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comments.xml" ContentType="application/vnd.openxmlformats-officedocument.wordprocessingml.comments+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9E249B" w:rsidRPr="00415183" w:rsidRDefault="00F76A6B" w:rsidP="00415183">
      <w:pPr>
        <w:pStyle w:val="Title-Line1"/>
        <w:spacing w:before="0" w:line="240" w:lineRule="auto"/>
        <w:rPr>
          <w:rFonts w:asciiTheme="minorHAnsi" w:hAnsiTheme="minorHAnsi"/>
        </w:rPr>
      </w:pPr>
      <w:sdt>
        <w:sdtPr>
          <w:rPr>
            <w:rFonts w:asciiTheme="minorHAnsi" w:hAnsiTheme="minorHAnsi"/>
          </w:rPr>
          <w:alias w:val="Company"/>
          <w:tag w:val=""/>
          <w:id w:val="1319612001"/>
          <w:placeholder>
            <w:docPart w:val="D91B9DE6650D4ADB913FDB5CD31D3ADE"/>
          </w:placeholder>
          <w:dataBinding w:prefixMappings="xmlns:ns0='http://schemas.openxmlformats.org/officeDocument/2006/extended-properties' " w:xpath="/ns0:Properties[1]/ns0:Company[1]" w:storeItemID="{6668398D-A668-4E3E-A5EB-62B293D839F1}"/>
          <w:text/>
        </w:sdtPr>
        <w:sdtEndPr/>
        <w:sdtContent>
          <w:r w:rsidR="00AB4EE0" w:rsidRPr="00415183">
            <w:rPr>
              <w:rFonts w:asciiTheme="minorHAnsi" w:hAnsiTheme="minorHAnsi"/>
            </w:rPr>
            <w:t>Siemens AG</w:t>
          </w:r>
        </w:sdtContent>
      </w:sdt>
    </w:p>
    <w:p w:rsidR="009E249B" w:rsidRPr="00415183" w:rsidRDefault="009E249B" w:rsidP="00415183">
      <w:pPr>
        <w:pStyle w:val="Title-Line-2"/>
        <w:spacing w:before="0" w:line="240" w:lineRule="auto"/>
        <w:rPr>
          <w:rFonts w:asciiTheme="minorHAnsi" w:hAnsiTheme="minorHAnsi"/>
        </w:rPr>
      </w:pPr>
      <w:r w:rsidRPr="00415183">
        <w:rPr>
          <w:rFonts w:asciiTheme="minorHAnsi" w:hAnsiTheme="minorHAnsi"/>
        </w:rPr>
        <w:t xml:space="preserve">     </w:t>
      </w:r>
      <w:r w:rsidRPr="00415183">
        <w:rPr>
          <w:rFonts w:asciiTheme="minorHAnsi" w:hAnsiTheme="minorHAnsi"/>
        </w:rPr>
        <w:br/>
      </w:r>
      <w:r w:rsidR="005027AB" w:rsidRPr="00415183">
        <w:rPr>
          <w:rFonts w:asciiTheme="minorHAnsi" w:hAnsiTheme="minorHAnsi"/>
        </w:rPr>
        <w:fldChar w:fldCharType="begin"/>
      </w:r>
      <w:r w:rsidR="005027AB" w:rsidRPr="00415183">
        <w:rPr>
          <w:rFonts w:asciiTheme="minorHAnsi" w:hAnsiTheme="minorHAnsi"/>
        </w:rPr>
        <w:instrText xml:space="preserve"> DOCPROPERTY  Project  \* MERGEFORMAT </w:instrText>
      </w:r>
      <w:r w:rsidR="005027AB" w:rsidRPr="00415183">
        <w:rPr>
          <w:rFonts w:asciiTheme="minorHAnsi" w:hAnsiTheme="minorHAnsi"/>
        </w:rPr>
        <w:fldChar w:fldCharType="separate"/>
      </w:r>
      <w:r w:rsidR="00623C6B" w:rsidRPr="00415183">
        <w:rPr>
          <w:rFonts w:asciiTheme="minorHAnsi" w:hAnsiTheme="minorHAnsi"/>
        </w:rPr>
        <w:t>National Geothermal Data System</w:t>
      </w:r>
      <w:r w:rsidR="005027AB" w:rsidRPr="00415183">
        <w:rPr>
          <w:rFonts w:asciiTheme="minorHAnsi" w:hAnsiTheme="minorHAnsi"/>
        </w:rPr>
        <w:fldChar w:fldCharType="end"/>
      </w:r>
      <w:r w:rsidRPr="00415183">
        <w:rPr>
          <w:rFonts w:asciiTheme="minorHAnsi" w:hAnsiTheme="minorHAnsi"/>
        </w:rPr>
        <w:br/>
        <w:t xml:space="preserve">Software </w:t>
      </w:r>
      <w:r w:rsidR="000F1287" w:rsidRPr="00415183">
        <w:rPr>
          <w:rFonts w:asciiTheme="minorHAnsi" w:hAnsiTheme="minorHAnsi"/>
        </w:rPr>
        <w:t>Installation Instructions Document</w:t>
      </w:r>
    </w:p>
    <w:p w:rsidR="00986DCD" w:rsidRPr="00415183" w:rsidRDefault="00986DCD" w:rsidP="00415183">
      <w:pPr>
        <w:pStyle w:val="Title-Line-2"/>
        <w:spacing w:before="0" w:line="240" w:lineRule="auto"/>
        <w:rPr>
          <w:rFonts w:asciiTheme="minorHAnsi" w:hAnsiTheme="minorHAnsi"/>
        </w:rPr>
      </w:pPr>
      <w:r w:rsidRPr="00415183">
        <w:rPr>
          <w:rFonts w:asciiTheme="minorHAnsi" w:hAnsiTheme="minorHAnsi"/>
        </w:rPr>
        <w:t xml:space="preserve">Version: </w:t>
      </w:r>
      <w:sdt>
        <w:sdtPr>
          <w:rPr>
            <w:rFonts w:asciiTheme="minorHAnsi" w:hAnsiTheme="minorHAnsi"/>
          </w:rPr>
          <w:alias w:val="Status"/>
          <w:tag w:val=""/>
          <w:id w:val="1663898463"/>
          <w:placeholder>
            <w:docPart w:val="34C164D1FE44432094F0D3032B59A95D"/>
          </w:placeholder>
          <w:dataBinding w:prefixMappings="xmlns:ns0='http://purl.org/dc/elements/1.1/' xmlns:ns1='http://schemas.openxmlformats.org/package/2006/metadata/core-properties' " w:xpath="/ns1:coreProperties[1]/ns1:contentStatus[1]" w:storeItemID="{6C3C8BC8-F283-45AE-878A-BAB7291924A1}"/>
          <w:text/>
        </w:sdtPr>
        <w:sdtEndPr/>
        <w:sdtContent>
          <w:r w:rsidR="002460C4">
            <w:rPr>
              <w:rFonts w:asciiTheme="minorHAnsi" w:hAnsiTheme="minorHAnsi"/>
            </w:rPr>
            <w:t>0.91</w:t>
          </w:r>
        </w:sdtContent>
      </w:sdt>
    </w:p>
    <w:p w:rsidR="00986DCD" w:rsidRPr="00415183" w:rsidRDefault="00C4756A" w:rsidP="00415183">
      <w:pPr>
        <w:pStyle w:val="Title-Line-3"/>
        <w:spacing w:before="0" w:after="100" w:line="240" w:lineRule="auto"/>
        <w:rPr>
          <w:rFonts w:asciiTheme="minorHAnsi" w:hAnsiTheme="minorHAnsi"/>
        </w:rPr>
      </w:pPr>
      <w:r w:rsidRPr="00415183">
        <w:rPr>
          <w:rFonts w:asciiTheme="minorHAnsi" w:hAnsiTheme="minorHAnsi"/>
        </w:rPr>
        <w:t xml:space="preserve">CONTENT OWNER: </w:t>
      </w:r>
      <w:r w:rsidR="005027AB" w:rsidRPr="00415183">
        <w:rPr>
          <w:rFonts w:asciiTheme="minorHAnsi" w:hAnsiTheme="minorHAnsi"/>
        </w:rPr>
        <w:fldChar w:fldCharType="begin"/>
      </w:r>
      <w:r w:rsidR="005027AB" w:rsidRPr="00415183">
        <w:rPr>
          <w:rFonts w:asciiTheme="minorHAnsi" w:hAnsiTheme="minorHAnsi"/>
        </w:rPr>
        <w:instrText xml:space="preserve"> DOCPROPERTY  Owner  \* MERGEFORMAT </w:instrText>
      </w:r>
      <w:r w:rsidR="005027AB" w:rsidRPr="00415183">
        <w:rPr>
          <w:rFonts w:asciiTheme="minorHAnsi" w:hAnsiTheme="minorHAnsi"/>
        </w:rPr>
        <w:fldChar w:fldCharType="separate"/>
      </w:r>
      <w:r w:rsidR="00623C6B" w:rsidRPr="00415183">
        <w:rPr>
          <w:rFonts w:asciiTheme="minorHAnsi" w:hAnsiTheme="minorHAnsi"/>
        </w:rPr>
        <w:t>Christoph Kuhmuench</w:t>
      </w:r>
      <w:r w:rsidR="005027AB" w:rsidRPr="00415183">
        <w:rPr>
          <w:rFonts w:asciiTheme="minorHAnsi" w:hAnsiTheme="minorHAnsi"/>
        </w:rPr>
        <w:fldChar w:fldCharType="end"/>
      </w:r>
    </w:p>
    <w:tbl>
      <w:tblPr>
        <w:tblStyle w:val="TableElegant"/>
        <w:tblW w:w="8302" w:type="dxa"/>
        <w:tblLayout w:type="fixed"/>
        <w:tblLook w:val="0080" w:firstRow="0" w:lastRow="0" w:firstColumn="1" w:lastColumn="0" w:noHBand="0" w:noVBand="0"/>
      </w:tblPr>
      <w:tblGrid>
        <w:gridCol w:w="1008"/>
        <w:gridCol w:w="1170"/>
        <w:gridCol w:w="1980"/>
        <w:gridCol w:w="4144"/>
      </w:tblGrid>
      <w:tr w:rsidR="00F2482D" w:rsidRPr="005E68DF" w:rsidTr="008462BF">
        <w:trPr>
          <w:trHeight w:val="449"/>
        </w:trPr>
        <w:tc>
          <w:tcPr>
            <w:tcW w:w="1008"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Version:</w:t>
            </w:r>
          </w:p>
        </w:tc>
        <w:tc>
          <w:tcPr>
            <w:tcW w:w="1170"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Date:</w:t>
            </w:r>
          </w:p>
        </w:tc>
        <w:tc>
          <w:tcPr>
            <w:tcW w:w="1980" w:type="dxa"/>
          </w:tcPr>
          <w:p w:rsidR="00F2482D" w:rsidRPr="00415183" w:rsidRDefault="00F2482D" w:rsidP="00415183">
            <w:pPr>
              <w:pStyle w:val="TableHeading"/>
              <w:spacing w:before="0" w:after="100" w:line="240" w:lineRule="auto"/>
              <w:rPr>
                <w:rFonts w:asciiTheme="minorHAnsi" w:hAnsiTheme="minorHAnsi"/>
                <w:b w:val="0"/>
                <w:noProof/>
              </w:rPr>
            </w:pPr>
            <w:r w:rsidRPr="00415183">
              <w:rPr>
                <w:rFonts w:asciiTheme="minorHAnsi" w:hAnsiTheme="minorHAnsi"/>
                <w:noProof/>
              </w:rPr>
              <w:t>Author:</w:t>
            </w:r>
          </w:p>
        </w:tc>
        <w:tc>
          <w:tcPr>
            <w:tcW w:w="4144" w:type="dxa"/>
          </w:tcPr>
          <w:p w:rsidR="00F2482D" w:rsidRPr="00415183" w:rsidRDefault="00F2482D" w:rsidP="00415183">
            <w:pPr>
              <w:pStyle w:val="TableHeading"/>
              <w:spacing w:before="0" w:after="100" w:line="240" w:lineRule="auto"/>
              <w:rPr>
                <w:rFonts w:asciiTheme="minorHAnsi" w:hAnsiTheme="minorHAnsi"/>
                <w:noProof/>
              </w:rPr>
            </w:pPr>
            <w:r w:rsidRPr="00415183">
              <w:rPr>
                <w:rFonts w:asciiTheme="minorHAnsi" w:hAnsiTheme="minorHAnsi"/>
                <w:noProof/>
              </w:rPr>
              <w:t>Details</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0.1</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Roberto Silva Filho</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05/28/2013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Initial Draft Created</w:t>
            </w:r>
          </w:p>
        </w:tc>
      </w:tr>
      <w:tr w:rsidR="000F1287" w:rsidRPr="005E68DF" w:rsidTr="008462BF">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0.2 </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06/11/2013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Minor updates</w:t>
            </w:r>
          </w:p>
        </w:tc>
      </w:tr>
      <w:tr w:rsidR="000F1287" w:rsidRPr="005E68DF" w:rsidTr="008462BF">
        <w:trPr>
          <w:trHeight w:val="619"/>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 xml:space="preserve">0.3 </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Combining comments from a few people</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0.4</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06/25/2013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Added appendix with summary of develo</w:t>
            </w:r>
            <w:r w:rsidRPr="00415183">
              <w:rPr>
                <w:rFonts w:asciiTheme="minorHAnsi" w:hAnsiTheme="minorHAnsi" w:cs="Arial"/>
              </w:rPr>
              <w:t>p</w:t>
            </w:r>
            <w:r w:rsidRPr="00415183">
              <w:rPr>
                <w:rFonts w:asciiTheme="minorHAnsi" w:hAnsiTheme="minorHAnsi" w:cs="Arial"/>
              </w:rPr>
              <w:t>ment.ini changes</w:t>
            </w:r>
          </w:p>
        </w:tc>
      </w:tr>
      <w:tr w:rsidR="000F1287" w:rsidRPr="005E68DF" w:rsidTr="008462BF">
        <w:trPr>
          <w:trHeight w:val="631"/>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0.5</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07/22/2013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A little re-organization, more hints, and added gdal</w:t>
            </w:r>
          </w:p>
        </w:tc>
      </w:tr>
      <w:tr w:rsidR="000F1287" w:rsidRPr="005E68DF" w:rsidTr="008462BF">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0.6</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Monica McKenna</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07/24/2013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with feedback</w:t>
            </w:r>
          </w:p>
        </w:tc>
      </w:tr>
      <w:tr w:rsidR="000F1287" w:rsidRPr="005E68DF" w:rsidTr="008462BF">
        <w:trPr>
          <w:trHeight w:val="145"/>
        </w:trPr>
        <w:tc>
          <w:tcPr>
            <w:tcW w:w="1008"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0.7</w:t>
            </w:r>
          </w:p>
        </w:tc>
        <w:tc>
          <w:tcPr>
            <w:tcW w:w="117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Christoph Kuhmuench</w:t>
            </w:r>
          </w:p>
        </w:tc>
        <w:tc>
          <w:tcPr>
            <w:tcW w:w="1980"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12/26/2013</w:t>
            </w:r>
          </w:p>
        </w:tc>
        <w:tc>
          <w:tcPr>
            <w:tcW w:w="4144" w:type="dxa"/>
          </w:tcPr>
          <w:p w:rsidR="000F1287" w:rsidRPr="00415183" w:rsidRDefault="000F1287" w:rsidP="00415183">
            <w:pPr>
              <w:pStyle w:val="Tabletext0"/>
              <w:spacing w:after="100" w:line="240" w:lineRule="auto"/>
              <w:jc w:val="both"/>
              <w:rPr>
                <w:rFonts w:asciiTheme="minorHAnsi" w:hAnsiTheme="minorHAnsi" w:cs="Arial"/>
              </w:rPr>
            </w:pPr>
            <w:r w:rsidRPr="00415183">
              <w:rPr>
                <w:rFonts w:asciiTheme="minorHAnsi" w:hAnsiTheme="minorHAnsi" w:cs="Arial"/>
              </w:rPr>
              <w:t>Updating to latest installer.</w:t>
            </w:r>
          </w:p>
        </w:tc>
      </w:tr>
      <w:tr w:rsidR="006E1B07" w:rsidRPr="005E68DF" w:rsidTr="008462BF">
        <w:trPr>
          <w:trHeight w:val="145"/>
        </w:trPr>
        <w:tc>
          <w:tcPr>
            <w:tcW w:w="1008"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0.8</w:t>
            </w:r>
          </w:p>
        </w:tc>
        <w:tc>
          <w:tcPr>
            <w:tcW w:w="1170" w:type="dxa"/>
          </w:tcPr>
          <w:p w:rsidR="006E1B07" w:rsidRPr="00415183" w:rsidRDefault="006E1B07" w:rsidP="00415183">
            <w:pPr>
              <w:pStyle w:val="Tabletext0"/>
              <w:spacing w:after="100" w:line="240" w:lineRule="auto"/>
              <w:jc w:val="both"/>
              <w:rPr>
                <w:rFonts w:asciiTheme="minorHAnsi" w:hAnsiTheme="minorHAnsi" w:cs="Arial"/>
              </w:rPr>
            </w:pPr>
            <w:r w:rsidRPr="00415183">
              <w:rPr>
                <w:rFonts w:asciiTheme="minorHAnsi" w:hAnsiTheme="minorHAnsi" w:cs="Arial"/>
              </w:rPr>
              <w:t>Jordan Matti</w:t>
            </w:r>
          </w:p>
        </w:tc>
        <w:tc>
          <w:tcPr>
            <w:tcW w:w="1980" w:type="dxa"/>
          </w:tcPr>
          <w:p w:rsidR="006E1B07"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2/7/2014</w:t>
            </w:r>
          </w:p>
        </w:tc>
        <w:tc>
          <w:tcPr>
            <w:tcW w:w="4144" w:type="dxa"/>
          </w:tcPr>
          <w:p w:rsidR="006E1B07" w:rsidRPr="00415183" w:rsidRDefault="00570A3F" w:rsidP="00415183">
            <w:pPr>
              <w:pStyle w:val="Tabletext0"/>
              <w:spacing w:after="100" w:line="240" w:lineRule="auto"/>
              <w:jc w:val="both"/>
              <w:rPr>
                <w:rFonts w:asciiTheme="minorHAnsi" w:hAnsiTheme="minorHAnsi" w:cs="Arial"/>
              </w:rPr>
            </w:pPr>
            <w:r>
              <w:rPr>
                <w:rFonts w:asciiTheme="minorHAnsi" w:hAnsiTheme="minorHAnsi" w:cs="Arial"/>
              </w:rPr>
              <w:t xml:space="preserve">Many changes; tracked changes best viewed </w:t>
            </w:r>
            <w:r>
              <w:rPr>
                <w:rFonts w:asciiTheme="minorHAnsi" w:hAnsiTheme="minorHAnsi" w:cs="Arial"/>
                <w:i/>
              </w:rPr>
              <w:t xml:space="preserve">without </w:t>
            </w:r>
            <w:r>
              <w:rPr>
                <w:rFonts w:asciiTheme="minorHAnsi" w:hAnsiTheme="minorHAnsi" w:cs="Arial"/>
              </w:rPr>
              <w:t>showing format changes (</w:t>
            </w:r>
            <w:r>
              <w:rPr>
                <w:rFonts w:asciiTheme="minorHAnsi" w:hAnsiTheme="minorHAnsi" w:cs="Arial"/>
                <w:b/>
              </w:rPr>
              <w:t xml:space="preserve">Review </w:t>
            </w:r>
            <w:r>
              <w:rPr>
                <w:rFonts w:asciiTheme="minorHAnsi" w:hAnsiTheme="minorHAnsi" w:cs="Arial"/>
              </w:rPr>
              <w:t xml:space="preserve">pane -&gt; </w:t>
            </w:r>
            <w:r>
              <w:rPr>
                <w:rFonts w:asciiTheme="minorHAnsi" w:hAnsiTheme="minorHAnsi" w:cs="Arial"/>
                <w:b/>
              </w:rPr>
              <w:t>Show Markup</w:t>
            </w:r>
            <w:r>
              <w:rPr>
                <w:rFonts w:asciiTheme="minorHAnsi" w:hAnsiTheme="minorHAnsi" w:cs="Arial"/>
              </w:rPr>
              <w:t xml:space="preserve"> -&gt; </w:t>
            </w:r>
            <w:r>
              <w:rPr>
                <w:rFonts w:asciiTheme="minorHAnsi" w:hAnsiTheme="minorHAnsi" w:cs="Arial"/>
                <w:b/>
              </w:rPr>
              <w:t>Formatting</w:t>
            </w:r>
            <w:r>
              <w:rPr>
                <w:rFonts w:asciiTheme="minorHAnsi" w:hAnsiTheme="minorHAnsi" w:cs="Arial"/>
              </w:rPr>
              <w:t>)</w:t>
            </w:r>
          </w:p>
        </w:tc>
      </w:tr>
      <w:tr w:rsidR="00B96670" w:rsidRPr="005E68DF" w:rsidTr="00B96670">
        <w:trPr>
          <w:trHeight w:val="806"/>
        </w:trPr>
        <w:tc>
          <w:tcPr>
            <w:tcW w:w="1008"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0.9</w:t>
            </w:r>
          </w:p>
        </w:tc>
        <w:tc>
          <w:tcPr>
            <w:tcW w:w="1170" w:type="dxa"/>
          </w:tcPr>
          <w:p w:rsidR="00B96670" w:rsidRPr="00415183" w:rsidRDefault="00B96670" w:rsidP="00415183">
            <w:pPr>
              <w:pStyle w:val="Tabletext0"/>
              <w:spacing w:after="100" w:line="240" w:lineRule="auto"/>
              <w:jc w:val="both"/>
              <w:rPr>
                <w:rFonts w:asciiTheme="minorHAnsi" w:hAnsiTheme="minorHAnsi" w:cs="Arial"/>
              </w:rPr>
            </w:pPr>
            <w:r>
              <w:rPr>
                <w:rFonts w:asciiTheme="minorHAnsi" w:hAnsiTheme="minorHAnsi" w:cs="Arial"/>
              </w:rPr>
              <w:t>Christy Caudill</w:t>
            </w:r>
          </w:p>
        </w:tc>
        <w:tc>
          <w:tcPr>
            <w:tcW w:w="1980" w:type="dxa"/>
          </w:tcPr>
          <w:p w:rsidR="00B96670" w:rsidRDefault="00B96670" w:rsidP="00415183">
            <w:pPr>
              <w:pStyle w:val="Tabletext0"/>
              <w:spacing w:after="100" w:line="240" w:lineRule="auto"/>
              <w:jc w:val="both"/>
              <w:rPr>
                <w:rFonts w:asciiTheme="minorHAnsi" w:hAnsiTheme="minorHAnsi" w:cs="Arial"/>
              </w:rPr>
            </w:pPr>
            <w:r>
              <w:rPr>
                <w:rFonts w:asciiTheme="minorHAnsi" w:hAnsiTheme="minorHAnsi" w:cs="Arial"/>
              </w:rPr>
              <w:t>2/19/2014</w:t>
            </w:r>
          </w:p>
        </w:tc>
        <w:tc>
          <w:tcPr>
            <w:tcW w:w="4144" w:type="dxa"/>
          </w:tcPr>
          <w:p w:rsidR="00B96670" w:rsidRDefault="00684E50" w:rsidP="00415183">
            <w:pPr>
              <w:pStyle w:val="Tabletext0"/>
              <w:spacing w:after="100" w:line="240" w:lineRule="auto"/>
              <w:jc w:val="both"/>
              <w:rPr>
                <w:rFonts w:asciiTheme="minorHAnsi" w:hAnsiTheme="minorHAnsi" w:cs="Arial"/>
              </w:rPr>
            </w:pPr>
            <w:r>
              <w:rPr>
                <w:rFonts w:asciiTheme="minorHAnsi" w:hAnsiTheme="minorHAnsi" w:cs="Arial"/>
              </w:rPr>
              <w:t>Moved Window OS/ Oracle VM install to A</w:t>
            </w:r>
            <w:r>
              <w:rPr>
                <w:rFonts w:asciiTheme="minorHAnsi" w:hAnsiTheme="minorHAnsi" w:cs="Arial"/>
              </w:rPr>
              <w:t>p</w:t>
            </w:r>
            <w:r>
              <w:rPr>
                <w:rFonts w:asciiTheme="minorHAnsi" w:hAnsiTheme="minorHAnsi" w:cs="Arial"/>
              </w:rPr>
              <w:t>pendix A.</w:t>
            </w:r>
          </w:p>
        </w:tc>
      </w:tr>
      <w:tr w:rsidR="002460C4" w:rsidRPr="005E68DF" w:rsidTr="00B96670">
        <w:trPr>
          <w:trHeight w:val="806"/>
        </w:trPr>
        <w:tc>
          <w:tcPr>
            <w:tcW w:w="1008"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0.91</w:t>
            </w:r>
          </w:p>
        </w:tc>
        <w:tc>
          <w:tcPr>
            <w:tcW w:w="1170"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Jordan Matti</w:t>
            </w:r>
          </w:p>
        </w:tc>
        <w:tc>
          <w:tcPr>
            <w:tcW w:w="1980" w:type="dxa"/>
          </w:tcPr>
          <w:p w:rsidR="002460C4" w:rsidRDefault="002460C4" w:rsidP="00415183">
            <w:pPr>
              <w:pStyle w:val="Tabletext0"/>
              <w:spacing w:after="100" w:line="240" w:lineRule="auto"/>
              <w:jc w:val="both"/>
              <w:rPr>
                <w:rFonts w:asciiTheme="minorHAnsi" w:hAnsiTheme="minorHAnsi" w:cs="Arial"/>
              </w:rPr>
            </w:pPr>
            <w:r>
              <w:rPr>
                <w:rFonts w:asciiTheme="minorHAnsi" w:hAnsiTheme="minorHAnsi" w:cs="Arial"/>
              </w:rPr>
              <w:t>2/20/2014</w:t>
            </w:r>
          </w:p>
        </w:tc>
        <w:tc>
          <w:tcPr>
            <w:tcW w:w="4144" w:type="dxa"/>
          </w:tcPr>
          <w:p w:rsidR="002460C4" w:rsidRDefault="002460C4" w:rsidP="002460C4">
            <w:pPr>
              <w:pStyle w:val="Tabletext0"/>
              <w:spacing w:after="100" w:line="240" w:lineRule="auto"/>
              <w:jc w:val="both"/>
              <w:rPr>
                <w:rFonts w:asciiTheme="minorHAnsi" w:hAnsiTheme="minorHAnsi" w:cs="Arial"/>
              </w:rPr>
            </w:pPr>
            <w:r>
              <w:rPr>
                <w:rFonts w:asciiTheme="minorHAnsi" w:hAnsiTheme="minorHAnsi" w:cs="Arial"/>
              </w:rPr>
              <w:t>Minor changes (formatting, headers, co</w:t>
            </w:r>
            <w:r>
              <w:rPr>
                <w:rFonts w:asciiTheme="minorHAnsi" w:hAnsiTheme="minorHAnsi" w:cs="Arial"/>
              </w:rPr>
              <w:t>m</w:t>
            </w:r>
            <w:r>
              <w:rPr>
                <w:rFonts w:asciiTheme="minorHAnsi" w:hAnsiTheme="minorHAnsi" w:cs="Arial"/>
              </w:rPr>
              <w:t xml:space="preserve">ments) </w:t>
            </w:r>
          </w:p>
        </w:tc>
      </w:tr>
    </w:tbl>
    <w:p w:rsidR="00CD572F" w:rsidRPr="00415183" w:rsidRDefault="00CD572F" w:rsidP="00415183">
      <w:pPr>
        <w:pStyle w:val="Heading1frontmatteronly"/>
        <w:spacing w:after="100" w:line="240" w:lineRule="auto"/>
        <w:rPr>
          <w:rFonts w:asciiTheme="minorHAnsi" w:hAnsiTheme="minorHAnsi"/>
          <w:noProof/>
        </w:rPr>
        <w:sectPr w:rsidR="00CD572F" w:rsidRPr="00415183">
          <w:headerReference w:type="even" r:id="rId9"/>
          <w:headerReference w:type="default" r:id="rId10"/>
          <w:footerReference w:type="even" r:id="rId11"/>
          <w:footerReference w:type="default" r:id="rId12"/>
          <w:pgSz w:w="12240" w:h="15840" w:code="1"/>
          <w:pgMar w:top="1267" w:right="1627" w:bottom="1440" w:left="1627" w:header="720" w:footer="1008" w:gutter="720"/>
          <w:pgNumType w:fmt="lowerRoman" w:start="1"/>
          <w:cols w:space="720"/>
        </w:sectPr>
      </w:pPr>
    </w:p>
    <w:bookmarkStart w:id="1" w:name="_Toc380661900" w:displacedByCustomXml="next"/>
    <w:sdt>
      <w:sdtPr>
        <w:rPr>
          <w:rFonts w:asciiTheme="minorHAnsi" w:eastAsiaTheme="minorEastAsia" w:hAnsiTheme="minorHAnsi" w:cstheme="minorBidi"/>
          <w:b w:val="0"/>
          <w:bCs w:val="0"/>
          <w:color w:val="auto"/>
          <w:sz w:val="22"/>
          <w:szCs w:val="22"/>
        </w:rPr>
        <w:id w:val="1721471399"/>
        <w:docPartObj>
          <w:docPartGallery w:val="Table of Contents"/>
          <w:docPartUnique/>
        </w:docPartObj>
      </w:sdtPr>
      <w:sdtEndPr>
        <w:rPr>
          <w:noProof/>
        </w:rPr>
      </w:sdtEndPr>
      <w:sdtContent>
        <w:p w:rsidR="00B02B6A" w:rsidRPr="00415183" w:rsidRDefault="00B02B6A" w:rsidP="00C95506">
          <w:pPr>
            <w:pStyle w:val="Heading1"/>
          </w:pPr>
          <w:r w:rsidRPr="00415183">
            <w:t>Contents</w:t>
          </w:r>
          <w:bookmarkEnd w:id="1"/>
        </w:p>
        <w:p w:rsidR="00D24FAB" w:rsidRDefault="00B02B6A">
          <w:pPr>
            <w:pStyle w:val="TOC1"/>
            <w:rPr>
              <w:rFonts w:asciiTheme="minorHAnsi" w:hAnsiTheme="minorHAnsi"/>
              <w:b w:val="0"/>
              <w:kern w:val="0"/>
            </w:rPr>
          </w:pPr>
          <w:r w:rsidRPr="00FB6A10">
            <w:rPr>
              <w:rFonts w:asciiTheme="minorHAnsi" w:hAnsiTheme="minorHAnsi"/>
            </w:rPr>
            <w:fldChar w:fldCharType="begin"/>
          </w:r>
          <w:r w:rsidRPr="00415183">
            <w:rPr>
              <w:rFonts w:asciiTheme="minorHAnsi" w:hAnsiTheme="minorHAnsi"/>
            </w:rPr>
            <w:instrText xml:space="preserve"> TOC \o "1-3" \h \z \u </w:instrText>
          </w:r>
          <w:r w:rsidRPr="00FB6A10">
            <w:rPr>
              <w:rFonts w:asciiTheme="minorHAnsi" w:hAnsiTheme="minorHAnsi"/>
            </w:rPr>
            <w:fldChar w:fldCharType="separate"/>
          </w:r>
          <w:hyperlink w:anchor="_Toc380661900" w:history="1">
            <w:r w:rsidR="00D24FAB" w:rsidRPr="00F5512F">
              <w:rPr>
                <w:rStyle w:val="Hyperlink"/>
              </w:rPr>
              <w:t>1.</w:t>
            </w:r>
            <w:r w:rsidR="00D24FAB">
              <w:rPr>
                <w:rFonts w:asciiTheme="minorHAnsi" w:hAnsiTheme="minorHAnsi"/>
                <w:b w:val="0"/>
                <w:kern w:val="0"/>
              </w:rPr>
              <w:tab/>
            </w:r>
            <w:r w:rsidR="00D24FAB" w:rsidRPr="00F5512F">
              <w:rPr>
                <w:rStyle w:val="Hyperlink"/>
              </w:rPr>
              <w:t>Contents</w:t>
            </w:r>
            <w:r w:rsidR="00D24FAB">
              <w:rPr>
                <w:webHidden/>
              </w:rPr>
              <w:tab/>
            </w:r>
            <w:r w:rsidR="00D24FAB">
              <w:rPr>
                <w:webHidden/>
              </w:rPr>
              <w:fldChar w:fldCharType="begin"/>
            </w:r>
            <w:r w:rsidR="00D24FAB">
              <w:rPr>
                <w:webHidden/>
              </w:rPr>
              <w:instrText xml:space="preserve"> PAGEREF _Toc380661900 \h </w:instrText>
            </w:r>
            <w:r w:rsidR="00D24FAB">
              <w:rPr>
                <w:webHidden/>
              </w:rPr>
            </w:r>
            <w:r w:rsidR="00D24FAB">
              <w:rPr>
                <w:webHidden/>
              </w:rPr>
              <w:fldChar w:fldCharType="separate"/>
            </w:r>
            <w:r w:rsidR="00D24FAB">
              <w:rPr>
                <w:webHidden/>
              </w:rPr>
              <w:t>i</w:t>
            </w:r>
            <w:r w:rsidR="00D24FAB">
              <w:rPr>
                <w:webHidden/>
              </w:rPr>
              <w:fldChar w:fldCharType="end"/>
            </w:r>
          </w:hyperlink>
        </w:p>
        <w:p w:rsidR="00D24FAB" w:rsidRDefault="00D24FAB">
          <w:pPr>
            <w:pStyle w:val="TOC1"/>
            <w:rPr>
              <w:rFonts w:asciiTheme="minorHAnsi" w:hAnsiTheme="minorHAnsi"/>
              <w:b w:val="0"/>
              <w:kern w:val="0"/>
            </w:rPr>
          </w:pPr>
          <w:hyperlink w:anchor="_Toc380661901" w:history="1">
            <w:r w:rsidRPr="00F5512F">
              <w:rPr>
                <w:rStyle w:val="Hyperlink"/>
              </w:rPr>
              <w:t>1.</w:t>
            </w:r>
            <w:r>
              <w:rPr>
                <w:rFonts w:asciiTheme="minorHAnsi" w:hAnsiTheme="minorHAnsi"/>
                <w:b w:val="0"/>
                <w:kern w:val="0"/>
              </w:rPr>
              <w:tab/>
            </w:r>
            <w:r w:rsidRPr="00F5512F">
              <w:rPr>
                <w:rStyle w:val="Hyperlink"/>
              </w:rPr>
              <w:t>Preface</w:t>
            </w:r>
            <w:r>
              <w:rPr>
                <w:webHidden/>
              </w:rPr>
              <w:tab/>
            </w:r>
            <w:r>
              <w:rPr>
                <w:webHidden/>
              </w:rPr>
              <w:fldChar w:fldCharType="begin"/>
            </w:r>
            <w:r>
              <w:rPr>
                <w:webHidden/>
              </w:rPr>
              <w:instrText xml:space="preserve"> PAGEREF _Toc380661901 \h </w:instrText>
            </w:r>
            <w:r>
              <w:rPr>
                <w:webHidden/>
              </w:rPr>
            </w:r>
            <w:r>
              <w:rPr>
                <w:webHidden/>
              </w:rPr>
              <w:fldChar w:fldCharType="separate"/>
            </w:r>
            <w:r>
              <w:rPr>
                <w:webHidden/>
              </w:rPr>
              <w:t>2</w:t>
            </w:r>
            <w:r>
              <w:rPr>
                <w:webHidden/>
              </w:rPr>
              <w:fldChar w:fldCharType="end"/>
            </w:r>
          </w:hyperlink>
        </w:p>
        <w:p w:rsidR="00D24FAB" w:rsidRDefault="00D24FAB">
          <w:pPr>
            <w:pStyle w:val="TOC2"/>
            <w:rPr>
              <w:rFonts w:asciiTheme="minorHAnsi" w:hAnsiTheme="minorHAnsi"/>
              <w:b w:val="0"/>
              <w:kern w:val="0"/>
            </w:rPr>
          </w:pPr>
          <w:hyperlink w:anchor="_Toc380661902" w:history="1">
            <w:r w:rsidRPr="00F5512F">
              <w:rPr>
                <w:rStyle w:val="Hyperlink"/>
              </w:rPr>
              <w:t>1.</w:t>
            </w:r>
            <w:r>
              <w:rPr>
                <w:rFonts w:asciiTheme="minorHAnsi" w:hAnsiTheme="minorHAnsi"/>
                <w:b w:val="0"/>
                <w:kern w:val="0"/>
              </w:rPr>
              <w:tab/>
            </w:r>
            <w:r w:rsidRPr="00F5512F">
              <w:rPr>
                <w:rStyle w:val="Hyperlink"/>
              </w:rPr>
              <w:t>Purpose and Audience</w:t>
            </w:r>
            <w:r>
              <w:rPr>
                <w:webHidden/>
              </w:rPr>
              <w:tab/>
            </w:r>
            <w:r>
              <w:rPr>
                <w:webHidden/>
              </w:rPr>
              <w:fldChar w:fldCharType="begin"/>
            </w:r>
            <w:r>
              <w:rPr>
                <w:webHidden/>
              </w:rPr>
              <w:instrText xml:space="preserve"> PAGEREF _Toc380661902 \h </w:instrText>
            </w:r>
            <w:r>
              <w:rPr>
                <w:webHidden/>
              </w:rPr>
            </w:r>
            <w:r>
              <w:rPr>
                <w:webHidden/>
              </w:rPr>
              <w:fldChar w:fldCharType="separate"/>
            </w:r>
            <w:r>
              <w:rPr>
                <w:webHidden/>
              </w:rPr>
              <w:t>2</w:t>
            </w:r>
            <w:r>
              <w:rPr>
                <w:webHidden/>
              </w:rPr>
              <w:fldChar w:fldCharType="end"/>
            </w:r>
          </w:hyperlink>
        </w:p>
        <w:p w:rsidR="00D24FAB" w:rsidRDefault="00D24FAB">
          <w:pPr>
            <w:pStyle w:val="TOC2"/>
            <w:rPr>
              <w:rFonts w:asciiTheme="minorHAnsi" w:hAnsiTheme="minorHAnsi"/>
              <w:b w:val="0"/>
              <w:kern w:val="0"/>
            </w:rPr>
          </w:pPr>
          <w:hyperlink w:anchor="_Toc380661903" w:history="1">
            <w:r w:rsidRPr="00F5512F">
              <w:rPr>
                <w:rStyle w:val="Hyperlink"/>
              </w:rPr>
              <w:t>2.</w:t>
            </w:r>
            <w:r>
              <w:rPr>
                <w:rFonts w:asciiTheme="minorHAnsi" w:hAnsiTheme="minorHAnsi"/>
                <w:b w:val="0"/>
                <w:kern w:val="0"/>
              </w:rPr>
              <w:tab/>
            </w:r>
            <w:r w:rsidRPr="00F5512F">
              <w:rPr>
                <w:rStyle w:val="Hyperlink"/>
              </w:rPr>
              <w:t>Document Roadmap</w:t>
            </w:r>
            <w:r>
              <w:rPr>
                <w:webHidden/>
              </w:rPr>
              <w:tab/>
            </w:r>
            <w:r>
              <w:rPr>
                <w:webHidden/>
              </w:rPr>
              <w:fldChar w:fldCharType="begin"/>
            </w:r>
            <w:r>
              <w:rPr>
                <w:webHidden/>
              </w:rPr>
              <w:instrText xml:space="preserve"> PAGEREF _Toc380661903 \h </w:instrText>
            </w:r>
            <w:r>
              <w:rPr>
                <w:webHidden/>
              </w:rPr>
            </w:r>
            <w:r>
              <w:rPr>
                <w:webHidden/>
              </w:rPr>
              <w:fldChar w:fldCharType="separate"/>
            </w:r>
            <w:r>
              <w:rPr>
                <w:webHidden/>
              </w:rPr>
              <w:t>2</w:t>
            </w:r>
            <w:r>
              <w:rPr>
                <w:webHidden/>
              </w:rPr>
              <w:fldChar w:fldCharType="end"/>
            </w:r>
          </w:hyperlink>
        </w:p>
        <w:p w:rsidR="00D24FAB" w:rsidRDefault="00D24FAB">
          <w:pPr>
            <w:pStyle w:val="TOC2"/>
            <w:rPr>
              <w:rFonts w:asciiTheme="minorHAnsi" w:hAnsiTheme="minorHAnsi"/>
              <w:b w:val="0"/>
              <w:kern w:val="0"/>
            </w:rPr>
          </w:pPr>
          <w:hyperlink w:anchor="_Toc380661904" w:history="1">
            <w:r w:rsidRPr="00F5512F">
              <w:rPr>
                <w:rStyle w:val="Hyperlink"/>
              </w:rPr>
              <w:t>3.</w:t>
            </w:r>
            <w:r>
              <w:rPr>
                <w:rFonts w:asciiTheme="minorHAnsi" w:hAnsiTheme="minorHAnsi"/>
                <w:b w:val="0"/>
                <w:kern w:val="0"/>
              </w:rPr>
              <w:tab/>
            </w:r>
            <w:r w:rsidRPr="00F5512F">
              <w:rPr>
                <w:rStyle w:val="Hyperlink"/>
              </w:rPr>
              <w:t>System Scope and Background</w:t>
            </w:r>
            <w:r>
              <w:rPr>
                <w:webHidden/>
              </w:rPr>
              <w:tab/>
            </w:r>
            <w:r>
              <w:rPr>
                <w:webHidden/>
              </w:rPr>
              <w:fldChar w:fldCharType="begin"/>
            </w:r>
            <w:r>
              <w:rPr>
                <w:webHidden/>
              </w:rPr>
              <w:instrText xml:space="preserve"> PAGEREF _Toc380661904 \h </w:instrText>
            </w:r>
            <w:r>
              <w:rPr>
                <w:webHidden/>
              </w:rPr>
            </w:r>
            <w:r>
              <w:rPr>
                <w:webHidden/>
              </w:rPr>
              <w:fldChar w:fldCharType="separate"/>
            </w:r>
            <w:r>
              <w:rPr>
                <w:webHidden/>
              </w:rPr>
              <w:t>2</w:t>
            </w:r>
            <w:r>
              <w:rPr>
                <w:webHidden/>
              </w:rPr>
              <w:fldChar w:fldCharType="end"/>
            </w:r>
          </w:hyperlink>
        </w:p>
        <w:p w:rsidR="00D24FAB" w:rsidRDefault="00D24FAB">
          <w:pPr>
            <w:pStyle w:val="TOC3"/>
            <w:tabs>
              <w:tab w:val="left" w:pos="1440"/>
            </w:tabs>
            <w:rPr>
              <w:rFonts w:asciiTheme="minorHAnsi" w:hAnsiTheme="minorHAnsi"/>
              <w:kern w:val="0"/>
            </w:rPr>
          </w:pPr>
          <w:hyperlink w:anchor="_Toc380661905" w:history="1">
            <w:r w:rsidRPr="00F5512F">
              <w:rPr>
                <w:rStyle w:val="Hyperlink"/>
              </w:rPr>
              <w:t>1.3.1.</w:t>
            </w:r>
            <w:r>
              <w:rPr>
                <w:rFonts w:asciiTheme="minorHAnsi" w:hAnsiTheme="minorHAnsi"/>
                <w:kern w:val="0"/>
              </w:rPr>
              <w:tab/>
            </w:r>
            <w:r w:rsidRPr="00F5512F">
              <w:rPr>
                <w:rStyle w:val="Hyperlink"/>
              </w:rPr>
              <w:t>What is the NGDS Software Stack?</w:t>
            </w:r>
            <w:r>
              <w:rPr>
                <w:webHidden/>
              </w:rPr>
              <w:tab/>
            </w:r>
            <w:r>
              <w:rPr>
                <w:webHidden/>
              </w:rPr>
              <w:fldChar w:fldCharType="begin"/>
            </w:r>
            <w:r>
              <w:rPr>
                <w:webHidden/>
              </w:rPr>
              <w:instrText xml:space="preserve"> PAGEREF _Toc380661905 \h </w:instrText>
            </w:r>
            <w:r>
              <w:rPr>
                <w:webHidden/>
              </w:rPr>
            </w:r>
            <w:r>
              <w:rPr>
                <w:webHidden/>
              </w:rPr>
              <w:fldChar w:fldCharType="separate"/>
            </w:r>
            <w:r>
              <w:rPr>
                <w:webHidden/>
              </w:rPr>
              <w:t>3</w:t>
            </w:r>
            <w:r>
              <w:rPr>
                <w:webHidden/>
              </w:rPr>
              <w:fldChar w:fldCharType="end"/>
            </w:r>
          </w:hyperlink>
        </w:p>
        <w:p w:rsidR="00D24FAB" w:rsidRDefault="00D24FAB">
          <w:pPr>
            <w:pStyle w:val="TOC1"/>
            <w:rPr>
              <w:rFonts w:asciiTheme="minorHAnsi" w:hAnsiTheme="minorHAnsi"/>
              <w:b w:val="0"/>
              <w:kern w:val="0"/>
            </w:rPr>
          </w:pPr>
          <w:hyperlink w:anchor="_Toc380661906" w:history="1">
            <w:r w:rsidRPr="00F5512F">
              <w:rPr>
                <w:rStyle w:val="Hyperlink"/>
              </w:rPr>
              <w:t>2.</w:t>
            </w:r>
            <w:r>
              <w:rPr>
                <w:rFonts w:asciiTheme="minorHAnsi" w:hAnsiTheme="minorHAnsi"/>
                <w:b w:val="0"/>
                <w:kern w:val="0"/>
              </w:rPr>
              <w:tab/>
            </w:r>
            <w:r w:rsidRPr="00F5512F">
              <w:rPr>
                <w:rStyle w:val="Hyperlink"/>
              </w:rPr>
              <w:t>Quick Installation Guide</w:t>
            </w:r>
            <w:r>
              <w:rPr>
                <w:webHidden/>
              </w:rPr>
              <w:tab/>
            </w:r>
            <w:r>
              <w:rPr>
                <w:webHidden/>
              </w:rPr>
              <w:fldChar w:fldCharType="begin"/>
            </w:r>
            <w:r>
              <w:rPr>
                <w:webHidden/>
              </w:rPr>
              <w:instrText xml:space="preserve"> PAGEREF _Toc380661906 \h </w:instrText>
            </w:r>
            <w:r>
              <w:rPr>
                <w:webHidden/>
              </w:rPr>
            </w:r>
            <w:r>
              <w:rPr>
                <w:webHidden/>
              </w:rPr>
              <w:fldChar w:fldCharType="separate"/>
            </w:r>
            <w:r>
              <w:rPr>
                <w:webHidden/>
              </w:rPr>
              <w:t>3</w:t>
            </w:r>
            <w:r>
              <w:rPr>
                <w:webHidden/>
              </w:rPr>
              <w:fldChar w:fldCharType="end"/>
            </w:r>
          </w:hyperlink>
        </w:p>
        <w:p w:rsidR="00D24FAB" w:rsidRDefault="00D24FAB">
          <w:pPr>
            <w:pStyle w:val="TOC1"/>
            <w:rPr>
              <w:rFonts w:asciiTheme="minorHAnsi" w:hAnsiTheme="minorHAnsi"/>
              <w:b w:val="0"/>
              <w:kern w:val="0"/>
            </w:rPr>
          </w:pPr>
          <w:hyperlink w:anchor="_Toc380661907" w:history="1">
            <w:r w:rsidRPr="00F5512F">
              <w:rPr>
                <w:rStyle w:val="Hyperlink"/>
              </w:rPr>
              <w:t>3.</w:t>
            </w:r>
            <w:r>
              <w:rPr>
                <w:rFonts w:asciiTheme="minorHAnsi" w:hAnsiTheme="minorHAnsi"/>
                <w:b w:val="0"/>
                <w:kern w:val="0"/>
              </w:rPr>
              <w:tab/>
            </w:r>
            <w:r w:rsidRPr="00F5512F">
              <w:rPr>
                <w:rStyle w:val="Hyperlink"/>
              </w:rPr>
              <w:t>Prerequisites</w:t>
            </w:r>
            <w:r>
              <w:rPr>
                <w:webHidden/>
              </w:rPr>
              <w:tab/>
            </w:r>
            <w:r>
              <w:rPr>
                <w:webHidden/>
              </w:rPr>
              <w:fldChar w:fldCharType="begin"/>
            </w:r>
            <w:r>
              <w:rPr>
                <w:webHidden/>
              </w:rPr>
              <w:instrText xml:space="preserve"> PAGEREF _Toc380661907 \h </w:instrText>
            </w:r>
            <w:r>
              <w:rPr>
                <w:webHidden/>
              </w:rPr>
            </w:r>
            <w:r>
              <w:rPr>
                <w:webHidden/>
              </w:rPr>
              <w:fldChar w:fldCharType="separate"/>
            </w:r>
            <w:r>
              <w:rPr>
                <w:webHidden/>
              </w:rPr>
              <w:t>4</w:t>
            </w:r>
            <w:r>
              <w:rPr>
                <w:webHidden/>
              </w:rPr>
              <w:fldChar w:fldCharType="end"/>
            </w:r>
          </w:hyperlink>
        </w:p>
        <w:p w:rsidR="00D24FAB" w:rsidRDefault="00D24FAB">
          <w:pPr>
            <w:pStyle w:val="TOC1"/>
            <w:rPr>
              <w:rFonts w:asciiTheme="minorHAnsi" w:hAnsiTheme="minorHAnsi"/>
              <w:b w:val="0"/>
              <w:kern w:val="0"/>
            </w:rPr>
          </w:pPr>
          <w:hyperlink w:anchor="_Toc380661908" w:history="1">
            <w:r w:rsidRPr="00F5512F">
              <w:rPr>
                <w:rStyle w:val="Hyperlink"/>
              </w:rPr>
              <w:t>4.</w:t>
            </w:r>
            <w:r>
              <w:rPr>
                <w:rFonts w:asciiTheme="minorHAnsi" w:hAnsiTheme="minorHAnsi"/>
                <w:b w:val="0"/>
                <w:kern w:val="0"/>
              </w:rPr>
              <w:tab/>
            </w:r>
            <w:r w:rsidRPr="00F5512F">
              <w:rPr>
                <w:rStyle w:val="Hyperlink"/>
              </w:rPr>
              <w:t>Install the NGDS Software Stack</w:t>
            </w:r>
            <w:r>
              <w:rPr>
                <w:webHidden/>
              </w:rPr>
              <w:tab/>
            </w:r>
            <w:r>
              <w:rPr>
                <w:webHidden/>
              </w:rPr>
              <w:fldChar w:fldCharType="begin"/>
            </w:r>
            <w:r>
              <w:rPr>
                <w:webHidden/>
              </w:rPr>
              <w:instrText xml:space="preserve"> PAGEREF _Toc380661908 \h </w:instrText>
            </w:r>
            <w:r>
              <w:rPr>
                <w:webHidden/>
              </w:rPr>
            </w:r>
            <w:r>
              <w:rPr>
                <w:webHidden/>
              </w:rPr>
              <w:fldChar w:fldCharType="separate"/>
            </w:r>
            <w:r>
              <w:rPr>
                <w:webHidden/>
              </w:rPr>
              <w:t>5</w:t>
            </w:r>
            <w:r>
              <w:rPr>
                <w:webHidden/>
              </w:rPr>
              <w:fldChar w:fldCharType="end"/>
            </w:r>
          </w:hyperlink>
        </w:p>
        <w:p w:rsidR="00D24FAB" w:rsidRDefault="00D24FAB">
          <w:pPr>
            <w:pStyle w:val="TOC2"/>
            <w:rPr>
              <w:rFonts w:asciiTheme="minorHAnsi" w:hAnsiTheme="minorHAnsi"/>
              <w:b w:val="0"/>
              <w:kern w:val="0"/>
            </w:rPr>
          </w:pPr>
          <w:hyperlink w:anchor="_Toc380661909" w:history="1">
            <w:r w:rsidRPr="00F5512F">
              <w:rPr>
                <w:rStyle w:val="Hyperlink"/>
              </w:rPr>
              <w:t>1.</w:t>
            </w:r>
            <w:r>
              <w:rPr>
                <w:rFonts w:asciiTheme="minorHAnsi" w:hAnsiTheme="minorHAnsi"/>
                <w:b w:val="0"/>
                <w:kern w:val="0"/>
              </w:rPr>
              <w:tab/>
            </w:r>
            <w:r w:rsidRPr="00F5512F">
              <w:rPr>
                <w:rStyle w:val="Hyperlink"/>
              </w:rPr>
              <w:t>Update Apt-Get</w:t>
            </w:r>
            <w:r>
              <w:rPr>
                <w:webHidden/>
              </w:rPr>
              <w:tab/>
            </w:r>
            <w:r>
              <w:rPr>
                <w:webHidden/>
              </w:rPr>
              <w:fldChar w:fldCharType="begin"/>
            </w:r>
            <w:r>
              <w:rPr>
                <w:webHidden/>
              </w:rPr>
              <w:instrText xml:space="preserve"> PAGEREF _Toc380661909 \h </w:instrText>
            </w:r>
            <w:r>
              <w:rPr>
                <w:webHidden/>
              </w:rPr>
            </w:r>
            <w:r>
              <w:rPr>
                <w:webHidden/>
              </w:rPr>
              <w:fldChar w:fldCharType="separate"/>
            </w:r>
            <w:r>
              <w:rPr>
                <w:webHidden/>
              </w:rPr>
              <w:t>6</w:t>
            </w:r>
            <w:r>
              <w:rPr>
                <w:webHidden/>
              </w:rPr>
              <w:fldChar w:fldCharType="end"/>
            </w:r>
          </w:hyperlink>
        </w:p>
        <w:p w:rsidR="00D24FAB" w:rsidRDefault="00D24FAB">
          <w:pPr>
            <w:pStyle w:val="TOC2"/>
            <w:rPr>
              <w:rFonts w:asciiTheme="minorHAnsi" w:hAnsiTheme="minorHAnsi"/>
              <w:b w:val="0"/>
              <w:kern w:val="0"/>
            </w:rPr>
          </w:pPr>
          <w:hyperlink w:anchor="_Toc380661910" w:history="1">
            <w:r w:rsidRPr="00F5512F">
              <w:rPr>
                <w:rStyle w:val="Hyperlink"/>
              </w:rPr>
              <w:t>2.</w:t>
            </w:r>
            <w:r>
              <w:rPr>
                <w:rFonts w:asciiTheme="minorHAnsi" w:hAnsiTheme="minorHAnsi"/>
                <w:b w:val="0"/>
                <w:kern w:val="0"/>
              </w:rPr>
              <w:tab/>
            </w:r>
            <w:r w:rsidRPr="00F5512F">
              <w:rPr>
                <w:rStyle w:val="Hyperlink"/>
              </w:rPr>
              <w:t>Install a Java Development Kit (JDK)</w:t>
            </w:r>
            <w:r>
              <w:rPr>
                <w:webHidden/>
              </w:rPr>
              <w:tab/>
            </w:r>
            <w:r>
              <w:rPr>
                <w:webHidden/>
              </w:rPr>
              <w:fldChar w:fldCharType="begin"/>
            </w:r>
            <w:r>
              <w:rPr>
                <w:webHidden/>
              </w:rPr>
              <w:instrText xml:space="preserve"> PAGEREF _Toc380661910 \h </w:instrText>
            </w:r>
            <w:r>
              <w:rPr>
                <w:webHidden/>
              </w:rPr>
            </w:r>
            <w:r>
              <w:rPr>
                <w:webHidden/>
              </w:rPr>
              <w:fldChar w:fldCharType="separate"/>
            </w:r>
            <w:r>
              <w:rPr>
                <w:webHidden/>
              </w:rPr>
              <w:t>6</w:t>
            </w:r>
            <w:r>
              <w:rPr>
                <w:webHidden/>
              </w:rPr>
              <w:fldChar w:fldCharType="end"/>
            </w:r>
          </w:hyperlink>
        </w:p>
        <w:p w:rsidR="00D24FAB" w:rsidRDefault="00D24FAB">
          <w:pPr>
            <w:pStyle w:val="TOC2"/>
            <w:rPr>
              <w:rFonts w:asciiTheme="minorHAnsi" w:hAnsiTheme="minorHAnsi"/>
              <w:b w:val="0"/>
              <w:kern w:val="0"/>
            </w:rPr>
          </w:pPr>
          <w:hyperlink w:anchor="_Toc380661911" w:history="1">
            <w:r w:rsidRPr="00F5512F">
              <w:rPr>
                <w:rStyle w:val="Hyperlink"/>
              </w:rPr>
              <w:t>3.</w:t>
            </w:r>
            <w:r>
              <w:rPr>
                <w:rFonts w:asciiTheme="minorHAnsi" w:hAnsiTheme="minorHAnsi"/>
                <w:b w:val="0"/>
                <w:kern w:val="0"/>
              </w:rPr>
              <w:tab/>
            </w:r>
            <w:r w:rsidRPr="00F5512F">
              <w:rPr>
                <w:rStyle w:val="Hyperlink"/>
              </w:rPr>
              <w:t>Install Git</w:t>
            </w:r>
            <w:r>
              <w:rPr>
                <w:webHidden/>
              </w:rPr>
              <w:tab/>
            </w:r>
            <w:r>
              <w:rPr>
                <w:webHidden/>
              </w:rPr>
              <w:fldChar w:fldCharType="begin"/>
            </w:r>
            <w:r>
              <w:rPr>
                <w:webHidden/>
              </w:rPr>
              <w:instrText xml:space="preserve"> PAGEREF _Toc380661911 \h </w:instrText>
            </w:r>
            <w:r>
              <w:rPr>
                <w:webHidden/>
              </w:rPr>
            </w:r>
            <w:r>
              <w:rPr>
                <w:webHidden/>
              </w:rPr>
              <w:fldChar w:fldCharType="separate"/>
            </w:r>
            <w:r>
              <w:rPr>
                <w:webHidden/>
              </w:rPr>
              <w:t>6</w:t>
            </w:r>
            <w:r>
              <w:rPr>
                <w:webHidden/>
              </w:rPr>
              <w:fldChar w:fldCharType="end"/>
            </w:r>
          </w:hyperlink>
        </w:p>
        <w:p w:rsidR="00D24FAB" w:rsidRDefault="00D24FAB">
          <w:pPr>
            <w:pStyle w:val="TOC2"/>
            <w:rPr>
              <w:rFonts w:asciiTheme="minorHAnsi" w:hAnsiTheme="minorHAnsi"/>
              <w:b w:val="0"/>
              <w:kern w:val="0"/>
            </w:rPr>
          </w:pPr>
          <w:hyperlink w:anchor="_Toc380661912" w:history="1">
            <w:r w:rsidRPr="00F5512F">
              <w:rPr>
                <w:rStyle w:val="Hyperlink"/>
              </w:rPr>
              <w:t>4.</w:t>
            </w:r>
            <w:r>
              <w:rPr>
                <w:rFonts w:asciiTheme="minorHAnsi" w:hAnsiTheme="minorHAnsi"/>
                <w:b w:val="0"/>
                <w:kern w:val="0"/>
              </w:rPr>
              <w:tab/>
            </w:r>
            <w:r w:rsidRPr="00F5512F">
              <w:rPr>
                <w:rStyle w:val="Hyperlink"/>
              </w:rPr>
              <w:t>Obtain the NGDS Software Stack Installation Files</w:t>
            </w:r>
            <w:r>
              <w:rPr>
                <w:webHidden/>
              </w:rPr>
              <w:tab/>
            </w:r>
            <w:r>
              <w:rPr>
                <w:webHidden/>
              </w:rPr>
              <w:fldChar w:fldCharType="begin"/>
            </w:r>
            <w:r>
              <w:rPr>
                <w:webHidden/>
              </w:rPr>
              <w:instrText xml:space="preserve"> PAGEREF _Toc380661912 \h </w:instrText>
            </w:r>
            <w:r>
              <w:rPr>
                <w:webHidden/>
              </w:rPr>
            </w:r>
            <w:r>
              <w:rPr>
                <w:webHidden/>
              </w:rPr>
              <w:fldChar w:fldCharType="separate"/>
            </w:r>
            <w:r>
              <w:rPr>
                <w:webHidden/>
              </w:rPr>
              <w:t>7</w:t>
            </w:r>
            <w:r>
              <w:rPr>
                <w:webHidden/>
              </w:rPr>
              <w:fldChar w:fldCharType="end"/>
            </w:r>
          </w:hyperlink>
        </w:p>
        <w:p w:rsidR="00D24FAB" w:rsidRDefault="00D24FAB">
          <w:pPr>
            <w:pStyle w:val="TOC2"/>
            <w:rPr>
              <w:rFonts w:asciiTheme="minorHAnsi" w:hAnsiTheme="minorHAnsi"/>
              <w:b w:val="0"/>
              <w:kern w:val="0"/>
            </w:rPr>
          </w:pPr>
          <w:hyperlink w:anchor="_Toc380661913" w:history="1">
            <w:r w:rsidRPr="00F5512F">
              <w:rPr>
                <w:rStyle w:val="Hyperlink"/>
              </w:rPr>
              <w:t>5.</w:t>
            </w:r>
            <w:r>
              <w:rPr>
                <w:rFonts w:asciiTheme="minorHAnsi" w:hAnsiTheme="minorHAnsi"/>
                <w:b w:val="0"/>
                <w:kern w:val="0"/>
              </w:rPr>
              <w:tab/>
            </w:r>
            <w:r w:rsidRPr="00F5512F">
              <w:rPr>
                <w:rStyle w:val="Hyperlink"/>
              </w:rPr>
              <w:t>Set Installation Parameters</w:t>
            </w:r>
            <w:r>
              <w:rPr>
                <w:webHidden/>
              </w:rPr>
              <w:tab/>
            </w:r>
            <w:r>
              <w:rPr>
                <w:webHidden/>
              </w:rPr>
              <w:fldChar w:fldCharType="begin"/>
            </w:r>
            <w:r>
              <w:rPr>
                <w:webHidden/>
              </w:rPr>
              <w:instrText xml:space="preserve"> PAGEREF _Toc380661913 \h </w:instrText>
            </w:r>
            <w:r>
              <w:rPr>
                <w:webHidden/>
              </w:rPr>
            </w:r>
            <w:r>
              <w:rPr>
                <w:webHidden/>
              </w:rPr>
              <w:fldChar w:fldCharType="separate"/>
            </w:r>
            <w:r>
              <w:rPr>
                <w:webHidden/>
              </w:rPr>
              <w:t>7</w:t>
            </w:r>
            <w:r>
              <w:rPr>
                <w:webHidden/>
              </w:rPr>
              <w:fldChar w:fldCharType="end"/>
            </w:r>
          </w:hyperlink>
        </w:p>
        <w:p w:rsidR="00D24FAB" w:rsidRDefault="00D24FAB">
          <w:pPr>
            <w:pStyle w:val="TOC2"/>
            <w:rPr>
              <w:rFonts w:asciiTheme="minorHAnsi" w:hAnsiTheme="minorHAnsi"/>
              <w:b w:val="0"/>
              <w:kern w:val="0"/>
            </w:rPr>
          </w:pPr>
          <w:hyperlink w:anchor="_Toc380661914" w:history="1">
            <w:r w:rsidRPr="00F5512F">
              <w:rPr>
                <w:rStyle w:val="Hyperlink"/>
              </w:rPr>
              <w:t>6.</w:t>
            </w:r>
            <w:r>
              <w:rPr>
                <w:rFonts w:asciiTheme="minorHAnsi" w:hAnsiTheme="minorHAnsi"/>
                <w:b w:val="0"/>
                <w:kern w:val="0"/>
              </w:rPr>
              <w:tab/>
            </w:r>
            <w:r w:rsidRPr="00F5512F">
              <w:rPr>
                <w:rStyle w:val="Hyperlink"/>
              </w:rPr>
              <w:t>Run the Installation Script</w:t>
            </w:r>
            <w:r>
              <w:rPr>
                <w:webHidden/>
              </w:rPr>
              <w:tab/>
            </w:r>
            <w:r>
              <w:rPr>
                <w:webHidden/>
              </w:rPr>
              <w:fldChar w:fldCharType="begin"/>
            </w:r>
            <w:r>
              <w:rPr>
                <w:webHidden/>
              </w:rPr>
              <w:instrText xml:space="preserve"> PAGEREF _Toc380661914 \h </w:instrText>
            </w:r>
            <w:r>
              <w:rPr>
                <w:webHidden/>
              </w:rPr>
            </w:r>
            <w:r>
              <w:rPr>
                <w:webHidden/>
              </w:rPr>
              <w:fldChar w:fldCharType="separate"/>
            </w:r>
            <w:r>
              <w:rPr>
                <w:webHidden/>
              </w:rPr>
              <w:t>7</w:t>
            </w:r>
            <w:r>
              <w:rPr>
                <w:webHidden/>
              </w:rPr>
              <w:fldChar w:fldCharType="end"/>
            </w:r>
          </w:hyperlink>
        </w:p>
        <w:p w:rsidR="00D24FAB" w:rsidRDefault="00D24FAB">
          <w:pPr>
            <w:pStyle w:val="TOC2"/>
            <w:rPr>
              <w:rFonts w:asciiTheme="minorHAnsi" w:hAnsiTheme="minorHAnsi"/>
              <w:b w:val="0"/>
              <w:kern w:val="0"/>
            </w:rPr>
          </w:pPr>
          <w:hyperlink w:anchor="_Toc380661915" w:history="1">
            <w:r w:rsidRPr="00F5512F">
              <w:rPr>
                <w:rStyle w:val="Hyperlink"/>
              </w:rPr>
              <w:t>7.</w:t>
            </w:r>
            <w:r>
              <w:rPr>
                <w:rFonts w:asciiTheme="minorHAnsi" w:hAnsiTheme="minorHAnsi"/>
                <w:b w:val="0"/>
                <w:kern w:val="0"/>
              </w:rPr>
              <w:tab/>
            </w:r>
            <w:r w:rsidRPr="00F5512F">
              <w:rPr>
                <w:rStyle w:val="Hyperlink"/>
              </w:rPr>
              <w:t>Final Steps</w:t>
            </w:r>
            <w:r>
              <w:rPr>
                <w:webHidden/>
              </w:rPr>
              <w:tab/>
            </w:r>
            <w:r>
              <w:rPr>
                <w:webHidden/>
              </w:rPr>
              <w:fldChar w:fldCharType="begin"/>
            </w:r>
            <w:r>
              <w:rPr>
                <w:webHidden/>
              </w:rPr>
              <w:instrText xml:space="preserve"> PAGEREF _Toc380661915 \h </w:instrText>
            </w:r>
            <w:r>
              <w:rPr>
                <w:webHidden/>
              </w:rPr>
            </w:r>
            <w:r>
              <w:rPr>
                <w:webHidden/>
              </w:rPr>
              <w:fldChar w:fldCharType="separate"/>
            </w:r>
            <w:r>
              <w:rPr>
                <w:webHidden/>
              </w:rPr>
              <w:t>7</w:t>
            </w:r>
            <w:r>
              <w:rPr>
                <w:webHidden/>
              </w:rPr>
              <w:fldChar w:fldCharType="end"/>
            </w:r>
          </w:hyperlink>
        </w:p>
        <w:p w:rsidR="00D24FAB" w:rsidRDefault="00D24FAB">
          <w:pPr>
            <w:pStyle w:val="TOC3"/>
            <w:tabs>
              <w:tab w:val="left" w:pos="1440"/>
            </w:tabs>
            <w:rPr>
              <w:rFonts w:asciiTheme="minorHAnsi" w:hAnsiTheme="minorHAnsi"/>
              <w:kern w:val="0"/>
            </w:rPr>
          </w:pPr>
          <w:hyperlink w:anchor="_Toc380661916" w:history="1">
            <w:r w:rsidRPr="00F5512F">
              <w:rPr>
                <w:rStyle w:val="Hyperlink"/>
              </w:rPr>
              <w:t>4.7.1.</w:t>
            </w:r>
            <w:r>
              <w:rPr>
                <w:rFonts w:asciiTheme="minorHAnsi" w:hAnsiTheme="minorHAnsi"/>
                <w:kern w:val="0"/>
              </w:rPr>
              <w:tab/>
            </w:r>
            <w:r w:rsidRPr="00F5512F">
              <w:rPr>
                <w:rStyle w:val="Hyperlink"/>
              </w:rPr>
              <w:t>Start Apache Tomcat</w:t>
            </w:r>
            <w:r>
              <w:rPr>
                <w:webHidden/>
              </w:rPr>
              <w:tab/>
            </w:r>
            <w:r>
              <w:rPr>
                <w:webHidden/>
              </w:rPr>
              <w:fldChar w:fldCharType="begin"/>
            </w:r>
            <w:r>
              <w:rPr>
                <w:webHidden/>
              </w:rPr>
              <w:instrText xml:space="preserve"> PAGEREF _Toc380661916 \h </w:instrText>
            </w:r>
            <w:r>
              <w:rPr>
                <w:webHidden/>
              </w:rPr>
            </w:r>
            <w:r>
              <w:rPr>
                <w:webHidden/>
              </w:rPr>
              <w:fldChar w:fldCharType="separate"/>
            </w:r>
            <w:r>
              <w:rPr>
                <w:webHidden/>
              </w:rPr>
              <w:t>7</w:t>
            </w:r>
            <w:r>
              <w:rPr>
                <w:webHidden/>
              </w:rPr>
              <w:fldChar w:fldCharType="end"/>
            </w:r>
          </w:hyperlink>
        </w:p>
        <w:p w:rsidR="00D24FAB" w:rsidRDefault="00D24FAB">
          <w:pPr>
            <w:pStyle w:val="TOC3"/>
            <w:tabs>
              <w:tab w:val="left" w:pos="1440"/>
            </w:tabs>
            <w:rPr>
              <w:rFonts w:asciiTheme="minorHAnsi" w:hAnsiTheme="minorHAnsi"/>
              <w:kern w:val="0"/>
            </w:rPr>
          </w:pPr>
          <w:hyperlink w:anchor="_Toc380661917" w:history="1">
            <w:r w:rsidRPr="00F5512F">
              <w:rPr>
                <w:rStyle w:val="Hyperlink"/>
              </w:rPr>
              <w:t>4.7.2.</w:t>
            </w:r>
            <w:r>
              <w:rPr>
                <w:rFonts w:asciiTheme="minorHAnsi" w:hAnsiTheme="minorHAnsi"/>
                <w:kern w:val="0"/>
              </w:rPr>
              <w:tab/>
            </w:r>
            <w:r w:rsidRPr="00F5512F">
              <w:rPr>
                <w:rStyle w:val="Hyperlink"/>
              </w:rPr>
              <w:t>Create a “Public” Organization for Your Node</w:t>
            </w:r>
            <w:r>
              <w:rPr>
                <w:webHidden/>
              </w:rPr>
              <w:tab/>
            </w:r>
            <w:r>
              <w:rPr>
                <w:webHidden/>
              </w:rPr>
              <w:fldChar w:fldCharType="begin"/>
            </w:r>
            <w:r>
              <w:rPr>
                <w:webHidden/>
              </w:rPr>
              <w:instrText xml:space="preserve"> PAGEREF _Toc380661917 \h </w:instrText>
            </w:r>
            <w:r>
              <w:rPr>
                <w:webHidden/>
              </w:rPr>
            </w:r>
            <w:r>
              <w:rPr>
                <w:webHidden/>
              </w:rPr>
              <w:fldChar w:fldCharType="separate"/>
            </w:r>
            <w:r>
              <w:rPr>
                <w:webHidden/>
              </w:rPr>
              <w:t>8</w:t>
            </w:r>
            <w:r>
              <w:rPr>
                <w:webHidden/>
              </w:rPr>
              <w:fldChar w:fldCharType="end"/>
            </w:r>
          </w:hyperlink>
        </w:p>
        <w:p w:rsidR="00D24FAB" w:rsidRDefault="00D24FAB">
          <w:pPr>
            <w:pStyle w:val="TOC1"/>
            <w:rPr>
              <w:rFonts w:asciiTheme="minorHAnsi" w:hAnsiTheme="minorHAnsi"/>
              <w:b w:val="0"/>
              <w:kern w:val="0"/>
            </w:rPr>
          </w:pPr>
          <w:hyperlink w:anchor="_Toc380661918" w:history="1">
            <w:r w:rsidRPr="00F5512F">
              <w:rPr>
                <w:rStyle w:val="Hyperlink"/>
              </w:rPr>
              <w:t>5.</w:t>
            </w:r>
            <w:r>
              <w:rPr>
                <w:rFonts w:asciiTheme="minorHAnsi" w:hAnsiTheme="minorHAnsi"/>
                <w:b w:val="0"/>
                <w:kern w:val="0"/>
              </w:rPr>
              <w:tab/>
            </w:r>
            <w:r w:rsidRPr="00F5512F">
              <w:rPr>
                <w:rStyle w:val="Hyperlink"/>
              </w:rPr>
              <w:t>Troubleshooting your NGDS Installation</w:t>
            </w:r>
            <w:r>
              <w:rPr>
                <w:webHidden/>
              </w:rPr>
              <w:tab/>
            </w:r>
            <w:r>
              <w:rPr>
                <w:webHidden/>
              </w:rPr>
              <w:fldChar w:fldCharType="begin"/>
            </w:r>
            <w:r>
              <w:rPr>
                <w:webHidden/>
              </w:rPr>
              <w:instrText xml:space="preserve"> PAGEREF _Toc380661918 \h </w:instrText>
            </w:r>
            <w:r>
              <w:rPr>
                <w:webHidden/>
              </w:rPr>
            </w:r>
            <w:r>
              <w:rPr>
                <w:webHidden/>
              </w:rPr>
              <w:fldChar w:fldCharType="separate"/>
            </w:r>
            <w:r>
              <w:rPr>
                <w:webHidden/>
              </w:rPr>
              <w:t>8</w:t>
            </w:r>
            <w:r>
              <w:rPr>
                <w:webHidden/>
              </w:rPr>
              <w:fldChar w:fldCharType="end"/>
            </w:r>
          </w:hyperlink>
        </w:p>
        <w:p w:rsidR="00D24FAB" w:rsidRDefault="00D24FAB">
          <w:pPr>
            <w:pStyle w:val="TOC1"/>
            <w:tabs>
              <w:tab w:val="left" w:pos="1440"/>
            </w:tabs>
            <w:rPr>
              <w:rFonts w:asciiTheme="minorHAnsi" w:hAnsiTheme="minorHAnsi"/>
              <w:b w:val="0"/>
              <w:kern w:val="0"/>
            </w:rPr>
          </w:pPr>
          <w:hyperlink w:anchor="_Toc380661919" w:history="1">
            <w:r w:rsidRPr="00F5512F">
              <w:rPr>
                <w:rStyle w:val="Hyperlink"/>
              </w:rPr>
              <w:t>Appendix A</w:t>
            </w:r>
            <w:r>
              <w:rPr>
                <w:rFonts w:asciiTheme="minorHAnsi" w:hAnsiTheme="minorHAnsi"/>
                <w:b w:val="0"/>
                <w:kern w:val="0"/>
              </w:rPr>
              <w:tab/>
            </w:r>
            <w:r w:rsidRPr="00F5512F">
              <w:rPr>
                <w:rStyle w:val="Hyperlink"/>
              </w:rPr>
              <w:t>Installing a Virtual Machine</w:t>
            </w:r>
            <w:r>
              <w:rPr>
                <w:webHidden/>
              </w:rPr>
              <w:tab/>
            </w:r>
            <w:r>
              <w:rPr>
                <w:webHidden/>
              </w:rPr>
              <w:fldChar w:fldCharType="begin"/>
            </w:r>
            <w:r>
              <w:rPr>
                <w:webHidden/>
              </w:rPr>
              <w:instrText xml:space="preserve"> PAGEREF _Toc380661919 \h </w:instrText>
            </w:r>
            <w:r>
              <w:rPr>
                <w:webHidden/>
              </w:rPr>
            </w:r>
            <w:r>
              <w:rPr>
                <w:webHidden/>
              </w:rPr>
              <w:fldChar w:fldCharType="separate"/>
            </w:r>
            <w:r>
              <w:rPr>
                <w:webHidden/>
              </w:rPr>
              <w:t>10</w:t>
            </w:r>
            <w:r>
              <w:rPr>
                <w:webHidden/>
              </w:rPr>
              <w:fldChar w:fldCharType="end"/>
            </w:r>
          </w:hyperlink>
        </w:p>
        <w:p w:rsidR="00D24FAB" w:rsidRDefault="00D24FAB">
          <w:pPr>
            <w:pStyle w:val="TOC2"/>
            <w:rPr>
              <w:rFonts w:asciiTheme="minorHAnsi" w:hAnsiTheme="minorHAnsi"/>
              <w:b w:val="0"/>
              <w:kern w:val="0"/>
            </w:rPr>
          </w:pPr>
          <w:hyperlink w:anchor="_Toc380661920" w:history="1">
            <w:r w:rsidRPr="00F5512F">
              <w:rPr>
                <w:rStyle w:val="Hyperlink"/>
              </w:rPr>
              <w:t>1.</w:t>
            </w:r>
            <w:r>
              <w:rPr>
                <w:rFonts w:asciiTheme="minorHAnsi" w:hAnsiTheme="minorHAnsi"/>
                <w:b w:val="0"/>
                <w:kern w:val="0"/>
              </w:rPr>
              <w:tab/>
            </w:r>
            <w:r w:rsidRPr="00F5512F">
              <w:rPr>
                <w:rStyle w:val="Hyperlink"/>
              </w:rPr>
              <w:t>Creating an Ubuntu Linux Virtual Machine using VirtualBox</w:t>
            </w:r>
            <w:r>
              <w:rPr>
                <w:webHidden/>
              </w:rPr>
              <w:tab/>
            </w:r>
            <w:r>
              <w:rPr>
                <w:webHidden/>
              </w:rPr>
              <w:fldChar w:fldCharType="begin"/>
            </w:r>
            <w:r>
              <w:rPr>
                <w:webHidden/>
              </w:rPr>
              <w:instrText xml:space="preserve"> PAGEREF _Toc380661920 \h </w:instrText>
            </w:r>
            <w:r>
              <w:rPr>
                <w:webHidden/>
              </w:rPr>
            </w:r>
            <w:r>
              <w:rPr>
                <w:webHidden/>
              </w:rPr>
              <w:fldChar w:fldCharType="separate"/>
            </w:r>
            <w:r>
              <w:rPr>
                <w:webHidden/>
              </w:rPr>
              <w:t>10</w:t>
            </w:r>
            <w:r>
              <w:rPr>
                <w:webHidden/>
              </w:rPr>
              <w:fldChar w:fldCharType="end"/>
            </w:r>
          </w:hyperlink>
        </w:p>
        <w:p w:rsidR="00D24FAB" w:rsidRDefault="00D24FAB">
          <w:pPr>
            <w:pStyle w:val="TOC3"/>
            <w:tabs>
              <w:tab w:val="left" w:pos="1440"/>
            </w:tabs>
            <w:rPr>
              <w:rFonts w:asciiTheme="minorHAnsi" w:hAnsiTheme="minorHAnsi"/>
              <w:kern w:val="0"/>
            </w:rPr>
          </w:pPr>
          <w:hyperlink w:anchor="_Toc380661921" w:history="1">
            <w:r w:rsidRPr="00F5512F">
              <w:rPr>
                <w:rStyle w:val="Hyperlink"/>
              </w:rPr>
              <w:t>5.1.1.</w:t>
            </w:r>
            <w:r>
              <w:rPr>
                <w:rFonts w:asciiTheme="minorHAnsi" w:hAnsiTheme="minorHAnsi"/>
                <w:kern w:val="0"/>
              </w:rPr>
              <w:tab/>
            </w:r>
            <w:r w:rsidRPr="00F5512F">
              <w:rPr>
                <w:rStyle w:val="Hyperlink"/>
              </w:rPr>
              <w:t>Download and install Oracle VM VirtualBox Manager</w:t>
            </w:r>
            <w:r>
              <w:rPr>
                <w:webHidden/>
              </w:rPr>
              <w:tab/>
            </w:r>
            <w:r>
              <w:rPr>
                <w:webHidden/>
              </w:rPr>
              <w:fldChar w:fldCharType="begin"/>
            </w:r>
            <w:r>
              <w:rPr>
                <w:webHidden/>
              </w:rPr>
              <w:instrText xml:space="preserve"> PAGEREF _Toc380661921 \h </w:instrText>
            </w:r>
            <w:r>
              <w:rPr>
                <w:webHidden/>
              </w:rPr>
            </w:r>
            <w:r>
              <w:rPr>
                <w:webHidden/>
              </w:rPr>
              <w:fldChar w:fldCharType="separate"/>
            </w:r>
            <w:r>
              <w:rPr>
                <w:webHidden/>
              </w:rPr>
              <w:t>10</w:t>
            </w:r>
            <w:r>
              <w:rPr>
                <w:webHidden/>
              </w:rPr>
              <w:fldChar w:fldCharType="end"/>
            </w:r>
          </w:hyperlink>
        </w:p>
        <w:p w:rsidR="00D24FAB" w:rsidRDefault="00D24FAB">
          <w:pPr>
            <w:pStyle w:val="TOC3"/>
            <w:tabs>
              <w:tab w:val="left" w:pos="1440"/>
            </w:tabs>
            <w:rPr>
              <w:rFonts w:asciiTheme="minorHAnsi" w:hAnsiTheme="minorHAnsi"/>
              <w:kern w:val="0"/>
            </w:rPr>
          </w:pPr>
          <w:hyperlink w:anchor="_Toc380661922" w:history="1">
            <w:r w:rsidRPr="00F5512F">
              <w:rPr>
                <w:rStyle w:val="Hyperlink"/>
              </w:rPr>
              <w:t>5.1.2.</w:t>
            </w:r>
            <w:r>
              <w:rPr>
                <w:rFonts w:asciiTheme="minorHAnsi" w:hAnsiTheme="minorHAnsi"/>
                <w:kern w:val="0"/>
              </w:rPr>
              <w:tab/>
            </w:r>
            <w:r w:rsidRPr="00F5512F">
              <w:rPr>
                <w:rStyle w:val="Hyperlink"/>
              </w:rPr>
              <w:t>Create an Ubuntu Linux Virtual Machine</w:t>
            </w:r>
            <w:r>
              <w:rPr>
                <w:webHidden/>
              </w:rPr>
              <w:tab/>
            </w:r>
            <w:r>
              <w:rPr>
                <w:webHidden/>
              </w:rPr>
              <w:fldChar w:fldCharType="begin"/>
            </w:r>
            <w:r>
              <w:rPr>
                <w:webHidden/>
              </w:rPr>
              <w:instrText xml:space="preserve"> PAGEREF _Toc380661922 \h </w:instrText>
            </w:r>
            <w:r>
              <w:rPr>
                <w:webHidden/>
              </w:rPr>
            </w:r>
            <w:r>
              <w:rPr>
                <w:webHidden/>
              </w:rPr>
              <w:fldChar w:fldCharType="separate"/>
            </w:r>
            <w:r>
              <w:rPr>
                <w:webHidden/>
              </w:rPr>
              <w:t>10</w:t>
            </w:r>
            <w:r>
              <w:rPr>
                <w:webHidden/>
              </w:rPr>
              <w:fldChar w:fldCharType="end"/>
            </w:r>
          </w:hyperlink>
        </w:p>
        <w:p w:rsidR="00D24FAB" w:rsidRDefault="00D24FAB">
          <w:pPr>
            <w:pStyle w:val="TOC3"/>
            <w:tabs>
              <w:tab w:val="left" w:pos="1440"/>
            </w:tabs>
            <w:rPr>
              <w:rFonts w:asciiTheme="minorHAnsi" w:hAnsiTheme="minorHAnsi"/>
              <w:kern w:val="0"/>
            </w:rPr>
          </w:pPr>
          <w:hyperlink w:anchor="_Toc380661923" w:history="1">
            <w:r w:rsidRPr="00F5512F">
              <w:rPr>
                <w:rStyle w:val="Hyperlink"/>
              </w:rPr>
              <w:t>5.1.3.</w:t>
            </w:r>
            <w:r>
              <w:rPr>
                <w:rFonts w:asciiTheme="minorHAnsi" w:hAnsiTheme="minorHAnsi"/>
                <w:kern w:val="0"/>
              </w:rPr>
              <w:tab/>
            </w:r>
            <w:r w:rsidRPr="00F5512F">
              <w:rPr>
                <w:rStyle w:val="Hyperlink"/>
              </w:rPr>
              <w:t>Configure your new Virtual Machine</w:t>
            </w:r>
            <w:r>
              <w:rPr>
                <w:webHidden/>
              </w:rPr>
              <w:tab/>
            </w:r>
            <w:r>
              <w:rPr>
                <w:webHidden/>
              </w:rPr>
              <w:fldChar w:fldCharType="begin"/>
            </w:r>
            <w:r>
              <w:rPr>
                <w:webHidden/>
              </w:rPr>
              <w:instrText xml:space="preserve"> PAGEREF _Toc380661923 \h </w:instrText>
            </w:r>
            <w:r>
              <w:rPr>
                <w:webHidden/>
              </w:rPr>
            </w:r>
            <w:r>
              <w:rPr>
                <w:webHidden/>
              </w:rPr>
              <w:fldChar w:fldCharType="separate"/>
            </w:r>
            <w:r>
              <w:rPr>
                <w:webHidden/>
              </w:rPr>
              <w:t>13</w:t>
            </w:r>
            <w:r>
              <w:rPr>
                <w:webHidden/>
              </w:rPr>
              <w:fldChar w:fldCharType="end"/>
            </w:r>
          </w:hyperlink>
        </w:p>
        <w:p w:rsidR="00D24FAB" w:rsidRDefault="00D24FAB">
          <w:pPr>
            <w:pStyle w:val="TOC3"/>
            <w:tabs>
              <w:tab w:val="left" w:pos="1440"/>
            </w:tabs>
            <w:rPr>
              <w:rFonts w:asciiTheme="minorHAnsi" w:hAnsiTheme="minorHAnsi"/>
              <w:kern w:val="0"/>
            </w:rPr>
          </w:pPr>
          <w:hyperlink w:anchor="_Toc380661924" w:history="1">
            <w:r w:rsidRPr="00F5512F">
              <w:rPr>
                <w:rStyle w:val="Hyperlink"/>
              </w:rPr>
              <w:t>5.1.4.</w:t>
            </w:r>
            <w:r>
              <w:rPr>
                <w:rFonts w:asciiTheme="minorHAnsi" w:hAnsiTheme="minorHAnsi"/>
                <w:kern w:val="0"/>
              </w:rPr>
              <w:tab/>
            </w:r>
            <w:r w:rsidRPr="00F5512F">
              <w:rPr>
                <w:rStyle w:val="Hyperlink"/>
              </w:rPr>
              <w:t>Download an Ubuntu ISO image</w:t>
            </w:r>
            <w:r>
              <w:rPr>
                <w:webHidden/>
              </w:rPr>
              <w:tab/>
            </w:r>
            <w:r>
              <w:rPr>
                <w:webHidden/>
              </w:rPr>
              <w:fldChar w:fldCharType="begin"/>
            </w:r>
            <w:r>
              <w:rPr>
                <w:webHidden/>
              </w:rPr>
              <w:instrText xml:space="preserve"> PAGEREF _Toc380661924 \h </w:instrText>
            </w:r>
            <w:r>
              <w:rPr>
                <w:webHidden/>
              </w:rPr>
            </w:r>
            <w:r>
              <w:rPr>
                <w:webHidden/>
              </w:rPr>
              <w:fldChar w:fldCharType="separate"/>
            </w:r>
            <w:r>
              <w:rPr>
                <w:webHidden/>
              </w:rPr>
              <w:t>15</w:t>
            </w:r>
            <w:r>
              <w:rPr>
                <w:webHidden/>
              </w:rPr>
              <w:fldChar w:fldCharType="end"/>
            </w:r>
          </w:hyperlink>
        </w:p>
        <w:p w:rsidR="00D24FAB" w:rsidRDefault="00D24FAB">
          <w:pPr>
            <w:pStyle w:val="TOC3"/>
            <w:tabs>
              <w:tab w:val="left" w:pos="1440"/>
            </w:tabs>
            <w:rPr>
              <w:rFonts w:asciiTheme="minorHAnsi" w:hAnsiTheme="minorHAnsi"/>
              <w:kern w:val="0"/>
            </w:rPr>
          </w:pPr>
          <w:hyperlink w:anchor="_Toc380661925" w:history="1">
            <w:r w:rsidRPr="00F5512F">
              <w:rPr>
                <w:rStyle w:val="Hyperlink"/>
              </w:rPr>
              <w:t>5.1.5.</w:t>
            </w:r>
            <w:r>
              <w:rPr>
                <w:rFonts w:asciiTheme="minorHAnsi" w:hAnsiTheme="minorHAnsi"/>
                <w:kern w:val="0"/>
              </w:rPr>
              <w:tab/>
            </w:r>
            <w:r w:rsidRPr="00F5512F">
              <w:rPr>
                <w:rStyle w:val="Hyperlink"/>
              </w:rPr>
              <w:t>Mount the Linux installation .ISO file in your virtual machine</w:t>
            </w:r>
            <w:r>
              <w:rPr>
                <w:webHidden/>
              </w:rPr>
              <w:tab/>
            </w:r>
            <w:r>
              <w:rPr>
                <w:webHidden/>
              </w:rPr>
              <w:fldChar w:fldCharType="begin"/>
            </w:r>
            <w:r>
              <w:rPr>
                <w:webHidden/>
              </w:rPr>
              <w:instrText xml:space="preserve"> PAGEREF _Toc380661925 \h </w:instrText>
            </w:r>
            <w:r>
              <w:rPr>
                <w:webHidden/>
              </w:rPr>
            </w:r>
            <w:r>
              <w:rPr>
                <w:webHidden/>
              </w:rPr>
              <w:fldChar w:fldCharType="separate"/>
            </w:r>
            <w:r>
              <w:rPr>
                <w:webHidden/>
              </w:rPr>
              <w:t>15</w:t>
            </w:r>
            <w:r>
              <w:rPr>
                <w:webHidden/>
              </w:rPr>
              <w:fldChar w:fldCharType="end"/>
            </w:r>
          </w:hyperlink>
        </w:p>
        <w:p w:rsidR="00D24FAB" w:rsidRDefault="00D24FAB">
          <w:pPr>
            <w:pStyle w:val="TOC3"/>
            <w:tabs>
              <w:tab w:val="left" w:pos="1440"/>
            </w:tabs>
            <w:rPr>
              <w:rFonts w:asciiTheme="minorHAnsi" w:hAnsiTheme="minorHAnsi"/>
              <w:kern w:val="0"/>
            </w:rPr>
          </w:pPr>
          <w:hyperlink w:anchor="_Toc380661926" w:history="1">
            <w:r w:rsidRPr="00F5512F">
              <w:rPr>
                <w:rStyle w:val="Hyperlink"/>
              </w:rPr>
              <w:t>5.1.6.</w:t>
            </w:r>
            <w:r>
              <w:rPr>
                <w:rFonts w:asciiTheme="minorHAnsi" w:hAnsiTheme="minorHAnsi"/>
                <w:kern w:val="0"/>
              </w:rPr>
              <w:tab/>
            </w:r>
            <w:r w:rsidRPr="00F5512F">
              <w:rPr>
                <w:rStyle w:val="Hyperlink"/>
              </w:rPr>
              <w:t>Install Ubuntu Linux 12.04</w:t>
            </w:r>
            <w:r>
              <w:rPr>
                <w:webHidden/>
              </w:rPr>
              <w:tab/>
            </w:r>
            <w:r>
              <w:rPr>
                <w:webHidden/>
              </w:rPr>
              <w:fldChar w:fldCharType="begin"/>
            </w:r>
            <w:r>
              <w:rPr>
                <w:webHidden/>
              </w:rPr>
              <w:instrText xml:space="preserve"> PAGEREF _Toc380661926 \h </w:instrText>
            </w:r>
            <w:r>
              <w:rPr>
                <w:webHidden/>
              </w:rPr>
            </w:r>
            <w:r>
              <w:rPr>
                <w:webHidden/>
              </w:rPr>
              <w:fldChar w:fldCharType="separate"/>
            </w:r>
            <w:r>
              <w:rPr>
                <w:webHidden/>
              </w:rPr>
              <w:t>16</w:t>
            </w:r>
            <w:r>
              <w:rPr>
                <w:webHidden/>
              </w:rPr>
              <w:fldChar w:fldCharType="end"/>
            </w:r>
          </w:hyperlink>
        </w:p>
        <w:p w:rsidR="00D24FAB" w:rsidRDefault="00D24FAB">
          <w:pPr>
            <w:pStyle w:val="TOC3"/>
            <w:tabs>
              <w:tab w:val="left" w:pos="1440"/>
            </w:tabs>
            <w:rPr>
              <w:rFonts w:asciiTheme="minorHAnsi" w:hAnsiTheme="minorHAnsi"/>
              <w:kern w:val="0"/>
            </w:rPr>
          </w:pPr>
          <w:hyperlink w:anchor="_Toc380661927" w:history="1">
            <w:r w:rsidRPr="00F5512F">
              <w:rPr>
                <w:rStyle w:val="Hyperlink"/>
              </w:rPr>
              <w:t>5.1.7.</w:t>
            </w:r>
            <w:r>
              <w:rPr>
                <w:rFonts w:asciiTheme="minorHAnsi" w:hAnsiTheme="minorHAnsi"/>
                <w:kern w:val="0"/>
              </w:rPr>
              <w:tab/>
            </w:r>
            <w:r w:rsidRPr="00F5512F">
              <w:rPr>
                <w:rStyle w:val="Hyperlink"/>
              </w:rPr>
              <w:t>Take a Snapshot</w:t>
            </w:r>
            <w:r>
              <w:rPr>
                <w:webHidden/>
              </w:rPr>
              <w:tab/>
            </w:r>
            <w:r>
              <w:rPr>
                <w:webHidden/>
              </w:rPr>
              <w:fldChar w:fldCharType="begin"/>
            </w:r>
            <w:r>
              <w:rPr>
                <w:webHidden/>
              </w:rPr>
              <w:instrText xml:space="preserve"> PAGEREF _Toc380661927 \h </w:instrText>
            </w:r>
            <w:r>
              <w:rPr>
                <w:webHidden/>
              </w:rPr>
            </w:r>
            <w:r>
              <w:rPr>
                <w:webHidden/>
              </w:rPr>
              <w:fldChar w:fldCharType="separate"/>
            </w:r>
            <w:r>
              <w:rPr>
                <w:webHidden/>
              </w:rPr>
              <w:t>18</w:t>
            </w:r>
            <w:r>
              <w:rPr>
                <w:webHidden/>
              </w:rPr>
              <w:fldChar w:fldCharType="end"/>
            </w:r>
          </w:hyperlink>
        </w:p>
        <w:p w:rsidR="00D24FAB" w:rsidRDefault="00D24FAB">
          <w:pPr>
            <w:pStyle w:val="TOC2"/>
            <w:rPr>
              <w:rFonts w:asciiTheme="minorHAnsi" w:hAnsiTheme="minorHAnsi"/>
              <w:b w:val="0"/>
              <w:kern w:val="0"/>
            </w:rPr>
          </w:pPr>
          <w:hyperlink w:anchor="_Toc380661928" w:history="1">
            <w:r w:rsidRPr="00F5512F">
              <w:rPr>
                <w:rStyle w:val="Hyperlink"/>
              </w:rPr>
              <w:t>2.</w:t>
            </w:r>
            <w:r>
              <w:rPr>
                <w:rFonts w:asciiTheme="minorHAnsi" w:hAnsiTheme="minorHAnsi"/>
                <w:b w:val="0"/>
                <w:kern w:val="0"/>
              </w:rPr>
              <w:tab/>
            </w:r>
            <w:r w:rsidRPr="00F5512F">
              <w:rPr>
                <w:rStyle w:val="Hyperlink"/>
              </w:rPr>
              <w:t>Accommodating a corporate firewall (OPTIONAL)</w:t>
            </w:r>
            <w:r>
              <w:rPr>
                <w:webHidden/>
              </w:rPr>
              <w:tab/>
            </w:r>
            <w:r>
              <w:rPr>
                <w:webHidden/>
              </w:rPr>
              <w:fldChar w:fldCharType="begin"/>
            </w:r>
            <w:r>
              <w:rPr>
                <w:webHidden/>
              </w:rPr>
              <w:instrText xml:space="preserve"> PAGEREF _Toc380661928 \h </w:instrText>
            </w:r>
            <w:r>
              <w:rPr>
                <w:webHidden/>
              </w:rPr>
            </w:r>
            <w:r>
              <w:rPr>
                <w:webHidden/>
              </w:rPr>
              <w:fldChar w:fldCharType="separate"/>
            </w:r>
            <w:r>
              <w:rPr>
                <w:webHidden/>
              </w:rPr>
              <w:t>18</w:t>
            </w:r>
            <w:r>
              <w:rPr>
                <w:webHidden/>
              </w:rPr>
              <w:fldChar w:fldCharType="end"/>
            </w:r>
          </w:hyperlink>
        </w:p>
        <w:p w:rsidR="00D24FAB" w:rsidRDefault="00D24FAB">
          <w:pPr>
            <w:pStyle w:val="TOC3"/>
            <w:tabs>
              <w:tab w:val="left" w:pos="1440"/>
            </w:tabs>
            <w:rPr>
              <w:rFonts w:asciiTheme="minorHAnsi" w:hAnsiTheme="minorHAnsi"/>
              <w:kern w:val="0"/>
            </w:rPr>
          </w:pPr>
          <w:hyperlink w:anchor="_Toc380661929" w:history="1">
            <w:r w:rsidRPr="00F5512F">
              <w:rPr>
                <w:rStyle w:val="Hyperlink"/>
              </w:rPr>
              <w:t>5.2.1.</w:t>
            </w:r>
            <w:r>
              <w:rPr>
                <w:rFonts w:asciiTheme="minorHAnsi" w:hAnsiTheme="minorHAnsi"/>
                <w:kern w:val="0"/>
              </w:rPr>
              <w:tab/>
            </w:r>
            <w:r w:rsidRPr="00F5512F">
              <w:rPr>
                <w:rStyle w:val="Hyperlink"/>
              </w:rPr>
              <w:t>Install and Configure CNTLM</w:t>
            </w:r>
            <w:r>
              <w:rPr>
                <w:webHidden/>
              </w:rPr>
              <w:tab/>
            </w:r>
            <w:r>
              <w:rPr>
                <w:webHidden/>
              </w:rPr>
              <w:fldChar w:fldCharType="begin"/>
            </w:r>
            <w:r>
              <w:rPr>
                <w:webHidden/>
              </w:rPr>
              <w:instrText xml:space="preserve"> PAGEREF _Toc380661929 \h </w:instrText>
            </w:r>
            <w:r>
              <w:rPr>
                <w:webHidden/>
              </w:rPr>
            </w:r>
            <w:r>
              <w:rPr>
                <w:webHidden/>
              </w:rPr>
              <w:fldChar w:fldCharType="separate"/>
            </w:r>
            <w:r>
              <w:rPr>
                <w:webHidden/>
              </w:rPr>
              <w:t>18</w:t>
            </w:r>
            <w:r>
              <w:rPr>
                <w:webHidden/>
              </w:rPr>
              <w:fldChar w:fldCharType="end"/>
            </w:r>
          </w:hyperlink>
        </w:p>
        <w:p w:rsidR="00D24FAB" w:rsidRDefault="00D24FAB">
          <w:pPr>
            <w:pStyle w:val="TOC3"/>
            <w:tabs>
              <w:tab w:val="left" w:pos="1440"/>
            </w:tabs>
            <w:rPr>
              <w:rFonts w:asciiTheme="minorHAnsi" w:hAnsiTheme="minorHAnsi"/>
              <w:kern w:val="0"/>
            </w:rPr>
          </w:pPr>
          <w:hyperlink w:anchor="_Toc380661930" w:history="1">
            <w:r w:rsidRPr="00F5512F">
              <w:rPr>
                <w:rStyle w:val="Hyperlink"/>
              </w:rPr>
              <w:t>5.2.2.</w:t>
            </w:r>
            <w:r>
              <w:rPr>
                <w:rFonts w:asciiTheme="minorHAnsi" w:hAnsiTheme="minorHAnsi"/>
                <w:kern w:val="0"/>
              </w:rPr>
              <w:tab/>
            </w:r>
            <w:r w:rsidRPr="00F5512F">
              <w:rPr>
                <w:rStyle w:val="Hyperlink"/>
              </w:rPr>
              <w:t>Configure your virtual machine environment to use CNTLM as its proxy</w:t>
            </w:r>
            <w:r>
              <w:rPr>
                <w:webHidden/>
              </w:rPr>
              <w:tab/>
            </w:r>
            <w:r>
              <w:rPr>
                <w:webHidden/>
              </w:rPr>
              <w:fldChar w:fldCharType="begin"/>
            </w:r>
            <w:r>
              <w:rPr>
                <w:webHidden/>
              </w:rPr>
              <w:instrText xml:space="preserve"> PAGEREF _Toc380661930 \h </w:instrText>
            </w:r>
            <w:r>
              <w:rPr>
                <w:webHidden/>
              </w:rPr>
            </w:r>
            <w:r>
              <w:rPr>
                <w:webHidden/>
              </w:rPr>
              <w:fldChar w:fldCharType="separate"/>
            </w:r>
            <w:r>
              <w:rPr>
                <w:webHidden/>
              </w:rPr>
              <w:t>19</w:t>
            </w:r>
            <w:r>
              <w:rPr>
                <w:webHidden/>
              </w:rPr>
              <w:fldChar w:fldCharType="end"/>
            </w:r>
          </w:hyperlink>
        </w:p>
        <w:p w:rsidR="00D24FAB" w:rsidRDefault="00D24FAB">
          <w:pPr>
            <w:pStyle w:val="TOC3"/>
            <w:tabs>
              <w:tab w:val="left" w:pos="1440"/>
            </w:tabs>
            <w:rPr>
              <w:rFonts w:asciiTheme="minorHAnsi" w:hAnsiTheme="minorHAnsi"/>
              <w:kern w:val="0"/>
            </w:rPr>
          </w:pPr>
          <w:hyperlink w:anchor="_Toc380661931" w:history="1">
            <w:r w:rsidRPr="00F5512F">
              <w:rPr>
                <w:rStyle w:val="Hyperlink"/>
              </w:rPr>
              <w:t>5.2.3.</w:t>
            </w:r>
            <w:r>
              <w:rPr>
                <w:rFonts w:asciiTheme="minorHAnsi" w:hAnsiTheme="minorHAnsi"/>
                <w:kern w:val="0"/>
              </w:rPr>
              <w:tab/>
            </w:r>
            <w:r w:rsidRPr="00F5512F">
              <w:rPr>
                <w:rStyle w:val="Hyperlink"/>
              </w:rPr>
              <w:t>What to do if cntlm and proxy continue to cause issues</w:t>
            </w:r>
            <w:r>
              <w:rPr>
                <w:webHidden/>
              </w:rPr>
              <w:tab/>
            </w:r>
            <w:r>
              <w:rPr>
                <w:webHidden/>
              </w:rPr>
              <w:fldChar w:fldCharType="begin"/>
            </w:r>
            <w:r>
              <w:rPr>
                <w:webHidden/>
              </w:rPr>
              <w:instrText xml:space="preserve"> PAGEREF _Toc380661931 \h </w:instrText>
            </w:r>
            <w:r>
              <w:rPr>
                <w:webHidden/>
              </w:rPr>
            </w:r>
            <w:r>
              <w:rPr>
                <w:webHidden/>
              </w:rPr>
              <w:fldChar w:fldCharType="separate"/>
            </w:r>
            <w:r>
              <w:rPr>
                <w:webHidden/>
              </w:rPr>
              <w:t>21</w:t>
            </w:r>
            <w:r>
              <w:rPr>
                <w:webHidden/>
              </w:rPr>
              <w:fldChar w:fldCharType="end"/>
            </w:r>
          </w:hyperlink>
        </w:p>
        <w:p w:rsidR="00D24FAB" w:rsidRDefault="00D24FAB">
          <w:pPr>
            <w:pStyle w:val="TOC1"/>
            <w:tabs>
              <w:tab w:val="left" w:pos="1987"/>
            </w:tabs>
            <w:rPr>
              <w:rFonts w:asciiTheme="minorHAnsi" w:hAnsiTheme="minorHAnsi"/>
              <w:b w:val="0"/>
              <w:kern w:val="0"/>
            </w:rPr>
          </w:pPr>
          <w:hyperlink w:anchor="_Toc380661932" w:history="1">
            <w:r w:rsidRPr="00F5512F">
              <w:rPr>
                <w:rStyle w:val="Hyperlink"/>
              </w:rPr>
              <w:t>Appendix B</w:t>
            </w:r>
            <w:r>
              <w:rPr>
                <w:rFonts w:asciiTheme="minorHAnsi" w:hAnsiTheme="minorHAnsi"/>
                <w:b w:val="0"/>
                <w:kern w:val="0"/>
              </w:rPr>
              <w:tab/>
            </w:r>
            <w:r w:rsidRPr="00F5512F">
              <w:rPr>
                <w:rStyle w:val="Hyperlink"/>
              </w:rPr>
              <w:t>The development.ini file</w:t>
            </w:r>
            <w:r>
              <w:rPr>
                <w:webHidden/>
              </w:rPr>
              <w:tab/>
            </w:r>
            <w:r>
              <w:rPr>
                <w:webHidden/>
              </w:rPr>
              <w:fldChar w:fldCharType="begin"/>
            </w:r>
            <w:r>
              <w:rPr>
                <w:webHidden/>
              </w:rPr>
              <w:instrText xml:space="preserve"> PAGEREF _Toc380661932 \h </w:instrText>
            </w:r>
            <w:r>
              <w:rPr>
                <w:webHidden/>
              </w:rPr>
            </w:r>
            <w:r>
              <w:rPr>
                <w:webHidden/>
              </w:rPr>
              <w:fldChar w:fldCharType="separate"/>
            </w:r>
            <w:r>
              <w:rPr>
                <w:webHidden/>
              </w:rPr>
              <w:t>22</w:t>
            </w:r>
            <w:r>
              <w:rPr>
                <w:webHidden/>
              </w:rPr>
              <w:fldChar w:fldCharType="end"/>
            </w:r>
          </w:hyperlink>
        </w:p>
        <w:p w:rsidR="00D24FAB" w:rsidRDefault="00D24FAB">
          <w:pPr>
            <w:pStyle w:val="TOC2"/>
            <w:rPr>
              <w:rFonts w:asciiTheme="minorHAnsi" w:hAnsiTheme="minorHAnsi"/>
              <w:b w:val="0"/>
              <w:kern w:val="0"/>
            </w:rPr>
          </w:pPr>
          <w:hyperlink w:anchor="_Toc380661933" w:history="1">
            <w:r w:rsidRPr="00F5512F">
              <w:rPr>
                <w:rStyle w:val="Hyperlink"/>
              </w:rPr>
              <w:t>Development.ini Considerations</w:t>
            </w:r>
            <w:r>
              <w:rPr>
                <w:webHidden/>
              </w:rPr>
              <w:tab/>
            </w:r>
            <w:r>
              <w:rPr>
                <w:webHidden/>
              </w:rPr>
              <w:fldChar w:fldCharType="begin"/>
            </w:r>
            <w:r>
              <w:rPr>
                <w:webHidden/>
              </w:rPr>
              <w:instrText xml:space="preserve"> PAGEREF _Toc380661933 \h </w:instrText>
            </w:r>
            <w:r>
              <w:rPr>
                <w:webHidden/>
              </w:rPr>
            </w:r>
            <w:r>
              <w:rPr>
                <w:webHidden/>
              </w:rPr>
              <w:fldChar w:fldCharType="separate"/>
            </w:r>
            <w:r>
              <w:rPr>
                <w:webHidden/>
              </w:rPr>
              <w:t>23</w:t>
            </w:r>
            <w:r>
              <w:rPr>
                <w:webHidden/>
              </w:rPr>
              <w:fldChar w:fldCharType="end"/>
            </w:r>
          </w:hyperlink>
        </w:p>
        <w:p w:rsidR="00D24FAB" w:rsidRDefault="00D24FAB">
          <w:pPr>
            <w:pStyle w:val="TOC1"/>
            <w:tabs>
              <w:tab w:val="left" w:pos="1987"/>
            </w:tabs>
            <w:rPr>
              <w:rFonts w:asciiTheme="minorHAnsi" w:hAnsiTheme="minorHAnsi"/>
              <w:b w:val="0"/>
              <w:kern w:val="0"/>
            </w:rPr>
          </w:pPr>
          <w:hyperlink w:anchor="_Toc380661934" w:history="1">
            <w:r w:rsidRPr="00F5512F">
              <w:rPr>
                <w:rStyle w:val="Hyperlink"/>
              </w:rPr>
              <w:t>Appendix C</w:t>
            </w:r>
            <w:r>
              <w:rPr>
                <w:rFonts w:asciiTheme="minorHAnsi" w:hAnsiTheme="minorHAnsi"/>
                <w:b w:val="0"/>
                <w:kern w:val="0"/>
              </w:rPr>
              <w:tab/>
            </w:r>
            <w:r w:rsidRPr="00F5512F">
              <w:rPr>
                <w:rStyle w:val="Hyperlink"/>
              </w:rPr>
              <w:t>Architectural and Deployment Diagrams</w:t>
            </w:r>
            <w:r>
              <w:rPr>
                <w:webHidden/>
              </w:rPr>
              <w:tab/>
            </w:r>
            <w:r>
              <w:rPr>
                <w:webHidden/>
              </w:rPr>
              <w:fldChar w:fldCharType="begin"/>
            </w:r>
            <w:r>
              <w:rPr>
                <w:webHidden/>
              </w:rPr>
              <w:instrText xml:space="preserve"> PAGEREF _Toc380661934 \h </w:instrText>
            </w:r>
            <w:r>
              <w:rPr>
                <w:webHidden/>
              </w:rPr>
            </w:r>
            <w:r>
              <w:rPr>
                <w:webHidden/>
              </w:rPr>
              <w:fldChar w:fldCharType="separate"/>
            </w:r>
            <w:r>
              <w:rPr>
                <w:webHidden/>
              </w:rPr>
              <w:t>24</w:t>
            </w:r>
            <w:r>
              <w:rPr>
                <w:webHidden/>
              </w:rPr>
              <w:fldChar w:fldCharType="end"/>
            </w:r>
          </w:hyperlink>
        </w:p>
        <w:p w:rsidR="00D24FAB" w:rsidRDefault="00D24FAB">
          <w:pPr>
            <w:pStyle w:val="TOC2"/>
            <w:rPr>
              <w:rFonts w:asciiTheme="minorHAnsi" w:hAnsiTheme="minorHAnsi"/>
              <w:b w:val="0"/>
              <w:kern w:val="0"/>
            </w:rPr>
          </w:pPr>
          <w:hyperlink w:anchor="_Toc380661935" w:history="1">
            <w:r w:rsidRPr="00F5512F">
              <w:rPr>
                <w:rStyle w:val="Hyperlink"/>
              </w:rPr>
              <w:t>Domain Model</w:t>
            </w:r>
            <w:r>
              <w:rPr>
                <w:webHidden/>
              </w:rPr>
              <w:tab/>
            </w:r>
            <w:r>
              <w:rPr>
                <w:webHidden/>
              </w:rPr>
              <w:fldChar w:fldCharType="begin"/>
            </w:r>
            <w:r>
              <w:rPr>
                <w:webHidden/>
              </w:rPr>
              <w:instrText xml:space="preserve"> PAGEREF _Toc380661935 \h </w:instrText>
            </w:r>
            <w:r>
              <w:rPr>
                <w:webHidden/>
              </w:rPr>
            </w:r>
            <w:r>
              <w:rPr>
                <w:webHidden/>
              </w:rPr>
              <w:fldChar w:fldCharType="separate"/>
            </w:r>
            <w:r>
              <w:rPr>
                <w:webHidden/>
              </w:rPr>
              <w:t>25</w:t>
            </w:r>
            <w:r>
              <w:rPr>
                <w:webHidden/>
              </w:rPr>
              <w:fldChar w:fldCharType="end"/>
            </w:r>
          </w:hyperlink>
        </w:p>
        <w:p w:rsidR="00D24FAB" w:rsidRDefault="00D24FAB">
          <w:pPr>
            <w:pStyle w:val="TOC2"/>
            <w:rPr>
              <w:rFonts w:asciiTheme="minorHAnsi" w:hAnsiTheme="minorHAnsi"/>
              <w:b w:val="0"/>
              <w:kern w:val="0"/>
            </w:rPr>
          </w:pPr>
          <w:hyperlink w:anchor="_Toc380661936" w:history="1">
            <w:r w:rsidRPr="00F5512F">
              <w:rPr>
                <w:rStyle w:val="Hyperlink"/>
              </w:rPr>
              <w:t>Notes on CKAN in Production Mode</w:t>
            </w:r>
            <w:r>
              <w:rPr>
                <w:webHidden/>
              </w:rPr>
              <w:tab/>
            </w:r>
            <w:r>
              <w:rPr>
                <w:webHidden/>
              </w:rPr>
              <w:fldChar w:fldCharType="begin"/>
            </w:r>
            <w:r>
              <w:rPr>
                <w:webHidden/>
              </w:rPr>
              <w:instrText xml:space="preserve"> PAGEREF _Toc380661936 \h </w:instrText>
            </w:r>
            <w:r>
              <w:rPr>
                <w:webHidden/>
              </w:rPr>
            </w:r>
            <w:r>
              <w:rPr>
                <w:webHidden/>
              </w:rPr>
              <w:fldChar w:fldCharType="separate"/>
            </w:r>
            <w:r>
              <w:rPr>
                <w:webHidden/>
              </w:rPr>
              <w:t>25</w:t>
            </w:r>
            <w:r>
              <w:rPr>
                <w:webHidden/>
              </w:rPr>
              <w:fldChar w:fldCharType="end"/>
            </w:r>
          </w:hyperlink>
        </w:p>
        <w:p w:rsidR="00D24FAB" w:rsidRDefault="00D24FAB">
          <w:pPr>
            <w:pStyle w:val="TOC2"/>
            <w:rPr>
              <w:rFonts w:asciiTheme="minorHAnsi" w:hAnsiTheme="minorHAnsi"/>
              <w:b w:val="0"/>
              <w:kern w:val="0"/>
            </w:rPr>
          </w:pPr>
          <w:hyperlink w:anchor="_Toc380661937" w:history="1">
            <w:r w:rsidRPr="00F5512F">
              <w:rPr>
                <w:rStyle w:val="Hyperlink"/>
              </w:rPr>
              <w:t>Known Issues</w:t>
            </w:r>
            <w:r>
              <w:rPr>
                <w:webHidden/>
              </w:rPr>
              <w:tab/>
            </w:r>
            <w:r>
              <w:rPr>
                <w:webHidden/>
              </w:rPr>
              <w:fldChar w:fldCharType="begin"/>
            </w:r>
            <w:r>
              <w:rPr>
                <w:webHidden/>
              </w:rPr>
              <w:instrText xml:space="preserve"> PAGEREF _Toc380661937 \h </w:instrText>
            </w:r>
            <w:r>
              <w:rPr>
                <w:webHidden/>
              </w:rPr>
            </w:r>
            <w:r>
              <w:rPr>
                <w:webHidden/>
              </w:rPr>
              <w:fldChar w:fldCharType="separate"/>
            </w:r>
            <w:r>
              <w:rPr>
                <w:webHidden/>
              </w:rPr>
              <w:t>26</w:t>
            </w:r>
            <w:r>
              <w:rPr>
                <w:webHidden/>
              </w:rPr>
              <w:fldChar w:fldCharType="end"/>
            </w:r>
          </w:hyperlink>
        </w:p>
        <w:p w:rsidR="00B02B6A" w:rsidRPr="005E68DF" w:rsidRDefault="00B02B6A" w:rsidP="00415183">
          <w:pPr>
            <w:spacing w:after="100" w:line="240" w:lineRule="auto"/>
          </w:pPr>
          <w:r w:rsidRPr="00FB6A10">
            <w:rPr>
              <w:b/>
              <w:bCs/>
              <w:noProof/>
            </w:rPr>
            <w:fldChar w:fldCharType="end"/>
          </w:r>
        </w:p>
      </w:sdtContent>
    </w:sdt>
    <w:p w:rsidR="009E249B" w:rsidRPr="00962782" w:rsidRDefault="009E249B" w:rsidP="00415183">
      <w:pPr>
        <w:spacing w:after="100" w:line="240" w:lineRule="auto"/>
        <w:rPr>
          <w:noProof/>
          <w:kern w:val="22"/>
        </w:rPr>
      </w:pPr>
    </w:p>
    <w:p w:rsidR="003F70E9" w:rsidRPr="00415183" w:rsidRDefault="003F70E9" w:rsidP="00415183">
      <w:pPr>
        <w:pStyle w:val="Heading1frontmatteronly"/>
        <w:spacing w:after="100" w:line="240" w:lineRule="auto"/>
        <w:rPr>
          <w:rFonts w:asciiTheme="minorHAnsi" w:hAnsiTheme="minorHAnsi"/>
          <w:b w:val="0"/>
          <w:noProof/>
          <w:kern w:val="22"/>
          <w:sz w:val="22"/>
        </w:rPr>
      </w:pPr>
    </w:p>
    <w:p w:rsidR="00CD572F" w:rsidRPr="00415183" w:rsidRDefault="00CD572F" w:rsidP="00415183">
      <w:pPr>
        <w:pStyle w:val="Heading1frontmatteronly"/>
        <w:spacing w:after="100" w:line="240" w:lineRule="auto"/>
        <w:rPr>
          <w:rFonts w:asciiTheme="minorHAnsi" w:hAnsiTheme="minorHAnsi"/>
          <w:b w:val="0"/>
          <w:noProof/>
          <w:kern w:val="22"/>
          <w:sz w:val="22"/>
        </w:rPr>
        <w:sectPr w:rsidR="00CD572F" w:rsidRPr="00415183" w:rsidSect="00415183">
          <w:headerReference w:type="even" r:id="rId13"/>
          <w:headerReference w:type="default" r:id="rId14"/>
          <w:footerReference w:type="even" r:id="rId15"/>
          <w:footerReference w:type="default" r:id="rId16"/>
          <w:pgSz w:w="12240" w:h="15840" w:code="1"/>
          <w:pgMar w:top="1267" w:right="1627" w:bottom="1440" w:left="720" w:header="720" w:footer="1008" w:gutter="720"/>
          <w:pgNumType w:fmt="lowerRoman" w:start="1"/>
          <w:cols w:space="720"/>
        </w:sectPr>
      </w:pPr>
    </w:p>
    <w:p w:rsidR="009E249B" w:rsidRPr="00415183" w:rsidRDefault="009E249B" w:rsidP="00415183">
      <w:pPr>
        <w:pStyle w:val="Heading1frontmatteronly"/>
        <w:spacing w:after="100" w:line="240" w:lineRule="auto"/>
        <w:rPr>
          <w:rFonts w:asciiTheme="minorHAnsi" w:hAnsiTheme="minorHAnsi"/>
          <w:noProof/>
        </w:rPr>
      </w:pPr>
      <w:r w:rsidRPr="00415183">
        <w:rPr>
          <w:rFonts w:asciiTheme="minorHAnsi" w:hAnsiTheme="minorHAnsi"/>
          <w:noProof/>
        </w:rPr>
        <w:lastRenderedPageBreak/>
        <w:t>List of Figures</w:t>
      </w:r>
    </w:p>
    <w:p w:rsidR="00623C6B" w:rsidRPr="005E68DF" w:rsidRDefault="00FD55BF" w:rsidP="00415183">
      <w:pPr>
        <w:pStyle w:val="TableofFigures"/>
        <w:spacing w:before="0" w:after="100" w:line="240" w:lineRule="auto"/>
        <w:rPr>
          <w:rFonts w:asciiTheme="minorHAnsi" w:hAnsiTheme="minorHAnsi"/>
          <w:noProof/>
        </w:rPr>
      </w:pPr>
      <w:r w:rsidRPr="00415183">
        <w:rPr>
          <w:rFonts w:asciiTheme="minorHAnsi" w:hAnsiTheme="minorHAnsi"/>
          <w:noProof/>
        </w:rPr>
        <w:fldChar w:fldCharType="begin"/>
      </w:r>
      <w:r w:rsidR="009E249B" w:rsidRPr="00415183">
        <w:rPr>
          <w:rFonts w:asciiTheme="minorHAnsi" w:hAnsiTheme="minorHAnsi"/>
          <w:noProof/>
        </w:rPr>
        <w:instrText xml:space="preserve"> TOC \h \z \c "Figure" </w:instrText>
      </w:r>
      <w:r w:rsidRPr="00415183">
        <w:rPr>
          <w:rFonts w:asciiTheme="minorHAnsi" w:hAnsiTheme="minorHAnsi"/>
          <w:noProof/>
        </w:rPr>
        <w:fldChar w:fldCharType="separate"/>
      </w:r>
      <w:hyperlink w:anchor="_Toc377463043" w:history="1">
        <w:r w:rsidR="00623C6B" w:rsidRPr="00415183">
          <w:rPr>
            <w:rStyle w:val="Hyperlink"/>
            <w:rFonts w:asciiTheme="minorHAnsi" w:hAnsiTheme="minorHAnsi"/>
            <w:noProof/>
          </w:rPr>
          <w:t>Figure 1: NGDS is a grid of repositories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_Toc377463043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3</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44" w:history="1">
        <w:r w:rsidR="00623C6B" w:rsidRPr="00415183">
          <w:rPr>
            <w:rStyle w:val="Hyperlink"/>
            <w:rFonts w:asciiTheme="minorHAnsi" w:hAnsiTheme="minorHAnsi"/>
            <w:noProof/>
          </w:rPr>
          <w:t>Figure 2:Create a new linux virtual machine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_Toc377463044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5</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45" w:history="1">
        <w:r w:rsidR="00623C6B" w:rsidRPr="00415183">
          <w:rPr>
            <w:rStyle w:val="Hyperlink"/>
            <w:rFonts w:asciiTheme="minorHAnsi" w:hAnsiTheme="minorHAnsi"/>
            <w:noProof/>
          </w:rPr>
          <w:t>Figure 3:Set the VM memory to at least 1024MB</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_Toc377463045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6</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46" w:history="1">
        <w:r w:rsidR="00623C6B" w:rsidRPr="00415183">
          <w:rPr>
            <w:rStyle w:val="Hyperlink"/>
            <w:rFonts w:asciiTheme="minorHAnsi" w:hAnsiTheme="minorHAnsi"/>
            <w:noProof/>
          </w:rPr>
          <w:t>Figure 4:Create a virtual HD. The disk size can be changed later</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_Toc377463046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6</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47" w:history="1">
        <w:r w:rsidR="00623C6B" w:rsidRPr="00415183">
          <w:rPr>
            <w:rStyle w:val="Hyperlink"/>
            <w:rFonts w:asciiTheme="minorHAnsi" w:hAnsiTheme="minorHAnsi"/>
            <w:noProof/>
          </w:rPr>
          <w:t>Figure 5:Specify the image type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_Toc377463047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7</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48" w:history="1">
        <w:r w:rsidR="00623C6B" w:rsidRPr="00415183">
          <w:rPr>
            <w:rStyle w:val="Hyperlink"/>
            <w:rFonts w:asciiTheme="minorHAnsi" w:hAnsiTheme="minorHAnsi"/>
            <w:noProof/>
          </w:rPr>
          <w:t>Figure 6: Dynamically allocated disk space will allow the image to grow as new data is imported into NGDS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_Toc377463048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7</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49" w:history="1">
        <w:r w:rsidR="00623C6B" w:rsidRPr="00415183">
          <w:rPr>
            <w:rStyle w:val="Hyperlink"/>
            <w:rFonts w:asciiTheme="minorHAnsi" w:hAnsiTheme="minorHAnsi"/>
            <w:noProof/>
          </w:rPr>
          <w:t>Figure 7:Configure the hard drive size. We recommend large values, based on the amount of data the node should store. The minimum is 24GB.</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_Toc377463049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8</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50" w:history="1">
        <w:r w:rsidR="00623C6B" w:rsidRPr="00415183">
          <w:rPr>
            <w:rStyle w:val="Hyperlink"/>
            <w:rFonts w:asciiTheme="minorHAnsi" w:hAnsiTheme="minorHAnsi"/>
            <w:noProof/>
            <w:lang w:val="fr-FR"/>
          </w:rPr>
          <w:t>Figure 8:Oracle VM Linux machine configuration</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_Toc377463050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8</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51" w:history="1">
        <w:r w:rsidR="00623C6B" w:rsidRPr="00415183">
          <w:rPr>
            <w:rStyle w:val="Hyperlink"/>
            <w:rFonts w:asciiTheme="minorHAnsi" w:hAnsiTheme="minorHAnsi"/>
            <w:noProof/>
          </w:rPr>
          <w:t>Figure 9:You may wish to enable the shared clipboard</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_Toc377463051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9</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52" w:history="1">
        <w:r w:rsidR="00623C6B" w:rsidRPr="00415183">
          <w:rPr>
            <w:rStyle w:val="Hyperlink"/>
            <w:rFonts w:asciiTheme="minorHAnsi" w:hAnsiTheme="minorHAnsi"/>
            <w:noProof/>
          </w:rPr>
          <w:t>Figure 10:9 Mounting ISO image in the Linux VM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_Toc377463052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10</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53" w:history="1">
        <w:r w:rsidR="00623C6B" w:rsidRPr="00415183">
          <w:rPr>
            <w:rStyle w:val="Hyperlink"/>
            <w:rFonts w:asciiTheme="minorHAnsi" w:hAnsiTheme="minorHAnsi"/>
            <w:noProof/>
          </w:rPr>
          <w:t>Figure 11: Linux Ubuntu installation screen</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_Toc377463053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11</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54" w:history="1">
        <w:r w:rsidR="00623C6B" w:rsidRPr="00415183">
          <w:rPr>
            <w:rStyle w:val="Hyperlink"/>
            <w:rFonts w:asciiTheme="minorHAnsi" w:hAnsiTheme="minorHAnsi"/>
            <w:noProof/>
          </w:rPr>
          <w:t>Figure 12:Login for the new VM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_Toc377463054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12</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55" w:history="1">
        <w:r w:rsidR="00623C6B" w:rsidRPr="00415183">
          <w:rPr>
            <w:rStyle w:val="Hyperlink"/>
            <w:rFonts w:asciiTheme="minorHAnsi" w:hAnsiTheme="minorHAnsi"/>
            <w:noProof/>
          </w:rPr>
          <w:t>Figure 13: Installing guest additions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_Toc377463055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13</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56" w:history="1">
        <w:r w:rsidR="00623C6B" w:rsidRPr="00415183">
          <w:rPr>
            <w:rStyle w:val="Hyperlink"/>
            <w:rFonts w:asciiTheme="minorHAnsi" w:hAnsiTheme="minorHAnsi"/>
            <w:noProof/>
          </w:rPr>
          <w:t>Figure 14: NGDS Software Stack in Production Mode.</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_Toc377463056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14</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57" w:history="1">
        <w:r w:rsidR="00623C6B" w:rsidRPr="00415183">
          <w:rPr>
            <w:rStyle w:val="Hyperlink"/>
            <w:rFonts w:asciiTheme="minorHAnsi" w:hAnsiTheme="minorHAnsi"/>
            <w:noProof/>
          </w:rPr>
          <w:t>Figure 15: NGDS System Context View</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_Toc377463057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20</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58" w:history="1">
        <w:r w:rsidR="00623C6B" w:rsidRPr="00415183">
          <w:rPr>
            <w:rStyle w:val="Hyperlink"/>
            <w:rFonts w:asciiTheme="minorHAnsi" w:hAnsiTheme="minorHAnsi"/>
            <w:noProof/>
          </w:rPr>
          <w:t>Figure 16: NGDS Domain Model as a Class Diagram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_Toc377463058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21</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59" w:history="1">
        <w:r w:rsidR="00623C6B" w:rsidRPr="00415183">
          <w:rPr>
            <w:rStyle w:val="Hyperlink"/>
            <w:rFonts w:asciiTheme="minorHAnsi" w:hAnsiTheme="minorHAnsi"/>
            <w:noProof/>
          </w:rPr>
          <w:t>Figure 17: NGDS Domain Model of Resources as a Class Diagram</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_Toc377463059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22</w:t>
        </w:r>
        <w:r w:rsidR="00623C6B" w:rsidRPr="00415183">
          <w:rPr>
            <w:rFonts w:asciiTheme="minorHAnsi" w:hAnsiTheme="minorHAnsi"/>
            <w:noProof/>
            <w:webHidden/>
          </w:rPr>
          <w:fldChar w:fldCharType="end"/>
        </w:r>
      </w:hyperlink>
    </w:p>
    <w:p w:rsidR="00623C6B" w:rsidRPr="005E68DF" w:rsidRDefault="00F76A6B" w:rsidP="00415183">
      <w:pPr>
        <w:pStyle w:val="TableofFigures"/>
        <w:spacing w:before="0" w:after="100" w:line="240" w:lineRule="auto"/>
        <w:rPr>
          <w:rFonts w:asciiTheme="minorHAnsi" w:hAnsiTheme="minorHAnsi"/>
          <w:noProof/>
        </w:rPr>
      </w:pPr>
      <w:hyperlink w:anchor="_Toc377463060" w:history="1">
        <w:r w:rsidR="00623C6B" w:rsidRPr="00415183">
          <w:rPr>
            <w:rStyle w:val="Hyperlink"/>
            <w:rFonts w:asciiTheme="minorHAnsi" w:hAnsiTheme="minorHAnsi"/>
            <w:noProof/>
          </w:rPr>
          <w:t>Figure 18: NGDS High-level Components</w:t>
        </w:r>
        <w:r w:rsidR="00623C6B" w:rsidRPr="00415183">
          <w:rPr>
            <w:rFonts w:asciiTheme="minorHAnsi" w:hAnsiTheme="minorHAnsi"/>
            <w:noProof/>
            <w:webHidden/>
          </w:rPr>
          <w:tab/>
        </w:r>
        <w:r w:rsidR="00623C6B" w:rsidRPr="00415183">
          <w:rPr>
            <w:rFonts w:asciiTheme="minorHAnsi" w:hAnsiTheme="minorHAnsi"/>
            <w:noProof/>
            <w:webHidden/>
          </w:rPr>
          <w:fldChar w:fldCharType="begin"/>
        </w:r>
        <w:r w:rsidR="00623C6B" w:rsidRPr="00415183">
          <w:rPr>
            <w:rFonts w:asciiTheme="minorHAnsi" w:hAnsiTheme="minorHAnsi"/>
            <w:noProof/>
            <w:webHidden/>
          </w:rPr>
          <w:instrText xml:space="preserve"> PAGEREF _Toc377463060 \h </w:instrText>
        </w:r>
        <w:r w:rsidR="00623C6B" w:rsidRPr="00415183">
          <w:rPr>
            <w:rFonts w:asciiTheme="minorHAnsi" w:hAnsiTheme="minorHAnsi"/>
            <w:noProof/>
            <w:webHidden/>
          </w:rPr>
        </w:r>
        <w:r w:rsidR="00623C6B" w:rsidRPr="00415183">
          <w:rPr>
            <w:rFonts w:asciiTheme="minorHAnsi" w:hAnsiTheme="minorHAnsi"/>
            <w:noProof/>
            <w:webHidden/>
          </w:rPr>
          <w:fldChar w:fldCharType="separate"/>
        </w:r>
        <w:r w:rsidR="00623C6B" w:rsidRPr="00415183">
          <w:rPr>
            <w:rFonts w:asciiTheme="minorHAnsi" w:hAnsiTheme="minorHAnsi"/>
            <w:noProof/>
            <w:webHidden/>
          </w:rPr>
          <w:t>23</w:t>
        </w:r>
        <w:r w:rsidR="00623C6B" w:rsidRPr="00415183">
          <w:rPr>
            <w:rFonts w:asciiTheme="minorHAnsi" w:hAnsiTheme="minorHAnsi"/>
            <w:noProof/>
            <w:webHidden/>
          </w:rPr>
          <w:fldChar w:fldCharType="end"/>
        </w:r>
      </w:hyperlink>
    </w:p>
    <w:p w:rsidR="009E249B" w:rsidRPr="00415183" w:rsidRDefault="00FD55BF" w:rsidP="00415183">
      <w:pPr>
        <w:spacing w:after="100" w:line="240" w:lineRule="auto"/>
        <w:rPr>
          <w:noProof/>
          <w:kern w:val="22"/>
        </w:rPr>
      </w:pPr>
      <w:r w:rsidRPr="00415183">
        <w:rPr>
          <w:noProof/>
          <w:kern w:val="22"/>
        </w:rPr>
        <w:fldChar w:fldCharType="end"/>
      </w:r>
      <w:r w:rsidR="009E249B" w:rsidRPr="00415183">
        <w:rPr>
          <w:noProof/>
          <w:kern w:val="22"/>
        </w:rPr>
        <w:br w:type="page"/>
      </w:r>
    </w:p>
    <w:p w:rsidR="00BB7818" w:rsidRPr="00415183" w:rsidRDefault="00BB7818" w:rsidP="0047136E">
      <w:pPr>
        <w:pStyle w:val="Heading1"/>
        <w:numPr>
          <w:ilvl w:val="0"/>
          <w:numId w:val="9"/>
        </w:numPr>
        <w:spacing w:before="0" w:after="100" w:line="240" w:lineRule="auto"/>
        <w:rPr>
          <w:rFonts w:asciiTheme="minorHAnsi" w:hAnsiTheme="minorHAnsi"/>
        </w:rPr>
      </w:pPr>
      <w:bookmarkStart w:id="2" w:name="_Toc377463017"/>
      <w:bookmarkStart w:id="3" w:name="_Toc64867645"/>
      <w:bookmarkStart w:id="4" w:name="_Toc87146856"/>
      <w:bookmarkStart w:id="5" w:name="_Ref126906777"/>
      <w:bookmarkStart w:id="6" w:name="_Ref126906930"/>
      <w:bookmarkStart w:id="7" w:name="_Ref126906949"/>
      <w:bookmarkStart w:id="8" w:name="_Ref126906977"/>
      <w:bookmarkStart w:id="9" w:name="_Ref126913115"/>
      <w:bookmarkStart w:id="10" w:name="_Ref126913171"/>
      <w:bookmarkStart w:id="11" w:name="_Ref126913382"/>
      <w:bookmarkStart w:id="12" w:name="_Ref126914234"/>
      <w:bookmarkStart w:id="13" w:name="_Toc380661901"/>
      <w:r w:rsidRPr="00415183">
        <w:rPr>
          <w:rFonts w:asciiTheme="minorHAnsi" w:hAnsiTheme="minorHAnsi"/>
        </w:rPr>
        <w:lastRenderedPageBreak/>
        <w:t>Preface</w:t>
      </w:r>
      <w:bookmarkEnd w:id="2"/>
      <w:bookmarkEnd w:id="13"/>
    </w:p>
    <w:p w:rsidR="00594553" w:rsidRPr="00FB6A10" w:rsidRDefault="000F1287" w:rsidP="00415183">
      <w:pPr>
        <w:spacing w:after="100" w:line="240" w:lineRule="auto"/>
      </w:pPr>
      <w:r w:rsidRPr="00962782">
        <w:rPr>
          <w:noProof/>
        </w:rPr>
        <w:t>National Geothermal Data System</w:t>
      </w:r>
      <w:r w:rsidR="006E1B07" w:rsidRPr="00FB6A10">
        <w:rPr>
          <w:noProof/>
        </w:rPr>
        <w:t xml:space="preserve"> (NGDS)</w:t>
      </w:r>
      <w:r w:rsidRPr="00FB6A10">
        <w:rPr>
          <w:noProof/>
        </w:rPr>
        <w:t xml:space="preserve"> </w:t>
      </w:r>
      <w:r w:rsidR="00594553" w:rsidRPr="00FB6A10">
        <w:rPr>
          <w:noProof/>
        </w:rPr>
        <w:t xml:space="preserve">was a </w:t>
      </w:r>
      <w:r w:rsidR="00594553" w:rsidRPr="00FB6A10">
        <w:t>Department of Energy-funded effort to facilitate public access to information about geothermal resources from public and private sources. NGDS data is avail</w:t>
      </w:r>
      <w:r w:rsidR="00594553" w:rsidRPr="00FB6A10">
        <w:t>a</w:t>
      </w:r>
      <w:r w:rsidR="00594553" w:rsidRPr="00FB6A10">
        <w:t>ble through a distributed, scalable network of data providers.</w:t>
      </w:r>
    </w:p>
    <w:p w:rsidR="00594553" w:rsidRPr="00415183" w:rsidRDefault="00594553" w:rsidP="00415183">
      <w:pPr>
        <w:pStyle w:val="Heading2"/>
        <w:spacing w:before="0" w:after="100" w:line="240" w:lineRule="auto"/>
        <w:rPr>
          <w:rFonts w:asciiTheme="minorHAnsi" w:hAnsiTheme="minorHAnsi"/>
        </w:rPr>
      </w:pPr>
      <w:bookmarkStart w:id="14" w:name="_Toc380661902"/>
      <w:r w:rsidRPr="00415183">
        <w:rPr>
          <w:rFonts w:asciiTheme="minorHAnsi" w:hAnsiTheme="minorHAnsi"/>
        </w:rPr>
        <w:t>Purpose and Audience</w:t>
      </w:r>
      <w:bookmarkEnd w:id="14"/>
    </w:p>
    <w:p w:rsidR="00C532D6" w:rsidRPr="00962782" w:rsidRDefault="000F1287" w:rsidP="00415183">
      <w:pPr>
        <w:spacing w:after="100" w:line="240" w:lineRule="auto"/>
        <w:rPr>
          <w:noProof/>
        </w:rPr>
      </w:pPr>
      <w:r w:rsidRPr="00962782">
        <w:rPr>
          <w:noProof/>
        </w:rPr>
        <w:t>This document is a step</w:t>
      </w:r>
      <w:r w:rsidR="00594553" w:rsidRPr="00FB6A10">
        <w:rPr>
          <w:noProof/>
        </w:rPr>
        <w:t>-</w:t>
      </w:r>
      <w:r w:rsidRPr="00FB6A10">
        <w:rPr>
          <w:noProof/>
        </w:rPr>
        <w:t>by</w:t>
      </w:r>
      <w:r w:rsidR="00594553" w:rsidRPr="00FB6A10">
        <w:rPr>
          <w:noProof/>
        </w:rPr>
        <w:t>-</w:t>
      </w:r>
      <w:r w:rsidRPr="00FB6A10">
        <w:rPr>
          <w:noProof/>
        </w:rPr>
        <w:t xml:space="preserve">step tutorial to </w:t>
      </w:r>
      <w:r w:rsidR="00594553" w:rsidRPr="00FB6A10">
        <w:rPr>
          <w:noProof/>
        </w:rPr>
        <w:t xml:space="preserve">help </w:t>
      </w:r>
      <w:r w:rsidRPr="00FB6A10">
        <w:rPr>
          <w:noProof/>
        </w:rPr>
        <w:t xml:space="preserve">new developers and users setup both </w:t>
      </w:r>
      <w:r w:rsidR="009B70BA">
        <w:rPr>
          <w:b/>
          <w:noProof/>
        </w:rPr>
        <w:t>Publisher</w:t>
      </w:r>
      <w:r w:rsidR="00594553" w:rsidRPr="00FB6A10">
        <w:rPr>
          <w:noProof/>
        </w:rPr>
        <w:t xml:space="preserve"> </w:t>
      </w:r>
      <w:r w:rsidRPr="00FB6A10">
        <w:rPr>
          <w:noProof/>
        </w:rPr>
        <w:t xml:space="preserve">and </w:t>
      </w:r>
      <w:r w:rsidR="009B70BA">
        <w:rPr>
          <w:b/>
          <w:noProof/>
        </w:rPr>
        <w:t>Aggregator</w:t>
      </w:r>
      <w:r w:rsidRPr="00962782">
        <w:rPr>
          <w:noProof/>
        </w:rPr>
        <w:t xml:space="preserve"> instances of </w:t>
      </w:r>
      <w:r w:rsidR="00594553" w:rsidRPr="00962782">
        <w:rPr>
          <w:noProof/>
        </w:rPr>
        <w:t xml:space="preserve">the </w:t>
      </w:r>
      <w:r w:rsidRPr="00415183">
        <w:rPr>
          <w:b/>
          <w:noProof/>
        </w:rPr>
        <w:t>NGDS</w:t>
      </w:r>
      <w:r w:rsidR="00594553" w:rsidRPr="00415183">
        <w:rPr>
          <w:b/>
          <w:noProof/>
        </w:rPr>
        <w:t xml:space="preserve"> </w:t>
      </w:r>
      <w:r w:rsidR="00DA4BC1" w:rsidRPr="00962782">
        <w:rPr>
          <w:b/>
          <w:noProof/>
        </w:rPr>
        <w:t>S</w:t>
      </w:r>
      <w:r w:rsidR="00D03A8A" w:rsidRPr="00415183">
        <w:rPr>
          <w:b/>
          <w:noProof/>
        </w:rPr>
        <w:t xml:space="preserve">oftware </w:t>
      </w:r>
      <w:r w:rsidR="00DA4BC1" w:rsidRPr="00962782">
        <w:rPr>
          <w:b/>
          <w:noProof/>
        </w:rPr>
        <w:t>S</w:t>
      </w:r>
      <w:r w:rsidR="00D03A8A" w:rsidRPr="00415183">
        <w:rPr>
          <w:b/>
          <w:noProof/>
        </w:rPr>
        <w:t>tack</w:t>
      </w:r>
      <w:r w:rsidRPr="00962782">
        <w:rPr>
          <w:noProof/>
        </w:rPr>
        <w:t>.</w:t>
      </w:r>
    </w:p>
    <w:p w:rsidR="00C532D6" w:rsidRPr="00FB6A10" w:rsidRDefault="00C532D6" w:rsidP="00415183">
      <w:pPr>
        <w:spacing w:after="100" w:line="240" w:lineRule="auto"/>
        <w:rPr>
          <w:noProof/>
        </w:rPr>
      </w:pPr>
      <w:r w:rsidRPr="00FB6A10">
        <w:rPr>
          <w:noProof/>
        </w:rPr>
        <w:t>This document is intended for a technical audience who need to understand the concepts and the reasoning of the installation process. Targeted audiences include:</w:t>
      </w:r>
    </w:p>
    <w:p w:rsidR="00C532D6" w:rsidRPr="00415183" w:rsidRDefault="00C532D6" w:rsidP="0047136E">
      <w:pPr>
        <w:pStyle w:val="ListParagraph"/>
        <w:numPr>
          <w:ilvl w:val="0"/>
          <w:numId w:val="11"/>
        </w:numPr>
        <w:spacing w:after="100" w:line="240" w:lineRule="auto"/>
        <w:rPr>
          <w:b/>
          <w:noProof/>
        </w:rPr>
      </w:pPr>
      <w:r w:rsidRPr="00415183">
        <w:rPr>
          <w:b/>
          <w:noProof/>
        </w:rPr>
        <w:t>NGDS System Administrators</w:t>
      </w:r>
    </w:p>
    <w:p w:rsidR="00C532D6" w:rsidRPr="005E68DF" w:rsidRDefault="00C532D6" w:rsidP="0047136E">
      <w:pPr>
        <w:pStyle w:val="ListParagraph"/>
        <w:numPr>
          <w:ilvl w:val="0"/>
          <w:numId w:val="11"/>
        </w:numPr>
        <w:spacing w:after="100" w:line="240" w:lineRule="auto"/>
        <w:rPr>
          <w:noProof/>
        </w:rPr>
      </w:pPr>
      <w:r w:rsidRPr="005E68DF">
        <w:rPr>
          <w:noProof/>
        </w:rPr>
        <w:t>Software Architects</w:t>
      </w:r>
    </w:p>
    <w:p w:rsidR="00C532D6" w:rsidRPr="005E68DF" w:rsidRDefault="00C532D6" w:rsidP="0047136E">
      <w:pPr>
        <w:pStyle w:val="ListParagraph"/>
        <w:numPr>
          <w:ilvl w:val="0"/>
          <w:numId w:val="11"/>
        </w:numPr>
        <w:spacing w:after="100" w:line="240" w:lineRule="auto"/>
        <w:rPr>
          <w:noProof/>
        </w:rPr>
      </w:pPr>
      <w:r w:rsidRPr="005E68DF">
        <w:rPr>
          <w:noProof/>
        </w:rPr>
        <w:t>Software Developers</w:t>
      </w:r>
    </w:p>
    <w:p w:rsidR="00C532D6" w:rsidRPr="005E68DF" w:rsidRDefault="00C532D6" w:rsidP="0047136E">
      <w:pPr>
        <w:pStyle w:val="ListParagraph"/>
        <w:numPr>
          <w:ilvl w:val="0"/>
          <w:numId w:val="11"/>
        </w:numPr>
        <w:spacing w:after="100" w:line="240" w:lineRule="auto"/>
        <w:rPr>
          <w:noProof/>
        </w:rPr>
      </w:pPr>
      <w:r w:rsidRPr="005E68DF">
        <w:rPr>
          <w:noProof/>
        </w:rPr>
        <w:t>DoE Monitors</w:t>
      </w:r>
    </w:p>
    <w:p w:rsidR="00D04926" w:rsidRPr="00962782" w:rsidRDefault="00D04926" w:rsidP="00415183">
      <w:pPr>
        <w:spacing w:after="100" w:line="240" w:lineRule="auto"/>
        <w:rPr>
          <w:noProof/>
        </w:rPr>
      </w:pPr>
      <w:r w:rsidRPr="00962782">
        <w:rPr>
          <w:noProof/>
        </w:rPr>
        <w:t>This document purports to:</w:t>
      </w:r>
    </w:p>
    <w:p w:rsidR="00D04926" w:rsidRPr="00FB6A10" w:rsidRDefault="00D04926" w:rsidP="0047136E">
      <w:pPr>
        <w:pStyle w:val="ListParagraph"/>
        <w:numPr>
          <w:ilvl w:val="0"/>
          <w:numId w:val="12"/>
        </w:numPr>
        <w:spacing w:after="100" w:line="240" w:lineRule="auto"/>
        <w:rPr>
          <w:noProof/>
        </w:rPr>
      </w:pPr>
      <w:r w:rsidRPr="00FB6A10">
        <w:rPr>
          <w:noProof/>
        </w:rPr>
        <w:t>Describe NGDS and how it works</w:t>
      </w:r>
    </w:p>
    <w:p w:rsidR="003835B9" w:rsidRPr="00962782" w:rsidRDefault="003835B9" w:rsidP="0047136E">
      <w:pPr>
        <w:pStyle w:val="ListParagraph"/>
        <w:numPr>
          <w:ilvl w:val="0"/>
          <w:numId w:val="12"/>
        </w:numPr>
        <w:spacing w:after="100" w:line="240" w:lineRule="auto"/>
        <w:rPr>
          <w:noProof/>
        </w:rPr>
      </w:pPr>
      <w:r w:rsidRPr="00FB6A10">
        <w:rPr>
          <w:noProof/>
        </w:rPr>
        <w:t xml:space="preserve">Identify and describe the basic components that are necessary to install the </w:t>
      </w:r>
      <w:r w:rsidR="00DA4BC1" w:rsidRPr="00415183">
        <w:rPr>
          <w:noProof/>
        </w:rPr>
        <w:t>NGDS Software Stack</w:t>
      </w:r>
    </w:p>
    <w:p w:rsidR="003835B9" w:rsidRPr="00FB6A10" w:rsidRDefault="003835B9" w:rsidP="0047136E">
      <w:pPr>
        <w:pStyle w:val="ListParagraph"/>
        <w:numPr>
          <w:ilvl w:val="0"/>
          <w:numId w:val="12"/>
        </w:numPr>
        <w:spacing w:after="100" w:line="240" w:lineRule="auto"/>
        <w:rPr>
          <w:noProof/>
        </w:rPr>
      </w:pPr>
      <w:r w:rsidRPr="00FB6A10">
        <w:rPr>
          <w:noProof/>
        </w:rPr>
        <w:t xml:space="preserve">Provide step-by-step installation instructions for the </w:t>
      </w:r>
      <w:r w:rsidR="00DA4BC1" w:rsidRPr="00FB6A10">
        <w:rPr>
          <w:noProof/>
        </w:rPr>
        <w:t>NGDS Software Stack</w:t>
      </w:r>
      <w:r w:rsidR="00C347F0">
        <w:rPr>
          <w:noProof/>
        </w:rPr>
        <w:t xml:space="preserve"> on an Ubuntu Linux operating system</w:t>
      </w:r>
    </w:p>
    <w:p w:rsidR="00C532D6" w:rsidRDefault="003835B9" w:rsidP="0047136E">
      <w:pPr>
        <w:pStyle w:val="ListParagraph"/>
        <w:numPr>
          <w:ilvl w:val="0"/>
          <w:numId w:val="12"/>
        </w:numPr>
        <w:spacing w:after="100" w:line="240" w:lineRule="auto"/>
        <w:rPr>
          <w:noProof/>
        </w:rPr>
      </w:pPr>
      <w:r w:rsidRPr="00FB6A10">
        <w:rPr>
          <w:noProof/>
        </w:rPr>
        <w:t>O</w:t>
      </w:r>
      <w:r w:rsidR="00C532D6" w:rsidRPr="00FB6A10">
        <w:rPr>
          <w:noProof/>
        </w:rPr>
        <w:t xml:space="preserve">utlines the </w:t>
      </w:r>
      <w:r w:rsidR="00962782">
        <w:rPr>
          <w:noProof/>
        </w:rPr>
        <w:t>process of installing the</w:t>
      </w:r>
      <w:r w:rsidRPr="00FB6A10">
        <w:rPr>
          <w:noProof/>
        </w:rPr>
        <w:t xml:space="preserve"> </w:t>
      </w:r>
      <w:r w:rsidR="00DA4BC1" w:rsidRPr="00FB6A10">
        <w:rPr>
          <w:noProof/>
        </w:rPr>
        <w:t xml:space="preserve">NGDS Software Stack </w:t>
      </w:r>
      <w:r w:rsidR="00C532D6" w:rsidRPr="00FB6A10">
        <w:rPr>
          <w:noProof/>
        </w:rPr>
        <w:t xml:space="preserve">in </w:t>
      </w:r>
      <w:r w:rsidR="00C532D6" w:rsidRPr="00415183">
        <w:rPr>
          <w:b/>
          <w:noProof/>
        </w:rPr>
        <w:t>production</w:t>
      </w:r>
      <w:r w:rsidR="00C532D6" w:rsidRPr="00962782">
        <w:rPr>
          <w:noProof/>
        </w:rPr>
        <w:t xml:space="preserve"> mode</w:t>
      </w:r>
      <w:r w:rsidRPr="00962782">
        <w:rPr>
          <w:noProof/>
        </w:rPr>
        <w:t>, as</w:t>
      </w:r>
      <w:r w:rsidR="00C532D6" w:rsidRPr="00FB6A10">
        <w:rPr>
          <w:noProof/>
        </w:rPr>
        <w:t xml:space="preserve"> compared to </w:t>
      </w:r>
      <w:r w:rsidR="00C532D6" w:rsidRPr="00415183">
        <w:rPr>
          <w:b/>
          <w:noProof/>
        </w:rPr>
        <w:t>development</w:t>
      </w:r>
      <w:r w:rsidR="00C532D6" w:rsidRPr="00962782">
        <w:rPr>
          <w:noProof/>
        </w:rPr>
        <w:t xml:space="preserve"> mode.</w:t>
      </w:r>
      <w:r w:rsidR="00962782">
        <w:rPr>
          <w:noProof/>
        </w:rPr>
        <w:t xml:space="preserve"> </w:t>
      </w:r>
    </w:p>
    <w:p w:rsidR="00793177" w:rsidRPr="00962782" w:rsidRDefault="00793177" w:rsidP="00793177">
      <w:pPr>
        <w:spacing w:after="100" w:line="240" w:lineRule="auto"/>
        <w:rPr>
          <w:noProof/>
        </w:rPr>
      </w:pPr>
      <w:r w:rsidRPr="00793177">
        <w:rPr>
          <w:noProof/>
        </w:rPr>
        <w:t>This fulfills one of the main goals of NGDS: to provide a basis for a sustainable open-source software project that is attractive for an open source team to maintain. With this documentation, future NGDS System Administrators will be able to quickly understand the system and become productive. This document accommodates the possibility that an alternative organization may take over architectural oversight of NGDS software in the future.</w:t>
      </w:r>
    </w:p>
    <w:p w:rsidR="00BB7818" w:rsidRPr="00415183" w:rsidRDefault="00BB7818" w:rsidP="00415183">
      <w:pPr>
        <w:pStyle w:val="Heading2"/>
        <w:spacing w:before="0" w:after="100" w:line="240" w:lineRule="auto"/>
        <w:rPr>
          <w:rFonts w:asciiTheme="minorHAnsi" w:hAnsiTheme="minorHAnsi"/>
          <w:noProof/>
        </w:rPr>
      </w:pPr>
      <w:bookmarkStart w:id="15" w:name="_Toc377463019"/>
      <w:bookmarkStart w:id="16" w:name="_Toc380661903"/>
      <w:r w:rsidRPr="00415183">
        <w:rPr>
          <w:rFonts w:asciiTheme="minorHAnsi" w:hAnsiTheme="minorHAnsi"/>
          <w:noProof/>
        </w:rPr>
        <w:t>Document Roadmap</w:t>
      </w:r>
      <w:bookmarkEnd w:id="15"/>
      <w:bookmarkEnd w:id="16"/>
    </w:p>
    <w:p w:rsidR="006C0E53" w:rsidRPr="005E68DF" w:rsidRDefault="006C0E53" w:rsidP="00415183">
      <w:pPr>
        <w:spacing w:after="100" w:line="240" w:lineRule="auto"/>
      </w:pPr>
      <w:r w:rsidRPr="005E68DF">
        <w:t>This document outlines the architecture of NGDS and is structured in the following way:</w:t>
      </w:r>
    </w:p>
    <w:p w:rsidR="006C0E53" w:rsidRPr="005E68DF" w:rsidRDefault="00D978ED" w:rsidP="0047136E">
      <w:pPr>
        <w:pStyle w:val="ListParagraph"/>
        <w:numPr>
          <w:ilvl w:val="0"/>
          <w:numId w:val="13"/>
        </w:numPr>
        <w:spacing w:after="100" w:line="240" w:lineRule="auto"/>
      </w:pPr>
      <w:r>
        <w:t>Section 2: A quick installation guide for advanced users</w:t>
      </w:r>
      <w:r w:rsidR="006C0E53" w:rsidRPr="005E68DF">
        <w:t>.</w:t>
      </w:r>
    </w:p>
    <w:p w:rsidR="006C0E53" w:rsidRPr="005E68DF" w:rsidRDefault="006C0E53" w:rsidP="0047136E">
      <w:pPr>
        <w:pStyle w:val="ListParagraph"/>
        <w:numPr>
          <w:ilvl w:val="0"/>
          <w:numId w:val="13"/>
        </w:numPr>
        <w:spacing w:after="100" w:line="240" w:lineRule="auto"/>
      </w:pPr>
      <w:r w:rsidRPr="005E68DF">
        <w:t>Section 3</w:t>
      </w:r>
      <w:r w:rsidR="00D978ED">
        <w:t>: NGDS Software Stack prerequisites</w:t>
      </w:r>
      <w:r w:rsidRPr="005E68DF">
        <w:t xml:space="preserve"> </w:t>
      </w:r>
    </w:p>
    <w:p w:rsidR="006C0E53" w:rsidRDefault="006C0E53" w:rsidP="0047136E">
      <w:pPr>
        <w:pStyle w:val="ListParagraph"/>
        <w:numPr>
          <w:ilvl w:val="0"/>
          <w:numId w:val="13"/>
        </w:numPr>
        <w:spacing w:after="100" w:line="240" w:lineRule="auto"/>
      </w:pPr>
      <w:r w:rsidRPr="00962782">
        <w:t>Section 4</w:t>
      </w:r>
      <w:r w:rsidR="00D978ED">
        <w:t xml:space="preserve">: </w:t>
      </w:r>
      <w:r w:rsidR="00C347F0">
        <w:t>Installing the NGDS Software Stack on an Ubuntu Linux operating system</w:t>
      </w:r>
    </w:p>
    <w:p w:rsidR="00D978ED" w:rsidRDefault="00D978ED" w:rsidP="0047136E">
      <w:pPr>
        <w:pStyle w:val="ListParagraph"/>
        <w:numPr>
          <w:ilvl w:val="0"/>
          <w:numId w:val="13"/>
        </w:numPr>
        <w:spacing w:after="100" w:line="240" w:lineRule="auto"/>
      </w:pPr>
      <w:r>
        <w:t>Section 5: NGDS Software Stack installation troubleshooting</w:t>
      </w:r>
    </w:p>
    <w:p w:rsidR="00D978ED" w:rsidRDefault="00D978ED" w:rsidP="0047136E">
      <w:pPr>
        <w:pStyle w:val="ListParagraph"/>
        <w:numPr>
          <w:ilvl w:val="0"/>
          <w:numId w:val="13"/>
        </w:numPr>
        <w:spacing w:after="100" w:line="240" w:lineRule="auto"/>
      </w:pPr>
      <w:r>
        <w:t>Appendix A: Installation guide for an Ubuntu Linux virtual machine in VirtualBox</w:t>
      </w:r>
    </w:p>
    <w:p w:rsidR="00D978ED" w:rsidRDefault="00D978ED" w:rsidP="0047136E">
      <w:pPr>
        <w:pStyle w:val="ListParagraph"/>
        <w:numPr>
          <w:ilvl w:val="0"/>
          <w:numId w:val="13"/>
        </w:numPr>
        <w:spacing w:after="100" w:line="240" w:lineRule="auto"/>
      </w:pPr>
      <w:r>
        <w:t xml:space="preserve">Appendix B: An overview of the </w:t>
      </w:r>
      <w:r>
        <w:rPr>
          <w:b/>
        </w:rPr>
        <w:t>development.ini</w:t>
      </w:r>
      <w:r>
        <w:t xml:space="preserve"> file</w:t>
      </w:r>
    </w:p>
    <w:p w:rsidR="00D978ED" w:rsidRPr="00415183" w:rsidRDefault="00D978ED" w:rsidP="0047136E">
      <w:pPr>
        <w:pStyle w:val="ListParagraph"/>
        <w:numPr>
          <w:ilvl w:val="0"/>
          <w:numId w:val="13"/>
        </w:numPr>
        <w:spacing w:after="100" w:line="240" w:lineRule="auto"/>
      </w:pPr>
      <w:r>
        <w:t>Appendix C: NGDS architecture and diagrams</w:t>
      </w:r>
      <w:r w:rsidR="00130F57">
        <w:t xml:space="preserve"> and notes</w:t>
      </w:r>
    </w:p>
    <w:p w:rsidR="009E249B" w:rsidRPr="00415183" w:rsidRDefault="00773896" w:rsidP="00415183">
      <w:pPr>
        <w:pStyle w:val="Heading2"/>
        <w:spacing w:before="0" w:after="100" w:line="240" w:lineRule="auto"/>
        <w:rPr>
          <w:rFonts w:asciiTheme="minorHAnsi" w:hAnsiTheme="minorHAnsi"/>
        </w:rPr>
      </w:pPr>
      <w:bookmarkStart w:id="17" w:name="_Toc378853126"/>
      <w:bookmarkStart w:id="18" w:name="_Toc379537577"/>
      <w:bookmarkStart w:id="19" w:name="_Toc378853127"/>
      <w:bookmarkStart w:id="20" w:name="_Toc379537578"/>
      <w:bookmarkStart w:id="21" w:name="_Toc378853128"/>
      <w:bookmarkStart w:id="22" w:name="_Toc379537579"/>
      <w:bookmarkStart w:id="23" w:name="_Toc378853129"/>
      <w:bookmarkStart w:id="24" w:name="_Toc379537580"/>
      <w:bookmarkStart w:id="25" w:name="_Toc378853130"/>
      <w:bookmarkStart w:id="26" w:name="_Toc379537581"/>
      <w:bookmarkStart w:id="27" w:name="_Toc64867661"/>
      <w:bookmarkStart w:id="28" w:name="_Toc87146872"/>
      <w:bookmarkStart w:id="29" w:name="_Ref126913405"/>
      <w:bookmarkStart w:id="30" w:name="_Ref362857253"/>
      <w:bookmarkStart w:id="31" w:name="_Toc377463020"/>
      <w:bookmarkStart w:id="32" w:name="_Toc380661904"/>
      <w:bookmarkEnd w:id="3"/>
      <w:bookmarkEnd w:id="4"/>
      <w:bookmarkEnd w:id="5"/>
      <w:bookmarkEnd w:id="6"/>
      <w:bookmarkEnd w:id="7"/>
      <w:bookmarkEnd w:id="8"/>
      <w:bookmarkEnd w:id="9"/>
      <w:bookmarkEnd w:id="10"/>
      <w:bookmarkEnd w:id="11"/>
      <w:bookmarkEnd w:id="12"/>
      <w:bookmarkEnd w:id="17"/>
      <w:bookmarkEnd w:id="18"/>
      <w:bookmarkEnd w:id="19"/>
      <w:bookmarkEnd w:id="20"/>
      <w:bookmarkEnd w:id="21"/>
      <w:bookmarkEnd w:id="22"/>
      <w:bookmarkEnd w:id="23"/>
      <w:bookmarkEnd w:id="24"/>
      <w:bookmarkEnd w:id="25"/>
      <w:bookmarkEnd w:id="26"/>
      <w:r w:rsidRPr="00415183">
        <w:rPr>
          <w:rFonts w:asciiTheme="minorHAnsi" w:hAnsiTheme="minorHAnsi"/>
        </w:rPr>
        <w:t>System Scope</w:t>
      </w:r>
      <w:bookmarkEnd w:id="27"/>
      <w:bookmarkEnd w:id="28"/>
      <w:bookmarkEnd w:id="29"/>
      <w:r w:rsidRPr="00415183">
        <w:rPr>
          <w:rFonts w:asciiTheme="minorHAnsi" w:hAnsiTheme="minorHAnsi"/>
        </w:rPr>
        <w:t xml:space="preserve"> and Background</w:t>
      </w:r>
      <w:bookmarkEnd w:id="30"/>
      <w:bookmarkEnd w:id="31"/>
      <w:bookmarkEnd w:id="32"/>
    </w:p>
    <w:p w:rsidR="009B70BA" w:rsidRDefault="00CA1DC8" w:rsidP="00415183">
      <w:pPr>
        <w:spacing w:after="100" w:line="240" w:lineRule="auto"/>
      </w:pPr>
      <w:r w:rsidRPr="00962782">
        <w:t xml:space="preserve">NGDS is a distributed data-sharing network. </w:t>
      </w:r>
      <w:r w:rsidR="006C0E53" w:rsidRPr="00962782">
        <w:t xml:space="preserve">NGDS data providers host data using their own computing resources and submit metadata </w:t>
      </w:r>
      <w:r w:rsidR="009B70BA">
        <w:t xml:space="preserve">describing their data to web-accessible NGDS metadata repositories (referred to hereafter as </w:t>
      </w:r>
      <w:r w:rsidR="009B70BA">
        <w:rPr>
          <w:b/>
        </w:rPr>
        <w:t>publisher</w:t>
      </w:r>
      <w:r w:rsidR="009B70BA">
        <w:t xml:space="preserve"> nodes).</w:t>
      </w:r>
    </w:p>
    <w:p w:rsidR="00CD5309" w:rsidRPr="00FB6A10" w:rsidRDefault="009B70BA" w:rsidP="00415183">
      <w:pPr>
        <w:spacing w:after="100" w:line="240" w:lineRule="auto"/>
      </w:pPr>
      <w:r>
        <w:lastRenderedPageBreak/>
        <w:t xml:space="preserve">Metadata submitted to registered </w:t>
      </w:r>
      <w:r>
        <w:rPr>
          <w:b/>
        </w:rPr>
        <w:t xml:space="preserve">publisher </w:t>
      </w:r>
      <w:r>
        <w:t xml:space="preserve">nodes is regularly harvested by NGDS </w:t>
      </w:r>
      <w:r>
        <w:rPr>
          <w:b/>
        </w:rPr>
        <w:t xml:space="preserve">aggregator </w:t>
      </w:r>
      <w:r w:rsidR="00FA39E5">
        <w:t xml:space="preserve">nodes, which </w:t>
      </w:r>
      <w:r>
        <w:t xml:space="preserve">create </w:t>
      </w:r>
      <w:r w:rsidR="00FA39E5">
        <w:t>web-accessible</w:t>
      </w:r>
      <w:r>
        <w:t xml:space="preserve"> metadata catalog</w:t>
      </w:r>
      <w:r w:rsidR="00FA39E5">
        <w:t>s</w:t>
      </w:r>
      <w:r w:rsidR="00CD5309" w:rsidRPr="00FB6A10">
        <w:t>.</w:t>
      </w:r>
      <w:r>
        <w:t xml:space="preserve"> A </w:t>
      </w:r>
      <w:r w:rsidR="00FA39E5">
        <w:t>metadata catalog can be used to find and access any data described by metadata records in the catalog.</w:t>
      </w:r>
    </w:p>
    <w:p w:rsidR="006C0E53" w:rsidRPr="00962782" w:rsidRDefault="00FA39E5" w:rsidP="00415183">
      <w:pPr>
        <w:spacing w:after="100" w:line="240" w:lineRule="auto"/>
        <w:rPr>
          <w:noProof/>
        </w:rPr>
      </w:pPr>
      <w:r>
        <w:rPr>
          <w:noProof/>
        </w:rPr>
        <w:t xml:space="preserve">NGDS </w:t>
      </w:r>
      <w:r>
        <w:rPr>
          <w:b/>
          <w:noProof/>
        </w:rPr>
        <w:t>publisher</w:t>
      </w:r>
      <w:r>
        <w:rPr>
          <w:noProof/>
        </w:rPr>
        <w:t xml:space="preserve"> and </w:t>
      </w:r>
      <w:r>
        <w:rPr>
          <w:b/>
          <w:noProof/>
        </w:rPr>
        <w:t>aggregator</w:t>
      </w:r>
      <w:r>
        <w:rPr>
          <w:noProof/>
        </w:rPr>
        <w:t xml:space="preserve"> nodes are provided by</w:t>
      </w:r>
      <w:r w:rsidR="00CA1DC8" w:rsidRPr="00FB6A10">
        <w:rPr>
          <w:noProof/>
        </w:rPr>
        <w:t xml:space="preserve"> the </w:t>
      </w:r>
      <w:r w:rsidR="00DA4BC1" w:rsidRPr="00415183">
        <w:rPr>
          <w:b/>
          <w:noProof/>
        </w:rPr>
        <w:t>NGDS Software Stack</w:t>
      </w:r>
      <w:r w:rsidR="00CA1DC8" w:rsidRPr="00962782">
        <w:rPr>
          <w:noProof/>
        </w:rPr>
        <w:t>.</w:t>
      </w:r>
    </w:p>
    <w:p w:rsidR="00CA1DC8" w:rsidRPr="005E68DF" w:rsidRDefault="00A326B9" w:rsidP="00415183">
      <w:pPr>
        <w:spacing w:after="100" w:line="240" w:lineRule="auto"/>
        <w:rPr>
          <w:noProof/>
        </w:rPr>
      </w:pPr>
      <w:r>
        <w:rPr>
          <w:noProof/>
        </w:rPr>
        <w:t>NGDS requirements</w:t>
      </w:r>
      <w:r w:rsidR="00CA1DC8" w:rsidRPr="005E68DF">
        <w:rPr>
          <w:noProof/>
        </w:rPr>
        <w:t xml:space="preserve"> are discussed in detail in the requirements document [REQ2.7]. The software Architecture is discussed in detail in the software architecture Document [ARCH1.0].</w:t>
      </w:r>
    </w:p>
    <w:p w:rsidR="006C0E53" w:rsidRPr="00415183" w:rsidRDefault="006C0E53" w:rsidP="00415183">
      <w:pPr>
        <w:pStyle w:val="Heading3"/>
        <w:spacing w:before="0" w:after="100" w:line="240" w:lineRule="auto"/>
        <w:rPr>
          <w:rFonts w:asciiTheme="minorHAnsi" w:hAnsiTheme="minorHAnsi"/>
          <w:noProof/>
        </w:rPr>
      </w:pPr>
      <w:bookmarkStart w:id="33" w:name="_Toc380661905"/>
      <w:r w:rsidRPr="00415183">
        <w:rPr>
          <w:rFonts w:asciiTheme="minorHAnsi" w:hAnsiTheme="minorHAnsi"/>
          <w:noProof/>
        </w:rPr>
        <w:t xml:space="preserve">What is the NGDS </w:t>
      </w:r>
      <w:r w:rsidR="00DA4BC1" w:rsidRPr="00415183">
        <w:rPr>
          <w:rFonts w:asciiTheme="minorHAnsi" w:hAnsiTheme="minorHAnsi"/>
          <w:noProof/>
        </w:rPr>
        <w:t>Software Stack</w:t>
      </w:r>
      <w:r w:rsidRPr="00415183">
        <w:rPr>
          <w:rFonts w:asciiTheme="minorHAnsi" w:hAnsiTheme="minorHAnsi"/>
          <w:noProof/>
        </w:rPr>
        <w:t>?</w:t>
      </w:r>
      <w:bookmarkEnd w:id="33"/>
    </w:p>
    <w:p w:rsidR="00CA1DC8" w:rsidRPr="005E68DF" w:rsidRDefault="00CA1DC8" w:rsidP="00415183">
      <w:pPr>
        <w:spacing w:after="100" w:line="240" w:lineRule="auto"/>
        <w:rPr>
          <w:bCs/>
        </w:rPr>
      </w:pPr>
      <w:r w:rsidRPr="005E68DF">
        <w:rPr>
          <w:bCs/>
        </w:rPr>
        <w:t xml:space="preserve">The </w:t>
      </w:r>
      <w:r w:rsidR="00DA4BC1" w:rsidRPr="00415183">
        <w:rPr>
          <w:b/>
          <w:noProof/>
        </w:rPr>
        <w:t>NGDS Software Stack</w:t>
      </w:r>
      <w:r w:rsidR="00DA4BC1" w:rsidRPr="005E68DF">
        <w:rPr>
          <w:bCs/>
        </w:rPr>
        <w:t xml:space="preserve"> </w:t>
      </w:r>
      <w:r w:rsidRPr="005E68DF">
        <w:rPr>
          <w:bCs/>
        </w:rPr>
        <w:t xml:space="preserve">is a </w:t>
      </w:r>
      <w:r w:rsidR="00DA4BC1" w:rsidRPr="005E68DF">
        <w:rPr>
          <w:bCs/>
        </w:rPr>
        <w:t>collection of applications</w:t>
      </w:r>
      <w:r w:rsidRPr="005E68DF">
        <w:rPr>
          <w:bCs/>
        </w:rPr>
        <w:t xml:space="preserve"> designed to interact with NGDS data, metadata, and interchange formats.</w:t>
      </w:r>
    </w:p>
    <w:p w:rsidR="00CD5309" w:rsidRPr="005E68DF" w:rsidRDefault="002B2B09" w:rsidP="00415183">
      <w:pPr>
        <w:spacing w:after="100" w:line="240" w:lineRule="auto"/>
        <w:rPr>
          <w:bCs/>
        </w:rPr>
      </w:pPr>
      <w:r>
        <w:rPr>
          <w:bCs/>
        </w:rPr>
        <w:t>When installed, the NGDS Software Stack allows the computer on which it is installed to become an NGDS node. There are two types of NGDS nodes:</w:t>
      </w:r>
    </w:p>
    <w:p w:rsidR="00CD5309" w:rsidRPr="005E68DF" w:rsidRDefault="00962782" w:rsidP="0047136E">
      <w:pPr>
        <w:pStyle w:val="ListParagraph"/>
        <w:numPr>
          <w:ilvl w:val="0"/>
          <w:numId w:val="14"/>
        </w:numPr>
        <w:spacing w:after="100" w:line="240" w:lineRule="auto"/>
      </w:pPr>
      <w:r>
        <w:rPr>
          <w:b/>
        </w:rPr>
        <w:t>Publisher</w:t>
      </w:r>
      <w:r w:rsidR="002B2B09">
        <w:t xml:space="preserve"> nodes: </w:t>
      </w:r>
      <w:r w:rsidR="00CD5309" w:rsidRPr="005E68DF">
        <w:t xml:space="preserve">When installed on a server and </w:t>
      </w:r>
      <w:r w:rsidR="002B2B09">
        <w:t xml:space="preserve">configured to act as a </w:t>
      </w:r>
      <w:r w:rsidR="002B2B09">
        <w:rPr>
          <w:b/>
        </w:rPr>
        <w:t>publisher</w:t>
      </w:r>
      <w:r w:rsidR="002B2B09">
        <w:t xml:space="preserve"> node, the NGDS Software Stack</w:t>
      </w:r>
      <w:r w:rsidR="00CD5309" w:rsidRPr="005E68DF">
        <w:t xml:space="preserve"> provides a web-accessible interface that can be used to submit and ma</w:t>
      </w:r>
      <w:r w:rsidR="00CD5309" w:rsidRPr="005E68DF">
        <w:t>n</w:t>
      </w:r>
      <w:r w:rsidR="00CD5309" w:rsidRPr="005E68DF">
        <w:t>age metadata records. Metadata that has been add</w:t>
      </w:r>
      <w:r w:rsidR="002B2B09">
        <w:t xml:space="preserve">ed to a </w:t>
      </w:r>
      <w:r w:rsidR="002B2B09">
        <w:rPr>
          <w:b/>
        </w:rPr>
        <w:t xml:space="preserve">publisher </w:t>
      </w:r>
      <w:r w:rsidR="002B2B09">
        <w:t xml:space="preserve">node that has been </w:t>
      </w:r>
      <w:r w:rsidR="002B2B09">
        <w:rPr>
          <w:i/>
        </w:rPr>
        <w:t>regi</w:t>
      </w:r>
      <w:r w:rsidR="002B2B09">
        <w:rPr>
          <w:i/>
        </w:rPr>
        <w:t>s</w:t>
      </w:r>
      <w:r w:rsidR="002B2B09">
        <w:rPr>
          <w:i/>
        </w:rPr>
        <w:t xml:space="preserve">tered </w:t>
      </w:r>
      <w:r w:rsidR="002B2B09">
        <w:t xml:space="preserve">with an NGDS </w:t>
      </w:r>
      <w:r w:rsidR="002B2B09">
        <w:rPr>
          <w:b/>
        </w:rPr>
        <w:t xml:space="preserve">aggregator </w:t>
      </w:r>
      <w:r w:rsidR="002B2B09">
        <w:t xml:space="preserve">node </w:t>
      </w:r>
      <w:r w:rsidR="00CD5309" w:rsidRPr="005E68DF">
        <w:t>will be harvested by</w:t>
      </w:r>
      <w:r w:rsidR="002B2B09">
        <w:t xml:space="preserve"> the </w:t>
      </w:r>
      <w:r w:rsidR="002B2B09">
        <w:rPr>
          <w:b/>
        </w:rPr>
        <w:t>aggregator</w:t>
      </w:r>
      <w:r w:rsidR="002B2B09">
        <w:t xml:space="preserve"> node at regular inte</w:t>
      </w:r>
      <w:r w:rsidR="002B2B09">
        <w:t>r</w:t>
      </w:r>
      <w:r w:rsidR="002B2B09">
        <w:t>vals</w:t>
      </w:r>
      <w:r w:rsidR="00CD5309" w:rsidRPr="005E68DF">
        <w:t>.</w:t>
      </w:r>
    </w:p>
    <w:p w:rsidR="00A87BE0" w:rsidRDefault="002B2B09" w:rsidP="0047136E">
      <w:pPr>
        <w:pStyle w:val="ListParagraph"/>
        <w:numPr>
          <w:ilvl w:val="0"/>
          <w:numId w:val="14"/>
        </w:numPr>
        <w:spacing w:after="100" w:line="240" w:lineRule="auto"/>
      </w:pPr>
      <w:r>
        <w:rPr>
          <w:b/>
        </w:rPr>
        <w:t>Aggregator</w:t>
      </w:r>
      <w:r>
        <w:t xml:space="preserve"> nodes</w:t>
      </w:r>
      <w:r w:rsidR="00CD5309" w:rsidRPr="005E68DF">
        <w:t xml:space="preserve">: When installed on a server and </w:t>
      </w:r>
      <w:r>
        <w:t xml:space="preserve">configured to act as an </w:t>
      </w:r>
      <w:r>
        <w:rPr>
          <w:b/>
        </w:rPr>
        <w:t>aggregator</w:t>
      </w:r>
      <w:r>
        <w:t xml:space="preserve"> node</w:t>
      </w:r>
      <w:r w:rsidR="00CD5309" w:rsidRPr="005E68DF">
        <w:t xml:space="preserve">, the </w:t>
      </w:r>
      <w:r w:rsidR="00DA4BC1" w:rsidRPr="005E68DF">
        <w:rPr>
          <w:noProof/>
        </w:rPr>
        <w:t>NGDS Software Stack</w:t>
      </w:r>
      <w:r w:rsidR="00DA4BC1" w:rsidRPr="005E68DF">
        <w:t xml:space="preserve"> </w:t>
      </w:r>
      <w:r w:rsidR="00CD5309" w:rsidRPr="005E68DF">
        <w:t xml:space="preserve">provides a web-accessible metadata catalog to which harvested metadata records are added. An NGDS </w:t>
      </w:r>
      <w:r w:rsidR="00CD5309" w:rsidRPr="00415183">
        <w:rPr>
          <w:b/>
        </w:rPr>
        <w:t>aggregator</w:t>
      </w:r>
      <w:r w:rsidR="00CD5309" w:rsidRPr="005E68DF">
        <w:t xml:space="preserve"> </w:t>
      </w:r>
      <w:r>
        <w:t xml:space="preserve">node </w:t>
      </w:r>
      <w:r w:rsidR="00CD5309" w:rsidRPr="005E68DF">
        <w:t xml:space="preserve">will harvest metadata from any registered </w:t>
      </w:r>
      <w:r>
        <w:t>catalog service (</w:t>
      </w:r>
      <w:r w:rsidR="00CD5309" w:rsidRPr="005E68DF">
        <w:t>CSW</w:t>
      </w:r>
      <w:r>
        <w:t>)</w:t>
      </w:r>
      <w:r w:rsidR="00CD5309" w:rsidRPr="005E68DF">
        <w:t xml:space="preserve"> or any registered </w:t>
      </w:r>
      <w:r>
        <w:t xml:space="preserve">NGDS </w:t>
      </w:r>
      <w:r>
        <w:rPr>
          <w:b/>
        </w:rPr>
        <w:t>publisher</w:t>
      </w:r>
      <w:r>
        <w:t xml:space="preserve"> node</w:t>
      </w:r>
      <w:r w:rsidR="00CD5309" w:rsidRPr="005E68DF">
        <w:t>.</w:t>
      </w:r>
    </w:p>
    <w:p w:rsidR="00E156B9" w:rsidRDefault="00E156B9" w:rsidP="00E156B9">
      <w:pPr>
        <w:spacing w:after="100" w:line="240" w:lineRule="auto"/>
      </w:pPr>
      <w:r>
        <w:t xml:space="preserve">Note that the NGDS Software Stack can also be installed in two </w:t>
      </w:r>
      <w:r w:rsidRPr="00E156B9">
        <w:rPr>
          <w:i/>
        </w:rPr>
        <w:t>modes</w:t>
      </w:r>
      <w:r>
        <w:t>:</w:t>
      </w:r>
    </w:p>
    <w:p w:rsidR="00B112DB" w:rsidRDefault="00E156B9" w:rsidP="0047136E">
      <w:pPr>
        <w:pStyle w:val="ListParagraph"/>
        <w:numPr>
          <w:ilvl w:val="0"/>
          <w:numId w:val="29"/>
        </w:numPr>
        <w:spacing w:after="100" w:line="240" w:lineRule="auto"/>
      </w:pPr>
      <w:r>
        <w:rPr>
          <w:b/>
        </w:rPr>
        <w:t xml:space="preserve">Production </w:t>
      </w:r>
      <w:r>
        <w:t xml:space="preserve">mode: </w:t>
      </w:r>
      <w:r w:rsidR="00B112DB">
        <w:rPr>
          <w:noProof/>
        </w:rPr>
        <w:t>a stable release of the software stack</w:t>
      </w:r>
    </w:p>
    <w:p w:rsidR="00E156B9" w:rsidRPr="005E68DF" w:rsidRDefault="00B112DB" w:rsidP="0047136E">
      <w:pPr>
        <w:pStyle w:val="ListParagraph"/>
        <w:numPr>
          <w:ilvl w:val="0"/>
          <w:numId w:val="29"/>
        </w:numPr>
        <w:spacing w:after="100" w:line="240" w:lineRule="auto"/>
      </w:pPr>
      <w:r>
        <w:rPr>
          <w:b/>
          <w:noProof/>
        </w:rPr>
        <w:t xml:space="preserve">Development </w:t>
      </w:r>
      <w:r>
        <w:rPr>
          <w:noProof/>
        </w:rPr>
        <w:t xml:space="preserve">mode: used </w:t>
      </w:r>
      <w:r w:rsidR="00B10196">
        <w:rPr>
          <w:noProof/>
        </w:rPr>
        <w:t xml:space="preserve">by developers </w:t>
      </w:r>
      <w:r>
        <w:rPr>
          <w:noProof/>
        </w:rPr>
        <w:t>to create new versions of the software stack for subsequent release</w:t>
      </w:r>
    </w:p>
    <w:p w:rsidR="0096296E" w:rsidRPr="00415183" w:rsidRDefault="0096296E" w:rsidP="00415183">
      <w:pPr>
        <w:pStyle w:val="Heading1"/>
        <w:spacing w:before="0" w:after="100" w:line="240" w:lineRule="auto"/>
        <w:rPr>
          <w:rFonts w:asciiTheme="minorHAnsi" w:hAnsiTheme="minorHAnsi"/>
        </w:rPr>
      </w:pPr>
      <w:bookmarkStart w:id="34" w:name="_Toc378853134"/>
      <w:bookmarkStart w:id="35" w:name="_Toc379537584"/>
      <w:bookmarkStart w:id="36" w:name="_Toc378853135"/>
      <w:bookmarkStart w:id="37" w:name="_Toc379537585"/>
      <w:bookmarkStart w:id="38" w:name="_Toc378853136"/>
      <w:bookmarkStart w:id="39" w:name="_Toc379537586"/>
      <w:bookmarkStart w:id="40" w:name="_Toc378853137"/>
      <w:bookmarkStart w:id="41" w:name="_Toc379537587"/>
      <w:bookmarkStart w:id="42" w:name="_Toc378853138"/>
      <w:bookmarkStart w:id="43" w:name="_Toc379537588"/>
      <w:bookmarkStart w:id="44" w:name="_Ref377462760"/>
      <w:bookmarkStart w:id="45" w:name="_Toc377463021"/>
      <w:bookmarkStart w:id="46" w:name="_Toc380661906"/>
      <w:bookmarkEnd w:id="34"/>
      <w:bookmarkEnd w:id="35"/>
      <w:bookmarkEnd w:id="36"/>
      <w:bookmarkEnd w:id="37"/>
      <w:bookmarkEnd w:id="38"/>
      <w:bookmarkEnd w:id="39"/>
      <w:bookmarkEnd w:id="40"/>
      <w:bookmarkEnd w:id="41"/>
      <w:bookmarkEnd w:id="42"/>
      <w:bookmarkEnd w:id="43"/>
      <w:r w:rsidRPr="00415183">
        <w:rPr>
          <w:rFonts w:asciiTheme="minorHAnsi" w:hAnsiTheme="minorHAnsi"/>
        </w:rPr>
        <w:t>Quick Installation Guide</w:t>
      </w:r>
      <w:bookmarkEnd w:id="46"/>
    </w:p>
    <w:p w:rsidR="0096296E" w:rsidRPr="00FB6A10" w:rsidRDefault="00A87BE0" w:rsidP="00415183">
      <w:pPr>
        <w:spacing w:afterLines="100" w:after="240" w:line="240" w:lineRule="auto"/>
      </w:pPr>
      <w:r w:rsidRPr="00FB6A10">
        <w:t>This section provides an overview of the installation process</w:t>
      </w:r>
      <w:r w:rsidR="00DA4BC1" w:rsidRPr="00FB6A10">
        <w:t xml:space="preserve"> for the </w:t>
      </w:r>
      <w:r w:rsidR="00DA4BC1" w:rsidRPr="00FB6A10">
        <w:rPr>
          <w:noProof/>
        </w:rPr>
        <w:t>NGDS Software Stack</w:t>
      </w:r>
      <w:r w:rsidR="0096296E" w:rsidRPr="00FB6A10">
        <w:t>. This section should only be used by experienced system administrators and developers who have installed NGDS before.</w:t>
      </w:r>
    </w:p>
    <w:p w:rsidR="00FF1F13" w:rsidRPr="005E68DF" w:rsidRDefault="00FF1F13" w:rsidP="00FF1F13">
      <w:pPr>
        <w:spacing w:afterLines="100" w:after="240" w:line="240" w:lineRule="auto"/>
      </w:pPr>
      <w:r w:rsidRPr="005E68DF">
        <w:t xml:space="preserve">To install the </w:t>
      </w:r>
      <w:r w:rsidR="00DA4BC1" w:rsidRPr="005E68DF">
        <w:rPr>
          <w:noProof/>
        </w:rPr>
        <w:t>NGDS Software Stack</w:t>
      </w:r>
      <w:r w:rsidRPr="005E68DF">
        <w:t>:</w:t>
      </w:r>
    </w:p>
    <w:p w:rsidR="00FF1F13" w:rsidRPr="00FB6A10" w:rsidRDefault="00FF1F13" w:rsidP="0047136E">
      <w:pPr>
        <w:pStyle w:val="ListParagraph"/>
        <w:numPr>
          <w:ilvl w:val="0"/>
          <w:numId w:val="15"/>
        </w:numPr>
        <w:spacing w:afterLines="100" w:after="240" w:line="240" w:lineRule="auto"/>
      </w:pPr>
      <w:r w:rsidRPr="00962782">
        <w:t>Install Xubuntu Linux 12.04 64-bit LTS and create a user with</w:t>
      </w:r>
      <w:r w:rsidRPr="00FB6A10">
        <w:t xml:space="preserve"> super-user privileges and the fo</w:t>
      </w:r>
      <w:r w:rsidRPr="00FB6A10">
        <w:t>l</w:t>
      </w:r>
      <w:r w:rsidRPr="00FB6A10">
        <w:t>lowing credentials</w:t>
      </w:r>
    </w:p>
    <w:p w:rsidR="00FF1F13" w:rsidRPr="00FB6A10" w:rsidRDefault="00FF1F13" w:rsidP="0047136E">
      <w:pPr>
        <w:pStyle w:val="ListParagraph"/>
        <w:numPr>
          <w:ilvl w:val="1"/>
          <w:numId w:val="15"/>
        </w:numPr>
        <w:spacing w:afterLines="100" w:after="240" w:line="240" w:lineRule="auto"/>
      </w:pPr>
      <w:r w:rsidRPr="00FB6A10">
        <w:t>Username: ngds</w:t>
      </w:r>
    </w:p>
    <w:p w:rsidR="00FF1F13" w:rsidRPr="00FB6A10" w:rsidRDefault="00FF1F13" w:rsidP="0047136E">
      <w:pPr>
        <w:pStyle w:val="ListParagraph"/>
        <w:numPr>
          <w:ilvl w:val="0"/>
          <w:numId w:val="15"/>
        </w:numPr>
        <w:spacing w:afterLines="100" w:after="240" w:line="240" w:lineRule="auto"/>
      </w:pPr>
      <w:r w:rsidRPr="00FB6A10">
        <w:t>Login as: ngds</w:t>
      </w:r>
    </w:p>
    <w:p w:rsidR="00FF1F13" w:rsidRPr="00FB6A10" w:rsidRDefault="00FF1F13" w:rsidP="0047136E">
      <w:pPr>
        <w:pStyle w:val="ListParagraph"/>
        <w:numPr>
          <w:ilvl w:val="0"/>
          <w:numId w:val="15"/>
        </w:numPr>
        <w:spacing w:afterLines="100" w:after="240" w:line="240" w:lineRule="auto"/>
      </w:pPr>
      <w:r w:rsidRPr="00FB6A10">
        <w:t>Open an Ubuntu Linux terminal and execute the following commands:</w:t>
      </w:r>
    </w:p>
    <w:tbl>
      <w:tblPr>
        <w:tblStyle w:val="TableGrid"/>
        <w:tblW w:w="0" w:type="auto"/>
        <w:tblLook w:val="04A0" w:firstRow="1" w:lastRow="0" w:firstColumn="1" w:lastColumn="0" w:noHBand="0" w:noVBand="1"/>
      </w:tblPr>
      <w:tblGrid>
        <w:gridCol w:w="9576"/>
      </w:tblGrid>
      <w:tr w:rsidR="00FF1F13" w:rsidRPr="005E68DF" w:rsidTr="00F81925">
        <w:tc>
          <w:tcPr>
            <w:tcW w:w="9576" w:type="dxa"/>
            <w:shd w:val="pct5" w:color="auto" w:fill="auto"/>
          </w:tcPr>
          <w:p w:rsidR="00FF1F13" w:rsidRPr="005E68DF" w:rsidRDefault="00FF1F13" w:rsidP="00F81925">
            <w:pPr>
              <w:keepNext/>
              <w:spacing w:after="0" w:line="276" w:lineRule="auto"/>
              <w:rPr>
                <w:rFonts w:ascii="Courier New" w:hAnsi="Courier New" w:cs="Courier New"/>
              </w:rPr>
            </w:pPr>
            <w:r w:rsidRPr="00415183">
              <w:rPr>
                <w:rFonts w:ascii="Courier New" w:hAnsi="Courier New" w:cs="Courier New"/>
              </w:rPr>
              <w:t>% sudo apt-get update</w:t>
            </w:r>
          </w:p>
          <w:p w:rsidR="00FF1F13" w:rsidRPr="00962782" w:rsidRDefault="00FF1F13" w:rsidP="00F81925">
            <w:pPr>
              <w:keepNext/>
              <w:spacing w:after="0" w:line="276" w:lineRule="auto"/>
              <w:rPr>
                <w:rFonts w:cs="Courier New"/>
              </w:rPr>
            </w:pPr>
            <w:r w:rsidRPr="005E68DF">
              <w:rPr>
                <w:rFonts w:ascii="Courier New" w:hAnsi="Courier New" w:cs="Courier New"/>
              </w:rPr>
              <w:t>% sudo apt-get upgrade</w:t>
            </w:r>
          </w:p>
        </w:tc>
      </w:tr>
    </w:tbl>
    <w:p w:rsidR="00FF1F13" w:rsidRPr="00FB6A10" w:rsidRDefault="00FF1F13" w:rsidP="0047136E">
      <w:pPr>
        <w:pStyle w:val="ListParagraph"/>
        <w:numPr>
          <w:ilvl w:val="0"/>
          <w:numId w:val="15"/>
        </w:numPr>
        <w:spacing w:afterLines="100" w:after="240" w:line="240" w:lineRule="auto"/>
      </w:pPr>
      <w:r w:rsidRPr="00962782">
        <w:t>Install the Oracle Java Development Kit</w:t>
      </w:r>
      <w:r w:rsidR="006536DD" w:rsidRPr="00FB6A10">
        <w:t xml:space="preserve"> (JDK)</w:t>
      </w:r>
    </w:p>
    <w:p w:rsidR="00FF1F13" w:rsidRPr="00FB6A10" w:rsidRDefault="006536DD" w:rsidP="0047136E">
      <w:pPr>
        <w:pStyle w:val="ListParagraph"/>
        <w:numPr>
          <w:ilvl w:val="1"/>
          <w:numId w:val="15"/>
        </w:numPr>
        <w:spacing w:afterLines="100" w:after="240" w:line="240" w:lineRule="auto"/>
      </w:pPr>
      <w:r w:rsidRPr="00FB6A10">
        <w:t>Add the Oracle JDK path to PATH</w:t>
      </w:r>
    </w:p>
    <w:p w:rsidR="006536DD" w:rsidRPr="00FB6A10" w:rsidRDefault="006536DD" w:rsidP="0047136E">
      <w:pPr>
        <w:pStyle w:val="ListParagraph"/>
        <w:numPr>
          <w:ilvl w:val="1"/>
          <w:numId w:val="15"/>
        </w:numPr>
        <w:spacing w:afterLines="100" w:after="240" w:line="240" w:lineRule="auto"/>
      </w:pPr>
      <w:r w:rsidRPr="00FB6A10">
        <w:t>Set the JDK_HOME environment variable</w:t>
      </w:r>
    </w:p>
    <w:p w:rsidR="006536DD" w:rsidRPr="00FB6A10" w:rsidRDefault="006536DD" w:rsidP="0047136E">
      <w:pPr>
        <w:pStyle w:val="ListParagraph"/>
        <w:numPr>
          <w:ilvl w:val="0"/>
          <w:numId w:val="15"/>
        </w:numPr>
        <w:spacing w:afterLines="100" w:after="240" w:line="240" w:lineRule="auto"/>
      </w:pPr>
      <w:r w:rsidRPr="00FB6A10">
        <w:t>Install Git</w:t>
      </w:r>
    </w:p>
    <w:p w:rsidR="006536DD" w:rsidRPr="00FB6A10" w:rsidRDefault="006536DD" w:rsidP="0047136E">
      <w:pPr>
        <w:pStyle w:val="ListParagraph"/>
        <w:numPr>
          <w:ilvl w:val="0"/>
          <w:numId w:val="15"/>
        </w:numPr>
        <w:spacing w:afterLines="100" w:after="240" w:line="240" w:lineRule="auto"/>
      </w:pPr>
      <w:r w:rsidRPr="00FB6A10">
        <w:t>Download the NGDS CKAN Extension by executing the following commands:</w:t>
      </w:r>
    </w:p>
    <w:tbl>
      <w:tblPr>
        <w:tblStyle w:val="TableGrid"/>
        <w:tblW w:w="0" w:type="auto"/>
        <w:tblLook w:val="04A0" w:firstRow="1" w:lastRow="0" w:firstColumn="1" w:lastColumn="0" w:noHBand="0" w:noVBand="1"/>
      </w:tblPr>
      <w:tblGrid>
        <w:gridCol w:w="9576"/>
      </w:tblGrid>
      <w:tr w:rsidR="006536DD" w:rsidRPr="005E68DF" w:rsidTr="00F81925">
        <w:tc>
          <w:tcPr>
            <w:tcW w:w="9576" w:type="dxa"/>
            <w:shd w:val="pct5" w:color="auto" w:fill="auto"/>
          </w:tcPr>
          <w:p w:rsidR="006536DD" w:rsidRPr="005E68DF" w:rsidRDefault="006536DD" w:rsidP="00F81925">
            <w:pPr>
              <w:keepNext/>
              <w:spacing w:after="0" w:line="276" w:lineRule="auto"/>
              <w:rPr>
                <w:rFonts w:ascii="Courier New" w:hAnsi="Courier New" w:cs="Courier New"/>
              </w:rPr>
            </w:pPr>
            <w:r w:rsidRPr="005E68DF">
              <w:rPr>
                <w:rFonts w:ascii="Courier New" w:hAnsi="Courier New" w:cs="Courier New"/>
              </w:rPr>
              <w:lastRenderedPageBreak/>
              <w:t>% cd ~</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mkdir tmp</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cd temp</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git clone https://github.com/ngds/ckanext-ngds.git</w:t>
            </w:r>
          </w:p>
          <w:p w:rsidR="006536DD" w:rsidRPr="005E68DF" w:rsidRDefault="006536DD" w:rsidP="006536DD">
            <w:pPr>
              <w:keepNext/>
              <w:spacing w:after="0" w:line="276" w:lineRule="auto"/>
              <w:rPr>
                <w:rFonts w:ascii="Courier New" w:hAnsi="Courier New" w:cs="Courier New"/>
              </w:rPr>
            </w:pPr>
            <w:r w:rsidRPr="005E68DF">
              <w:rPr>
                <w:rFonts w:ascii="Courier New" w:hAnsi="Courier New" w:cs="Courier New"/>
              </w:rPr>
              <w:t>% cd ckanext-ngds/installation</w:t>
            </w:r>
          </w:p>
          <w:p w:rsidR="006536DD" w:rsidRPr="00415183" w:rsidRDefault="006536DD" w:rsidP="006536DD">
            <w:pPr>
              <w:keepNext/>
              <w:spacing w:after="0" w:line="276" w:lineRule="auto"/>
              <w:rPr>
                <w:rFonts w:cs="Courier New"/>
              </w:rPr>
            </w:pPr>
            <w:r w:rsidRPr="005E68DF">
              <w:rPr>
                <w:rFonts w:ascii="Courier New" w:hAnsi="Courier New" w:cs="Courier New"/>
              </w:rPr>
              <w:t>% sudo ./install_ngds.sh</w:t>
            </w:r>
          </w:p>
        </w:tc>
      </w:tr>
    </w:tbl>
    <w:p w:rsidR="00CD2406" w:rsidRPr="00FB6A10" w:rsidRDefault="00CD2406" w:rsidP="0047136E">
      <w:pPr>
        <w:pStyle w:val="ListParagraph"/>
        <w:numPr>
          <w:ilvl w:val="0"/>
          <w:numId w:val="15"/>
        </w:numPr>
        <w:spacing w:afterLines="100" w:after="240" w:line="240" w:lineRule="auto"/>
      </w:pPr>
      <w:r w:rsidRPr="00962782">
        <w:t>Start Apache Tomcat and execute the following commands:</w:t>
      </w:r>
    </w:p>
    <w:tbl>
      <w:tblPr>
        <w:tblStyle w:val="TableGrid"/>
        <w:tblW w:w="0" w:type="auto"/>
        <w:tblLook w:val="04A0" w:firstRow="1" w:lastRow="0" w:firstColumn="1" w:lastColumn="0" w:noHBand="0" w:noVBand="1"/>
      </w:tblPr>
      <w:tblGrid>
        <w:gridCol w:w="9576"/>
      </w:tblGrid>
      <w:tr w:rsidR="00CD2406" w:rsidRPr="005E68DF" w:rsidTr="00F81925">
        <w:tc>
          <w:tcPr>
            <w:tcW w:w="9576" w:type="dxa"/>
            <w:shd w:val="pct5" w:color="auto" w:fill="auto"/>
          </w:tcPr>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cd /opt</w:t>
            </w:r>
          </w:p>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sudo chown –R ngds.ngds ngds</w:t>
            </w:r>
          </w:p>
          <w:p w:rsidR="00CD2406" w:rsidRPr="005E68DF" w:rsidRDefault="00CD2406" w:rsidP="00F81925">
            <w:pPr>
              <w:keepNext/>
              <w:spacing w:after="0" w:line="276" w:lineRule="auto"/>
              <w:rPr>
                <w:rFonts w:ascii="Courier New" w:hAnsi="Courier New" w:cs="Courier New"/>
              </w:rPr>
            </w:pPr>
            <w:r w:rsidRPr="005E68DF">
              <w:rPr>
                <w:rFonts w:ascii="Courier New" w:hAnsi="Courier New" w:cs="Courier New"/>
              </w:rPr>
              <w:t>% cd /opt/ngds/tomcat/bin</w:t>
            </w:r>
          </w:p>
          <w:p w:rsidR="00CD2406" w:rsidRPr="00415183" w:rsidRDefault="00CD2406" w:rsidP="00F81925">
            <w:pPr>
              <w:keepNext/>
              <w:spacing w:after="0" w:line="276" w:lineRule="auto"/>
              <w:rPr>
                <w:rFonts w:cs="Courier New"/>
              </w:rPr>
            </w:pPr>
            <w:r w:rsidRPr="005E68DF">
              <w:rPr>
                <w:rFonts w:ascii="Courier New" w:hAnsi="Courier New" w:cs="Courier New"/>
              </w:rPr>
              <w:t>% ./catalina.sh run</w:t>
            </w:r>
          </w:p>
        </w:tc>
      </w:tr>
    </w:tbl>
    <w:p w:rsidR="00CD2406" w:rsidRPr="00962782" w:rsidRDefault="00CD2406" w:rsidP="00415183">
      <w:pPr>
        <w:spacing w:afterLines="100" w:after="240" w:line="240" w:lineRule="auto"/>
      </w:pPr>
    </w:p>
    <w:p w:rsidR="00CD2406" w:rsidRPr="00FB6A10" w:rsidRDefault="00CD2406" w:rsidP="00415183">
      <w:pPr>
        <w:spacing w:afterLines="100" w:after="240" w:line="240" w:lineRule="auto"/>
      </w:pPr>
      <w:r w:rsidRPr="00FB6A10">
        <w:t xml:space="preserve">If the installation was performed correctly, the web-accessible interface provided by the </w:t>
      </w:r>
      <w:r w:rsidR="00DA4BC1" w:rsidRPr="00FB6A10">
        <w:rPr>
          <w:noProof/>
        </w:rPr>
        <w:t>NGDS Software Stack</w:t>
      </w:r>
      <w:r w:rsidR="00DA4BC1" w:rsidRPr="00FB6A10">
        <w:t xml:space="preserve"> </w:t>
      </w:r>
      <w:r w:rsidRPr="00FB6A10">
        <w:t>can be reached at:</w:t>
      </w:r>
    </w:p>
    <w:p w:rsidR="00CD2406" w:rsidRPr="00FB6A10" w:rsidRDefault="00CD2406" w:rsidP="00415183">
      <w:pPr>
        <w:spacing w:afterLines="100" w:after="240" w:line="240" w:lineRule="auto"/>
      </w:pPr>
      <w:r w:rsidRPr="00FB6A10">
        <w:tab/>
        <w:t>http://127.0.0.1/</w:t>
      </w:r>
    </w:p>
    <w:p w:rsidR="00CD2406" w:rsidRPr="00962782" w:rsidRDefault="00CD2406" w:rsidP="00415183">
      <w:pPr>
        <w:spacing w:afterLines="100" w:after="240" w:line="240" w:lineRule="auto"/>
      </w:pPr>
      <w:r w:rsidRPr="005E68DF">
        <w:t>Having navigated to the above address, perform the following:</w:t>
      </w:r>
    </w:p>
    <w:p w:rsidR="00CD2406" w:rsidRPr="005E68DF" w:rsidRDefault="005115C7" w:rsidP="0047136E">
      <w:pPr>
        <w:pStyle w:val="ListParagraph"/>
        <w:numPr>
          <w:ilvl w:val="0"/>
          <w:numId w:val="16"/>
        </w:numPr>
        <w:spacing w:afterLines="100" w:after="240" w:line="240" w:lineRule="auto"/>
      </w:pPr>
      <w:r w:rsidRPr="005E68DF">
        <w:t>Log in with the following credentials</w:t>
      </w:r>
      <w:r w:rsidR="00CD2406" w:rsidRPr="005E68DF">
        <w:t>:</w:t>
      </w:r>
    </w:p>
    <w:p w:rsidR="005115C7" w:rsidRPr="005E68DF" w:rsidRDefault="005115C7" w:rsidP="0047136E">
      <w:pPr>
        <w:pStyle w:val="ListParagraph"/>
        <w:numPr>
          <w:ilvl w:val="1"/>
          <w:numId w:val="17"/>
        </w:numPr>
        <w:spacing w:afterLines="100" w:after="240" w:line="240" w:lineRule="auto"/>
      </w:pPr>
      <w:r w:rsidRPr="005E68DF">
        <w:t>Username: admin</w:t>
      </w:r>
    </w:p>
    <w:p w:rsidR="005115C7" w:rsidRPr="005E68DF" w:rsidRDefault="005115C7" w:rsidP="0047136E">
      <w:pPr>
        <w:pStyle w:val="ListParagraph"/>
        <w:numPr>
          <w:ilvl w:val="1"/>
          <w:numId w:val="17"/>
        </w:numPr>
        <w:spacing w:afterLines="100" w:after="240" w:line="240" w:lineRule="auto"/>
      </w:pPr>
      <w:r w:rsidRPr="005E68DF">
        <w:t>Password: admin</w:t>
      </w:r>
    </w:p>
    <w:p w:rsidR="005C6137" w:rsidRPr="005E68DF" w:rsidRDefault="005C6137" w:rsidP="0047136E">
      <w:pPr>
        <w:pStyle w:val="ListParagraph"/>
        <w:numPr>
          <w:ilvl w:val="0"/>
          <w:numId w:val="16"/>
        </w:numPr>
        <w:spacing w:afterLines="100" w:after="240" w:line="240" w:lineRule="auto"/>
      </w:pPr>
      <w:r w:rsidRPr="005E68DF">
        <w:t>Navigate to the following URL:</w:t>
      </w:r>
    </w:p>
    <w:p w:rsidR="005C6137" w:rsidRPr="005E68DF" w:rsidRDefault="005C6137" w:rsidP="0047136E">
      <w:pPr>
        <w:pStyle w:val="ListParagraph"/>
        <w:numPr>
          <w:ilvl w:val="1"/>
          <w:numId w:val="16"/>
        </w:numPr>
        <w:spacing w:afterLines="100" w:after="240" w:line="240" w:lineRule="auto"/>
      </w:pPr>
      <w:r w:rsidRPr="00415183">
        <w:t>http://127.0.0.1/organization</w:t>
      </w:r>
    </w:p>
    <w:p w:rsidR="005C6137" w:rsidRPr="005E68DF" w:rsidRDefault="005C6137" w:rsidP="0047136E">
      <w:pPr>
        <w:pStyle w:val="ListParagraph"/>
        <w:numPr>
          <w:ilvl w:val="0"/>
          <w:numId w:val="16"/>
        </w:numPr>
        <w:spacing w:afterLines="100" w:after="240" w:line="240" w:lineRule="auto"/>
      </w:pPr>
      <w:r w:rsidRPr="005E68DF">
        <w:t>Add a new organization; the name of the organization should be:</w:t>
      </w:r>
    </w:p>
    <w:p w:rsidR="005C6137" w:rsidRPr="005E68DF" w:rsidRDefault="00F81925" w:rsidP="0047136E">
      <w:pPr>
        <w:pStyle w:val="ListParagraph"/>
        <w:numPr>
          <w:ilvl w:val="1"/>
          <w:numId w:val="16"/>
        </w:numPr>
        <w:spacing w:afterLines="100" w:after="240" w:line="240" w:lineRule="auto"/>
      </w:pPr>
      <w:r w:rsidRPr="005E68DF">
        <w:t>P</w:t>
      </w:r>
      <w:r w:rsidR="005C6137" w:rsidRPr="005E68DF">
        <w:t>ublic</w:t>
      </w:r>
    </w:p>
    <w:p w:rsidR="00F81925" w:rsidRPr="005E68DF" w:rsidRDefault="00F81925">
      <w:pPr>
        <w:spacing w:afterLines="100" w:after="240" w:line="240" w:lineRule="auto"/>
      </w:pPr>
      <w:r w:rsidRPr="00415183">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D03C98" w:rsidRPr="00415183" w:rsidRDefault="00D03C98" w:rsidP="00415183">
      <w:pPr>
        <w:pStyle w:val="Heading1"/>
        <w:spacing w:before="0" w:after="100" w:line="240" w:lineRule="auto"/>
        <w:rPr>
          <w:rFonts w:asciiTheme="minorHAnsi" w:hAnsiTheme="minorHAnsi"/>
        </w:rPr>
      </w:pPr>
      <w:bookmarkStart w:id="47" w:name="_Toc379537590"/>
      <w:bookmarkStart w:id="48" w:name="_Toc379537591"/>
      <w:bookmarkStart w:id="49" w:name="_Toc379537592"/>
      <w:bookmarkStart w:id="50" w:name="_Toc379537593"/>
      <w:bookmarkStart w:id="51" w:name="_Toc379537594"/>
      <w:bookmarkStart w:id="52" w:name="_Toc379537595"/>
      <w:bookmarkStart w:id="53" w:name="_Toc379537596"/>
      <w:bookmarkStart w:id="54" w:name="_Toc379537597"/>
      <w:bookmarkStart w:id="55" w:name="_Toc379537598"/>
      <w:bookmarkStart w:id="56" w:name="_Toc379537599"/>
      <w:bookmarkStart w:id="57" w:name="_Toc379537600"/>
      <w:bookmarkStart w:id="58" w:name="_Toc379537601"/>
      <w:bookmarkStart w:id="59" w:name="_Toc379537602"/>
      <w:bookmarkStart w:id="60" w:name="_Toc379537603"/>
      <w:bookmarkStart w:id="61" w:name="_Toc379537604"/>
      <w:bookmarkStart w:id="62" w:name="_Toc379537605"/>
      <w:bookmarkStart w:id="63" w:name="_Toc379537606"/>
      <w:bookmarkStart w:id="64" w:name="_Toc379537607"/>
      <w:bookmarkStart w:id="65" w:name="_Toc379537608"/>
      <w:bookmarkStart w:id="66" w:name="_Toc379537609"/>
      <w:bookmarkStart w:id="67" w:name="_Toc379537610"/>
      <w:bookmarkStart w:id="68" w:name="_Toc379537611"/>
      <w:bookmarkStart w:id="69" w:name="_Toc379537612"/>
      <w:bookmarkStart w:id="70" w:name="_Toc379537613"/>
      <w:bookmarkStart w:id="71" w:name="_Toc379537614"/>
      <w:bookmarkStart w:id="72" w:name="_Toc379537615"/>
      <w:bookmarkStart w:id="73" w:name="_Toc379537616"/>
      <w:bookmarkStart w:id="74" w:name="_Toc379537617"/>
      <w:bookmarkStart w:id="75" w:name="_Toc379537618"/>
      <w:bookmarkStart w:id="76" w:name="_Toc379537619"/>
      <w:bookmarkStart w:id="77" w:name="_Toc379537620"/>
      <w:bookmarkStart w:id="78" w:name="_Toc379537621"/>
      <w:bookmarkStart w:id="79" w:name="_Toc379537622"/>
      <w:bookmarkStart w:id="80" w:name="_Toc379537623"/>
      <w:bookmarkStart w:id="81" w:name="_Toc379537624"/>
      <w:bookmarkStart w:id="82" w:name="_Toc379537625"/>
      <w:bookmarkStart w:id="83" w:name="_Toc379537626"/>
      <w:bookmarkStart w:id="84" w:name="_Toc379537627"/>
      <w:bookmarkStart w:id="85" w:name="_Toc379537628"/>
      <w:bookmarkStart w:id="86" w:name="_Toc379537629"/>
      <w:bookmarkStart w:id="87" w:name="_Toc379537630"/>
      <w:bookmarkStart w:id="88" w:name="_Toc379537631"/>
      <w:bookmarkStart w:id="89" w:name="_Toc379537632"/>
      <w:bookmarkStart w:id="90" w:name="_Toc379537633"/>
      <w:bookmarkStart w:id="91" w:name="_Toc379537634"/>
      <w:bookmarkStart w:id="92" w:name="_Toc379537635"/>
      <w:bookmarkStart w:id="93" w:name="_Toc379537636"/>
      <w:bookmarkStart w:id="94" w:name="_Toc379537637"/>
      <w:bookmarkStart w:id="95" w:name="_Toc379537638"/>
      <w:bookmarkStart w:id="96" w:name="_Toc379537639"/>
      <w:bookmarkStart w:id="97" w:name="_Toc379537640"/>
      <w:bookmarkStart w:id="98" w:name="_Toc379537641"/>
      <w:bookmarkStart w:id="99" w:name="_Toc379537642"/>
      <w:bookmarkStart w:id="100" w:name="_Toc379537643"/>
      <w:bookmarkStart w:id="101" w:name="_Toc379537644"/>
      <w:bookmarkStart w:id="102" w:name="_Toc379537645"/>
      <w:bookmarkStart w:id="103" w:name="_Toc379537646"/>
      <w:bookmarkStart w:id="104" w:name="_Toc379537647"/>
      <w:bookmarkStart w:id="105" w:name="_Toc379537648"/>
      <w:bookmarkStart w:id="106" w:name="_Toc379537649"/>
      <w:bookmarkStart w:id="107" w:name="_Toc379537650"/>
      <w:bookmarkStart w:id="108" w:name="_Toc379537651"/>
      <w:bookmarkStart w:id="109" w:name="_Toc379537652"/>
      <w:bookmarkStart w:id="110" w:name="_Toc379537653"/>
      <w:bookmarkStart w:id="111" w:name="_Toc379537654"/>
      <w:bookmarkStart w:id="112" w:name="_Ref377463529"/>
      <w:bookmarkStart w:id="113" w:name="_Toc380661907"/>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r w:rsidRPr="00415183">
        <w:rPr>
          <w:rFonts w:asciiTheme="minorHAnsi" w:hAnsiTheme="minorHAnsi"/>
        </w:rPr>
        <w:t>Prerequisites</w:t>
      </w:r>
      <w:bookmarkEnd w:id="44"/>
      <w:bookmarkEnd w:id="45"/>
      <w:bookmarkEnd w:id="112"/>
      <w:bookmarkEnd w:id="113"/>
    </w:p>
    <w:p w:rsidR="006900EA" w:rsidRPr="005E68DF" w:rsidRDefault="006900EA" w:rsidP="006900EA">
      <w:r w:rsidRPr="005E68DF">
        <w:t xml:space="preserve">Installing and configuring the individual components utilized by </w:t>
      </w:r>
      <w:r w:rsidR="00DA4BC1" w:rsidRPr="005E68DF">
        <w:t xml:space="preserve">the </w:t>
      </w:r>
      <w:r w:rsidR="00DA4BC1" w:rsidRPr="005E68DF">
        <w:rPr>
          <w:noProof/>
        </w:rPr>
        <w:t>NGDS Software Stack</w:t>
      </w:r>
      <w:r w:rsidRPr="005E68DF">
        <w:t xml:space="preserve"> requires a physical or virtual computer with the following properties:</w:t>
      </w:r>
    </w:p>
    <w:p w:rsidR="006900EA" w:rsidRPr="005E68DF" w:rsidRDefault="006900EA" w:rsidP="0047136E">
      <w:pPr>
        <w:pStyle w:val="ListParagraph"/>
        <w:numPr>
          <w:ilvl w:val="0"/>
          <w:numId w:val="18"/>
        </w:numPr>
        <w:spacing w:after="120" w:line="240" w:lineRule="auto"/>
      </w:pPr>
      <w:r w:rsidRPr="005E68DF">
        <w:t>Network access</w:t>
      </w:r>
    </w:p>
    <w:p w:rsidR="006900EA" w:rsidRDefault="006900EA" w:rsidP="0047136E">
      <w:pPr>
        <w:pStyle w:val="ListParagraph"/>
        <w:numPr>
          <w:ilvl w:val="0"/>
          <w:numId w:val="18"/>
        </w:numPr>
        <w:spacing w:after="120" w:line="240" w:lineRule="auto"/>
      </w:pPr>
      <w:r w:rsidRPr="005E68DF">
        <w:t>A properly configured Ubuntu Linux distribution 12.04 or higher operating system installed (e</w:t>
      </w:r>
      <w:r w:rsidRPr="005E68DF">
        <w:t>x</w:t>
      </w:r>
      <w:r w:rsidRPr="005E68DF">
        <w:t>ample: Xubuntu 13.04 desktop-i386.iso)</w:t>
      </w:r>
    </w:p>
    <w:p w:rsidR="00C36D3F" w:rsidRPr="005E68DF" w:rsidRDefault="00C36D3F" w:rsidP="0047136E">
      <w:pPr>
        <w:pStyle w:val="ListParagraph"/>
        <w:numPr>
          <w:ilvl w:val="0"/>
          <w:numId w:val="18"/>
        </w:numPr>
        <w:spacing w:after="120" w:line="240" w:lineRule="auto"/>
      </w:pPr>
      <w:r>
        <w:t xml:space="preserve">A user account with </w:t>
      </w:r>
      <w:r w:rsidRPr="005E68DF">
        <w:t>Super-User (Administrator) privileges</w:t>
      </w:r>
    </w:p>
    <w:p w:rsidR="006900EA" w:rsidRPr="005E68DF" w:rsidRDefault="006900EA" w:rsidP="0047136E">
      <w:pPr>
        <w:pStyle w:val="ListParagraph"/>
        <w:numPr>
          <w:ilvl w:val="0"/>
          <w:numId w:val="18"/>
        </w:numPr>
        <w:spacing w:after="120" w:line="240" w:lineRule="auto"/>
      </w:pPr>
      <w:r w:rsidRPr="005E68DF">
        <w:t>At least 1024 megabytes of RAM; a physical computer that will be used</w:t>
      </w:r>
      <w:r w:rsidRPr="005E68DF">
        <w:rPr>
          <w:i/>
        </w:rPr>
        <w:t xml:space="preserve"> </w:t>
      </w:r>
      <w:r w:rsidRPr="005E68DF">
        <w:t>to host a virtual machine should have sufficient RAM to allocate at least 1024 MB of RAM to a virtual machine</w:t>
      </w:r>
    </w:p>
    <w:p w:rsidR="006900EA" w:rsidRPr="005E68DF" w:rsidRDefault="00793177" w:rsidP="006900EA">
      <w:r>
        <w:t>Appendix A</w:t>
      </w:r>
      <w:r w:rsidR="006900EA" w:rsidRPr="005E68DF">
        <w:t xml:space="preserve"> of this document describes the steps necessary to create your own virtual </w:t>
      </w:r>
      <w:r w:rsidR="00C36D3F">
        <w:t>machine</w:t>
      </w:r>
      <w:r w:rsidR="00AE3578">
        <w:t xml:space="preserve"> and i</w:t>
      </w:r>
      <w:r w:rsidR="00AE3578">
        <w:t>n</w:t>
      </w:r>
      <w:r w:rsidR="00AE3578">
        <w:t xml:space="preserve">stall Ubuntu Linux; Section 4 of this document describes the steps necessary to </w:t>
      </w:r>
      <w:r w:rsidR="004D1A2B">
        <w:t>install the NGDS Sof</w:t>
      </w:r>
      <w:r w:rsidR="004D1A2B">
        <w:t>t</w:t>
      </w:r>
      <w:r w:rsidR="004D1A2B">
        <w:t xml:space="preserve">ware Stack as both a </w:t>
      </w:r>
      <w:r w:rsidR="004D1A2B">
        <w:rPr>
          <w:b/>
        </w:rPr>
        <w:t>publisher</w:t>
      </w:r>
      <w:r w:rsidR="004D1A2B">
        <w:t xml:space="preserve"> and </w:t>
      </w:r>
      <w:r w:rsidR="004D1A2B">
        <w:rPr>
          <w:b/>
        </w:rPr>
        <w:t>aggregator</w:t>
      </w:r>
      <w:r w:rsidR="004D1A2B">
        <w:t xml:space="preserve"> node</w:t>
      </w:r>
      <w:r w:rsidR="006900EA" w:rsidRPr="005E68DF">
        <w:t>.</w:t>
      </w:r>
    </w:p>
    <w:p w:rsidR="006D43CC" w:rsidRPr="00415183" w:rsidRDefault="006D43CC" w:rsidP="00415183">
      <w:pPr>
        <w:pStyle w:val="Heading1"/>
        <w:spacing w:before="0" w:after="100" w:line="240" w:lineRule="auto"/>
        <w:rPr>
          <w:rFonts w:asciiTheme="minorHAnsi" w:hAnsiTheme="minorHAnsi"/>
        </w:rPr>
      </w:pPr>
      <w:bookmarkStart w:id="114" w:name="_Toc379537656"/>
      <w:bookmarkStart w:id="115" w:name="_Toc379537657"/>
      <w:bookmarkStart w:id="116" w:name="_Toc379537658"/>
      <w:bookmarkStart w:id="117" w:name="_Toc379537659"/>
      <w:bookmarkStart w:id="118" w:name="_Toc379537660"/>
      <w:bookmarkStart w:id="119" w:name="_Toc379537661"/>
      <w:bookmarkStart w:id="120" w:name="_Toc379537691"/>
      <w:bookmarkStart w:id="121" w:name="_Toc378853151"/>
      <w:bookmarkStart w:id="122" w:name="_Toc379537692"/>
      <w:bookmarkStart w:id="123" w:name="_Ref377462812"/>
      <w:bookmarkStart w:id="124" w:name="_Toc377463032"/>
      <w:bookmarkStart w:id="125" w:name="_Toc380661908"/>
      <w:bookmarkEnd w:id="114"/>
      <w:bookmarkEnd w:id="115"/>
      <w:bookmarkEnd w:id="116"/>
      <w:bookmarkEnd w:id="117"/>
      <w:bookmarkEnd w:id="118"/>
      <w:bookmarkEnd w:id="119"/>
      <w:bookmarkEnd w:id="120"/>
      <w:bookmarkEnd w:id="121"/>
      <w:bookmarkEnd w:id="122"/>
      <w:r w:rsidRPr="00415183">
        <w:rPr>
          <w:rFonts w:asciiTheme="minorHAnsi" w:hAnsiTheme="minorHAnsi"/>
        </w:rPr>
        <w:lastRenderedPageBreak/>
        <w:t>Install the NGDS Software Stack</w:t>
      </w:r>
      <w:bookmarkEnd w:id="123"/>
      <w:bookmarkEnd w:id="124"/>
      <w:bookmarkEnd w:id="125"/>
    </w:p>
    <w:p w:rsidR="006D43CC" w:rsidRPr="00415183" w:rsidRDefault="00570AE9" w:rsidP="00415183">
      <w:pPr>
        <w:pStyle w:val="Body"/>
        <w:spacing w:before="0" w:after="100" w:line="240" w:lineRule="auto"/>
        <w:rPr>
          <w:rFonts w:asciiTheme="minorHAnsi" w:hAnsiTheme="minorHAnsi"/>
        </w:rPr>
      </w:pPr>
      <w:r w:rsidRPr="00415183">
        <w:rPr>
          <w:rFonts w:asciiTheme="minorHAnsi" w:hAnsiTheme="minorHAnsi"/>
        </w:rPr>
        <w:t xml:space="preserve">The </w:t>
      </w:r>
      <w:r w:rsidR="003D217D">
        <w:rPr>
          <w:rFonts w:asciiTheme="minorHAnsi" w:hAnsiTheme="minorHAnsi"/>
        </w:rPr>
        <w:t>NGDS Software Stack</w:t>
      </w:r>
      <w:r w:rsidRPr="00415183">
        <w:rPr>
          <w:rFonts w:asciiTheme="minorHAnsi" w:hAnsiTheme="minorHAnsi"/>
        </w:rPr>
        <w:t xml:space="preserve"> depends on a number of operating system components</w:t>
      </w:r>
      <w:r w:rsidR="007C6926">
        <w:rPr>
          <w:rFonts w:asciiTheme="minorHAnsi" w:hAnsiTheme="minorHAnsi"/>
        </w:rPr>
        <w:t xml:space="preserve"> that must be installed on a computer before that computer can become an NGDS node</w:t>
      </w:r>
      <w:r w:rsidR="006D43CC" w:rsidRPr="00415183">
        <w:rPr>
          <w:rFonts w:asciiTheme="minorHAnsi" w:hAnsiTheme="minorHAnsi"/>
        </w:rPr>
        <w:t>.</w:t>
      </w:r>
      <w:r w:rsidRPr="00415183">
        <w:rPr>
          <w:rFonts w:asciiTheme="minorHAnsi" w:hAnsiTheme="minorHAnsi"/>
        </w:rPr>
        <w:t xml:space="preserve"> </w:t>
      </w:r>
      <w:r w:rsidR="006D43CC" w:rsidRPr="00415183">
        <w:rPr>
          <w:rFonts w:asciiTheme="minorHAnsi" w:hAnsiTheme="minorHAnsi"/>
        </w:rPr>
        <w:t>These components include:</w:t>
      </w:r>
    </w:p>
    <w:p w:rsidR="00227467" w:rsidRDefault="00227467" w:rsidP="00415183">
      <w:pPr>
        <w:pStyle w:val="ListBullet2"/>
        <w:spacing w:after="100" w:line="240" w:lineRule="auto"/>
      </w:pPr>
      <w:r>
        <w:t>Java Development Kit</w:t>
      </w:r>
      <w:r w:rsidR="00FB6A10">
        <w:t xml:space="preserve"> (JDK)</w:t>
      </w:r>
    </w:p>
    <w:p w:rsidR="00227467" w:rsidRDefault="006D43CC" w:rsidP="00415183">
      <w:pPr>
        <w:pStyle w:val="ListBullet2"/>
        <w:spacing w:after="100" w:line="240" w:lineRule="auto"/>
      </w:pPr>
      <w:r w:rsidRPr="005E68DF">
        <w:t>Git</w:t>
      </w:r>
    </w:p>
    <w:p w:rsidR="006D43CC" w:rsidRPr="005E68DF" w:rsidRDefault="006D43CC" w:rsidP="00415183">
      <w:pPr>
        <w:pStyle w:val="ListBullet2"/>
        <w:spacing w:after="100" w:line="240" w:lineRule="auto"/>
      </w:pPr>
      <w:r w:rsidRPr="005E68DF">
        <w:t>Apache SOLR</w:t>
      </w:r>
    </w:p>
    <w:p w:rsidR="006D43CC" w:rsidRPr="005E68DF" w:rsidRDefault="006D43CC" w:rsidP="00415183">
      <w:pPr>
        <w:pStyle w:val="ListBullet2"/>
        <w:spacing w:after="100" w:line="240" w:lineRule="auto"/>
      </w:pPr>
      <w:r w:rsidRPr="005E68DF">
        <w:t>PostgreSQL database</w:t>
      </w:r>
    </w:p>
    <w:p w:rsidR="006D43CC" w:rsidRPr="005E68DF" w:rsidRDefault="006D43CC" w:rsidP="00415183">
      <w:pPr>
        <w:pStyle w:val="ListBullet2"/>
        <w:spacing w:after="100" w:line="240" w:lineRule="auto"/>
      </w:pPr>
      <w:r w:rsidRPr="005E68DF">
        <w:t>PostgreSQL extensions for Geographical Information Systems (POSTGIS)</w:t>
      </w:r>
    </w:p>
    <w:p w:rsidR="006D43CC" w:rsidRPr="005E68DF" w:rsidRDefault="006D43CC" w:rsidP="00415183">
      <w:pPr>
        <w:pStyle w:val="ListBullet2"/>
        <w:spacing w:after="100" w:line="240" w:lineRule="auto"/>
      </w:pPr>
      <w:r w:rsidRPr="005E68DF">
        <w:t>Geoserver</w:t>
      </w:r>
    </w:p>
    <w:p w:rsidR="006D43CC" w:rsidRPr="005E68DF" w:rsidRDefault="007C6926" w:rsidP="00415183">
      <w:pPr>
        <w:pStyle w:val="ListBullet2"/>
        <w:spacing w:after="100" w:line="240" w:lineRule="auto"/>
      </w:pPr>
      <w:r>
        <w:t xml:space="preserve">Apache </w:t>
      </w:r>
      <w:r w:rsidR="006D43CC" w:rsidRPr="005E68DF">
        <w:t>Tomcat</w:t>
      </w:r>
    </w:p>
    <w:p w:rsidR="006D43CC" w:rsidRPr="005E68DF" w:rsidRDefault="006D43CC" w:rsidP="00415183">
      <w:pPr>
        <w:pStyle w:val="ListBullet2"/>
        <w:spacing w:after="100" w:line="240" w:lineRule="auto"/>
      </w:pPr>
      <w:r w:rsidRPr="005E68DF">
        <w:t>CKAN</w:t>
      </w:r>
    </w:p>
    <w:p w:rsidR="006D43CC" w:rsidRPr="005E68DF" w:rsidRDefault="007C6926" w:rsidP="00415183">
      <w:pPr>
        <w:pStyle w:val="ListBullet2"/>
        <w:spacing w:after="100" w:line="240" w:lineRule="auto"/>
      </w:pPr>
      <w:r>
        <w:t>P</w:t>
      </w:r>
      <w:r w:rsidRPr="005E68DF">
        <w:t xml:space="preserve">ython </w:t>
      </w:r>
      <w:r w:rsidR="006D43CC" w:rsidRPr="005E68DF">
        <w:t>extensions</w:t>
      </w:r>
    </w:p>
    <w:p w:rsidR="006D43CC" w:rsidRPr="005E68DF" w:rsidRDefault="006D43CC" w:rsidP="00415183">
      <w:pPr>
        <w:pStyle w:val="ListBullet2"/>
        <w:spacing w:after="100" w:line="240" w:lineRule="auto"/>
      </w:pPr>
      <w:r w:rsidRPr="005E68DF">
        <w:t>gdal</w:t>
      </w:r>
    </w:p>
    <w:p w:rsidR="00A93F9A" w:rsidRDefault="00A93F9A" w:rsidP="00415183">
      <w:pPr>
        <w:pStyle w:val="Body"/>
        <w:spacing w:before="0" w:after="100" w:line="240" w:lineRule="auto"/>
        <w:rPr>
          <w:rFonts w:asciiTheme="minorHAnsi" w:hAnsiTheme="minorHAnsi"/>
        </w:rPr>
      </w:pPr>
      <w:r>
        <w:rPr>
          <w:rFonts w:asciiTheme="minorHAnsi" w:hAnsiTheme="minorHAnsi"/>
        </w:rPr>
        <w:t xml:space="preserve">To install these components, the </w:t>
      </w:r>
      <w:r w:rsidR="007C6926">
        <w:rPr>
          <w:rFonts w:asciiTheme="minorHAnsi" w:hAnsiTheme="minorHAnsi"/>
        </w:rPr>
        <w:t>computer on which they will be installed</w:t>
      </w:r>
      <w:r w:rsidR="00AD5C87">
        <w:rPr>
          <w:rFonts w:asciiTheme="minorHAnsi" w:hAnsiTheme="minorHAnsi"/>
        </w:rPr>
        <w:t xml:space="preserve"> must have access to the Inte</w:t>
      </w:r>
      <w:r w:rsidR="00AD5C87">
        <w:rPr>
          <w:rFonts w:asciiTheme="minorHAnsi" w:hAnsiTheme="minorHAnsi"/>
        </w:rPr>
        <w:t>r</w:t>
      </w:r>
      <w:r w:rsidR="00AD5C87">
        <w:rPr>
          <w:rFonts w:asciiTheme="minorHAnsi" w:hAnsiTheme="minorHAnsi"/>
        </w:rPr>
        <w:t>net.</w:t>
      </w:r>
    </w:p>
    <w:p w:rsidR="005E68DF" w:rsidRPr="005E68DF" w:rsidRDefault="005E68DF" w:rsidP="00415183">
      <w:pPr>
        <w:pStyle w:val="Body"/>
        <w:spacing w:before="0" w:after="100" w:line="240" w:lineRule="auto"/>
        <w:rPr>
          <w:rFonts w:asciiTheme="minorHAnsi" w:hAnsiTheme="minorHAnsi"/>
        </w:rPr>
      </w:pPr>
      <w:r w:rsidRPr="005E68DF">
        <w:rPr>
          <w:rFonts w:asciiTheme="minorHAnsi" w:hAnsiTheme="minorHAnsi"/>
        </w:rPr>
        <w:t xml:space="preserve">Many of these components will be installed automatically by the NGDS Software Stack </w:t>
      </w:r>
      <w:r w:rsidR="00AD5C87">
        <w:rPr>
          <w:rFonts w:asciiTheme="minorHAnsi" w:hAnsiTheme="minorHAnsi"/>
        </w:rPr>
        <w:t>installation script</w:t>
      </w:r>
      <w:r w:rsidR="003D217D">
        <w:rPr>
          <w:rFonts w:asciiTheme="minorHAnsi" w:hAnsiTheme="minorHAnsi"/>
        </w:rPr>
        <w:t xml:space="preserve">; </w:t>
      </w:r>
      <w:r w:rsidR="005660CE">
        <w:rPr>
          <w:rFonts w:asciiTheme="minorHAnsi" w:hAnsiTheme="minorHAnsi"/>
        </w:rPr>
        <w:t xml:space="preserve">the </w:t>
      </w:r>
      <w:r w:rsidR="005660CE">
        <w:rPr>
          <w:rFonts w:asciiTheme="minorHAnsi" w:hAnsiTheme="minorHAnsi"/>
          <w:b/>
        </w:rPr>
        <w:t xml:space="preserve">Java Development </w:t>
      </w:r>
      <w:r w:rsidR="005660CE" w:rsidRPr="00D463E8">
        <w:rPr>
          <w:rFonts w:asciiTheme="minorHAnsi" w:hAnsiTheme="minorHAnsi"/>
          <w:b/>
        </w:rPr>
        <w:t>Ki</w:t>
      </w:r>
      <w:r w:rsidR="005660CE" w:rsidRPr="00415183">
        <w:rPr>
          <w:rFonts w:asciiTheme="minorHAnsi" w:hAnsiTheme="minorHAnsi"/>
          <w:b/>
        </w:rPr>
        <w:t>t</w:t>
      </w:r>
      <w:r w:rsidR="005660CE" w:rsidRPr="00D463E8">
        <w:rPr>
          <w:rFonts w:asciiTheme="minorHAnsi" w:hAnsiTheme="minorHAnsi"/>
        </w:rPr>
        <w:t xml:space="preserve">, </w:t>
      </w:r>
      <w:r w:rsidR="003D217D" w:rsidRPr="00D463E8">
        <w:rPr>
          <w:rFonts w:asciiTheme="minorHAnsi" w:hAnsiTheme="minorHAnsi"/>
          <w:b/>
        </w:rPr>
        <w:t>Git</w:t>
      </w:r>
      <w:r w:rsidR="003D217D">
        <w:rPr>
          <w:rFonts w:asciiTheme="minorHAnsi" w:hAnsiTheme="minorHAnsi"/>
        </w:rPr>
        <w:t xml:space="preserve">, </w:t>
      </w:r>
      <w:commentRangeStart w:id="126"/>
      <w:commentRangeStart w:id="127"/>
      <w:r w:rsidR="003D217D">
        <w:rPr>
          <w:rFonts w:asciiTheme="minorHAnsi" w:hAnsiTheme="minorHAnsi"/>
          <w:b/>
        </w:rPr>
        <w:t>Apache SOLR</w:t>
      </w:r>
      <w:r w:rsidR="003D217D">
        <w:rPr>
          <w:rFonts w:asciiTheme="minorHAnsi" w:hAnsiTheme="minorHAnsi"/>
        </w:rPr>
        <w:t xml:space="preserve">, and </w:t>
      </w:r>
      <w:r w:rsidR="003D217D">
        <w:rPr>
          <w:rFonts w:asciiTheme="minorHAnsi" w:hAnsiTheme="minorHAnsi"/>
          <w:b/>
        </w:rPr>
        <w:t>Geoserver</w:t>
      </w:r>
      <w:commentRangeEnd w:id="126"/>
      <w:r w:rsidR="00D463E8">
        <w:rPr>
          <w:rStyle w:val="CommentReference"/>
          <w:rFonts w:asciiTheme="minorHAnsi" w:hAnsiTheme="minorHAnsi"/>
          <w:color w:val="auto"/>
          <w:kern w:val="0"/>
        </w:rPr>
        <w:commentReference w:id="126"/>
      </w:r>
      <w:commentRangeEnd w:id="127"/>
      <w:r w:rsidR="000671F4">
        <w:rPr>
          <w:rStyle w:val="CommentReference"/>
          <w:rFonts w:asciiTheme="minorHAnsi" w:hAnsiTheme="minorHAnsi"/>
          <w:color w:val="auto"/>
          <w:kern w:val="0"/>
        </w:rPr>
        <w:commentReference w:id="127"/>
      </w:r>
      <w:r w:rsidR="003D217D">
        <w:rPr>
          <w:rFonts w:asciiTheme="minorHAnsi" w:hAnsiTheme="minorHAnsi"/>
        </w:rPr>
        <w:t xml:space="preserve"> must be installed manually.</w:t>
      </w:r>
    </w:p>
    <w:p w:rsidR="003D4BDE" w:rsidRPr="00415183" w:rsidRDefault="00D03A8A" w:rsidP="00415183">
      <w:pPr>
        <w:pStyle w:val="Body"/>
        <w:spacing w:before="0" w:after="100" w:line="240" w:lineRule="auto"/>
        <w:rPr>
          <w:rFonts w:asciiTheme="minorHAnsi" w:hAnsiTheme="minorHAnsi"/>
        </w:rPr>
      </w:pPr>
      <w:r w:rsidRPr="00D463E8">
        <w:rPr>
          <w:rFonts w:asciiTheme="minorHAnsi" w:hAnsiTheme="minorHAnsi"/>
          <w:noProof/>
        </w:rPr>
        <mc:AlternateContent>
          <mc:Choice Requires="wpg">
            <w:drawing>
              <wp:anchor distT="0" distB="0" distL="114300" distR="114300" simplePos="0" relativeHeight="251765760" behindDoc="0" locked="0" layoutInCell="1" allowOverlap="1" wp14:anchorId="19DDE81D" wp14:editId="711E6AA3">
                <wp:simplePos x="0" y="0"/>
                <wp:positionH relativeFrom="column">
                  <wp:posOffset>-85725</wp:posOffset>
                </wp:positionH>
                <wp:positionV relativeFrom="paragraph">
                  <wp:posOffset>437515</wp:posOffset>
                </wp:positionV>
                <wp:extent cx="6057900" cy="3752850"/>
                <wp:effectExtent l="0" t="0" r="0" b="0"/>
                <wp:wrapTopAndBottom/>
                <wp:docPr id="2209" name="Group 2209"/>
                <wp:cNvGraphicFramePr/>
                <a:graphic xmlns:a="http://schemas.openxmlformats.org/drawingml/2006/main">
                  <a:graphicData uri="http://schemas.microsoft.com/office/word/2010/wordprocessingGroup">
                    <wpg:wgp>
                      <wpg:cNvGrpSpPr/>
                      <wpg:grpSpPr>
                        <a:xfrm>
                          <a:off x="0" y="0"/>
                          <a:ext cx="6057900" cy="3752850"/>
                          <a:chOff x="0" y="0"/>
                          <a:chExt cx="6058357" cy="3752850"/>
                        </a:xfrm>
                      </wpg:grpSpPr>
                      <wpg:grpSp>
                        <wpg:cNvPr id="2207" name="Group 2207"/>
                        <wpg:cNvGrpSpPr/>
                        <wpg:grpSpPr>
                          <a:xfrm>
                            <a:off x="0" y="0"/>
                            <a:ext cx="6058357" cy="3521964"/>
                            <a:chOff x="0" y="0"/>
                            <a:chExt cx="6058357" cy="3521964"/>
                          </a:xfrm>
                        </wpg:grpSpPr>
                        <wpg:grpSp>
                          <wpg:cNvPr id="2201" name="Group 2201"/>
                          <wpg:cNvGrpSpPr/>
                          <wpg:grpSpPr>
                            <a:xfrm>
                              <a:off x="87782" y="3255264"/>
                              <a:ext cx="5924550" cy="266700"/>
                              <a:chOff x="0" y="0"/>
                              <a:chExt cx="5924550" cy="266700"/>
                            </a:xfrm>
                          </wpg:grpSpPr>
                          <wps:wsp>
                            <wps:cNvPr id="49" name="Rectangle 49"/>
                            <wps:cNvSpPr/>
                            <wps:spPr>
                              <a:xfrm>
                                <a:off x="0" y="0"/>
                                <a:ext cx="59245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1574800" y="44450"/>
                                <a:ext cx="2771775" cy="177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jc w:val="center"/>
                                    <w:rPr>
                                      <w:sz w:val="12"/>
                                    </w:rPr>
                                  </w:pPr>
                                  <w:r w:rsidRPr="0017463B">
                                    <w:rPr>
                                      <w:sz w:val="12"/>
                                    </w:rPr>
                                    <w:t>Xubuntu 12.04 LTS 64-bit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5" name="Group 2195"/>
                          <wpg:cNvGrpSpPr/>
                          <wpg:grpSpPr>
                            <a:xfrm>
                              <a:off x="87782" y="2984602"/>
                              <a:ext cx="4292600" cy="266700"/>
                              <a:chOff x="0" y="0"/>
                              <a:chExt cx="4292600" cy="266700"/>
                            </a:xfrm>
                          </wpg:grpSpPr>
                          <wps:wsp>
                            <wps:cNvPr id="53" name="Rectangle 53"/>
                            <wps:cNvSpPr/>
                            <wps:spPr>
                              <a:xfrm>
                                <a:off x="0" y="0"/>
                                <a:ext cx="42926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Text Box 55"/>
                            <wps:cNvSpPr txBox="1"/>
                            <wps:spPr>
                              <a:xfrm>
                                <a:off x="762000" y="50800"/>
                                <a:ext cx="2771775" cy="171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415183">
                                  <w:pPr>
                                    <w:jc w:val="center"/>
                                    <w:rPr>
                                      <w:sz w:val="12"/>
                                    </w:rPr>
                                  </w:pPr>
                                  <w:r w:rsidRPr="0017463B">
                                    <w:rPr>
                                      <w:sz w:val="12"/>
                                    </w:rPr>
                                    <w:t>Ubuntu services (upstart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3" name="Group 2203"/>
                          <wpg:cNvGrpSpPr/>
                          <wpg:grpSpPr>
                            <a:xfrm>
                              <a:off x="4323283" y="2977286"/>
                              <a:ext cx="777240" cy="336550"/>
                              <a:chOff x="0" y="0"/>
                              <a:chExt cx="777240" cy="336550"/>
                            </a:xfrm>
                          </wpg:grpSpPr>
                          <wps:wsp>
                            <wps:cNvPr id="57" name="Rectangle 57"/>
                            <wps:cNvSpPr/>
                            <wps:spPr>
                              <a:xfrm>
                                <a:off x="146050" y="635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0" y="0"/>
                                <a:ext cx="777240" cy="336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 xml:space="preserve">Ubuntu </w:t>
                                  </w:r>
                                </w:p>
                                <w:p w:rsidR="00E156B9" w:rsidRPr="0017463B" w:rsidRDefault="00E156B9" w:rsidP="0017463B">
                                  <w:pPr>
                                    <w:spacing w:after="0" w:line="240" w:lineRule="auto"/>
                                    <w:contextualSpacing/>
                                    <w:jc w:val="center"/>
                                    <w:rPr>
                                      <w:sz w:val="12"/>
                                    </w:rPr>
                                  </w:pPr>
                                  <w:r w:rsidRPr="0017463B">
                                    <w:rPr>
                                      <w:sz w:val="12"/>
                                    </w:rPr>
                                    <w:t>CRON Jobs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2" name="Group 2202"/>
                          <wpg:cNvGrpSpPr/>
                          <wpg:grpSpPr>
                            <a:xfrm>
                              <a:off x="5566867" y="2670048"/>
                              <a:ext cx="491490" cy="584200"/>
                              <a:chOff x="0" y="0"/>
                              <a:chExt cx="491490" cy="584200"/>
                            </a:xfrm>
                          </wpg:grpSpPr>
                          <wps:wsp>
                            <wps:cNvPr id="62" name="Rectangle 62"/>
                            <wps:cNvSpPr/>
                            <wps:spPr>
                              <a:xfrm>
                                <a:off x="82550" y="0"/>
                                <a:ext cx="364490" cy="5842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0" y="165100"/>
                                <a:ext cx="491490" cy="368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GDAL</w:t>
                                  </w:r>
                                </w:p>
                                <w:p w:rsidR="00E156B9" w:rsidRPr="0017463B" w:rsidRDefault="00E156B9" w:rsidP="0017463B">
                                  <w:pPr>
                                    <w:spacing w:after="0" w:line="240" w:lineRule="auto"/>
                                    <w:contextualSpacing/>
                                    <w:jc w:val="center"/>
                                    <w:rPr>
                                      <w:sz w:val="12"/>
                                    </w:rPr>
                                  </w:pPr>
                                  <w:r w:rsidRPr="0017463B">
                                    <w:rPr>
                                      <w:sz w:val="12"/>
                                    </w:rPr>
                                    <w:t>(library)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4" name="Group 2204"/>
                          <wpg:cNvGrpSpPr/>
                          <wpg:grpSpPr>
                            <a:xfrm>
                              <a:off x="4352544" y="2648102"/>
                              <a:ext cx="777240" cy="273050"/>
                              <a:chOff x="0" y="0"/>
                              <a:chExt cx="777240" cy="273050"/>
                            </a:xfrm>
                          </wpg:grpSpPr>
                          <wps:wsp>
                            <wps:cNvPr id="63" name="Rectangle 63"/>
                            <wps:cNvSpPr/>
                            <wps:spPr>
                              <a:xfrm>
                                <a:off x="12700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3" name="Text Box 2113"/>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5" name="Group 2205"/>
                          <wpg:cNvGrpSpPr/>
                          <wpg:grpSpPr>
                            <a:xfrm>
                              <a:off x="4352544" y="2238451"/>
                              <a:ext cx="777240" cy="469900"/>
                              <a:chOff x="0" y="0"/>
                              <a:chExt cx="777240" cy="469900"/>
                            </a:xfrm>
                          </wpg:grpSpPr>
                          <wps:wsp>
                            <wps:cNvPr id="2112" name="Rectangle 2112"/>
                            <wps:cNvSpPr/>
                            <wps:spPr>
                              <a:xfrm>
                                <a:off x="127000" y="0"/>
                                <a:ext cx="520700" cy="4191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4" name="Text Box 2114"/>
                            <wps:cNvSpPr txBox="1"/>
                            <wps:spPr>
                              <a:xfrm>
                                <a:off x="0" y="0"/>
                                <a:ext cx="777240" cy="469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NGDS</w:t>
                                  </w:r>
                                </w:p>
                                <w:p w:rsidR="00E156B9" w:rsidRPr="0017463B" w:rsidRDefault="00E156B9" w:rsidP="0017463B">
                                  <w:pPr>
                                    <w:spacing w:after="0" w:line="240" w:lineRule="auto"/>
                                    <w:contextualSpacing/>
                                    <w:jc w:val="center"/>
                                    <w:rPr>
                                      <w:sz w:val="12"/>
                                    </w:rPr>
                                  </w:pPr>
                                  <w:r w:rsidRPr="0017463B">
                                    <w:rPr>
                                      <w:sz w:val="12"/>
                                    </w:rPr>
                                    <w:t>Harvester</w:t>
                                  </w:r>
                                </w:p>
                                <w:p w:rsidR="00E156B9" w:rsidRPr="0017463B" w:rsidRDefault="00E156B9" w:rsidP="0017463B">
                                  <w:pPr>
                                    <w:spacing w:after="0" w:line="240" w:lineRule="auto"/>
                                    <w:contextualSpacing/>
                                    <w:jc w:val="center"/>
                                    <w:rPr>
                                      <w:sz w:val="12"/>
                                    </w:rPr>
                                  </w:pPr>
                                  <w:r w:rsidRPr="0017463B">
                                    <w:rPr>
                                      <w:sz w:val="12"/>
                                    </w:rPr>
                                    <w:t>(paster cmd)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9" name="Group 2199"/>
                          <wpg:cNvGrpSpPr/>
                          <wpg:grpSpPr>
                            <a:xfrm>
                              <a:off x="2830982" y="2589581"/>
                              <a:ext cx="1557020" cy="317500"/>
                              <a:chOff x="0" y="0"/>
                              <a:chExt cx="1557020" cy="317500"/>
                            </a:xfrm>
                          </wpg:grpSpPr>
                          <wps:wsp>
                            <wps:cNvPr id="2115" name="Rectangle 2115"/>
                            <wps:cNvSpPr/>
                            <wps:spPr>
                              <a:xfrm>
                                <a:off x="12700" y="0"/>
                                <a:ext cx="154432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6" name="Text Box 2116"/>
                            <wps:cNvSpPr txBox="1"/>
                            <wps:spPr>
                              <a:xfrm>
                                <a:off x="0" y="25400"/>
                                <a:ext cx="155194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Java Development Kit</w:t>
                                  </w:r>
                                </w:p>
                                <w:p w:rsidR="00E156B9" w:rsidRPr="0017463B" w:rsidRDefault="00E156B9" w:rsidP="0017463B">
                                  <w:pPr>
                                    <w:spacing w:after="0" w:line="240" w:lineRule="auto"/>
                                    <w:contextualSpacing/>
                                    <w:jc w:val="center"/>
                                    <w:rPr>
                                      <w:sz w:val="12"/>
                                    </w:rPr>
                                  </w:pPr>
                                  <w:r w:rsidRPr="0017463B">
                                    <w:rPr>
                                      <w:sz w:val="12"/>
                                    </w:rPr>
                                    <w:t>(Oracle Hotspot JDK v1.7 recommended)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00" name="Group 2200"/>
                          <wpg:cNvGrpSpPr/>
                          <wpg:grpSpPr>
                            <a:xfrm>
                              <a:off x="5062118" y="2984602"/>
                              <a:ext cx="520700" cy="298450"/>
                              <a:chOff x="0" y="0"/>
                              <a:chExt cx="520700" cy="298450"/>
                            </a:xfrm>
                          </wpg:grpSpPr>
                          <wps:wsp>
                            <wps:cNvPr id="60" name="Rectangle 60"/>
                            <wps:cNvSpPr/>
                            <wps:spPr>
                              <a:xfrm>
                                <a:off x="0" y="0"/>
                                <a:ext cx="5207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59"/>
                            <wps:cNvSpPr txBox="1"/>
                            <wps:spPr>
                              <a:xfrm>
                                <a:off x="31750" y="0"/>
                                <a:ext cx="454660" cy="2984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 xml:space="preserve">Postgres </w:t>
                                  </w:r>
                                </w:p>
                                <w:p w:rsidR="00E156B9" w:rsidRPr="0017463B" w:rsidRDefault="00E156B9" w:rsidP="0017463B">
                                  <w:pPr>
                                    <w:spacing w:after="0" w:line="240" w:lineRule="auto"/>
                                    <w:contextualSpacing/>
                                    <w:jc w:val="center"/>
                                    <w:rPr>
                                      <w:sz w:val="12"/>
                                    </w:rPr>
                                  </w:pPr>
                                  <w:r w:rsidRPr="0017463B">
                                    <w:rPr>
                                      <w:sz w:val="12"/>
                                    </w:rPr>
                                    <w:t>PostGIS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6" name="Group 2196"/>
                          <wpg:cNvGrpSpPr/>
                          <wpg:grpSpPr>
                            <a:xfrm>
                              <a:off x="2838297" y="2187245"/>
                              <a:ext cx="1540510" cy="317500"/>
                              <a:chOff x="0" y="0"/>
                              <a:chExt cx="1540510" cy="317500"/>
                            </a:xfrm>
                          </wpg:grpSpPr>
                          <wps:wsp>
                            <wps:cNvPr id="2127" name="Rectangle 2127"/>
                            <wps:cNvSpPr/>
                            <wps:spPr>
                              <a:xfrm>
                                <a:off x="0" y="0"/>
                                <a:ext cx="154051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8" name="Text Box 2128"/>
                            <wps:cNvSpPr txBox="1"/>
                            <wps:spPr>
                              <a:xfrm>
                                <a:off x="120650" y="12700"/>
                                <a:ext cx="1304290" cy="285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Apache Tomcat</w:t>
                                  </w:r>
                                </w:p>
                                <w:p w:rsidR="00E156B9" w:rsidRPr="0017463B" w:rsidRDefault="00E156B9" w:rsidP="0017463B">
                                  <w:pPr>
                                    <w:spacing w:after="0" w:line="240" w:lineRule="auto"/>
                                    <w:contextualSpacing/>
                                    <w:jc w:val="center"/>
                                    <w:rPr>
                                      <w:sz w:val="12"/>
                                    </w:rPr>
                                  </w:pPr>
                                  <w:r w:rsidRPr="0017463B">
                                    <w:rPr>
                                      <w:sz w:val="12"/>
                                    </w:rPr>
                                    <w:t>(planned)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8" name="Group 2198"/>
                          <wpg:cNvGrpSpPr/>
                          <wpg:grpSpPr>
                            <a:xfrm>
                              <a:off x="2209190" y="2640787"/>
                              <a:ext cx="683260" cy="273050"/>
                              <a:chOff x="0" y="0"/>
                              <a:chExt cx="683260" cy="273050"/>
                            </a:xfrm>
                          </wpg:grpSpPr>
                          <wps:wsp>
                            <wps:cNvPr id="2130" name="Rectangle 2130"/>
                            <wps:cNvSpPr/>
                            <wps:spPr>
                              <a:xfrm>
                                <a:off x="120650" y="0"/>
                                <a:ext cx="44450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1" name="Text Box 2131"/>
                            <wps:cNvSpPr txBox="1"/>
                            <wps:spPr>
                              <a:xfrm>
                                <a:off x="0" y="31750"/>
                                <a:ext cx="68326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7" name="Group 2197"/>
                          <wpg:cNvGrpSpPr/>
                          <wpg:grpSpPr>
                            <a:xfrm>
                              <a:off x="2165299" y="2399386"/>
                              <a:ext cx="777240" cy="273050"/>
                              <a:chOff x="0" y="0"/>
                              <a:chExt cx="777240" cy="273050"/>
                            </a:xfrm>
                          </wpg:grpSpPr>
                          <wps:wsp>
                            <wps:cNvPr id="2133" name="Rectangle 2133"/>
                            <wps:cNvSpPr/>
                            <wps:spPr>
                              <a:xfrm>
                                <a:off x="165100" y="0"/>
                                <a:ext cx="450850" cy="2667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34" name="Text Box 2134"/>
                            <wps:cNvSpPr txBox="1"/>
                            <wps:spPr>
                              <a:xfrm>
                                <a:off x="0" y="31750"/>
                                <a:ext cx="777240" cy="2413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celeryd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4" name="Group 2194"/>
                          <wpg:cNvGrpSpPr/>
                          <wpg:grpSpPr>
                            <a:xfrm>
                              <a:off x="95097" y="2589581"/>
                              <a:ext cx="2178050" cy="317500"/>
                              <a:chOff x="0" y="0"/>
                              <a:chExt cx="2178050" cy="317500"/>
                            </a:xfrm>
                          </wpg:grpSpPr>
                          <wps:wsp>
                            <wps:cNvPr id="2149" name="Rectangle 2149"/>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0" name="Text Box 2150"/>
                            <wps:cNvSpPr txBox="1"/>
                            <wps:spPr>
                              <a:xfrm>
                                <a:off x="501650" y="50800"/>
                                <a:ext cx="1177290" cy="215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Apache2/ wsgi-mod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3" name="Group 2193"/>
                          <wpg:cNvGrpSpPr/>
                          <wpg:grpSpPr>
                            <a:xfrm>
                              <a:off x="95097" y="2187245"/>
                              <a:ext cx="2178050" cy="317500"/>
                              <a:chOff x="0" y="0"/>
                              <a:chExt cx="2178050" cy="317500"/>
                            </a:xfrm>
                          </wpg:grpSpPr>
                          <wps:wsp>
                            <wps:cNvPr id="2153" name="Rectangle 2153"/>
                            <wps:cNvSpPr/>
                            <wps:spPr>
                              <a:xfrm>
                                <a:off x="0" y="0"/>
                                <a:ext cx="2178050" cy="31750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4" name="Text Box 2154"/>
                            <wps:cNvSpPr txBox="1"/>
                            <wps:spPr>
                              <a:xfrm>
                                <a:off x="495300" y="57150"/>
                                <a:ext cx="1182370" cy="209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Python 2.7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2" name="Group 2192"/>
                          <wpg:cNvGrpSpPr/>
                          <wpg:grpSpPr>
                            <a:xfrm>
                              <a:off x="95097" y="1082650"/>
                              <a:ext cx="2178050" cy="1052195"/>
                              <a:chOff x="0" y="0"/>
                              <a:chExt cx="2178050" cy="1052195"/>
                            </a:xfrm>
                          </wpg:grpSpPr>
                          <wps:wsp>
                            <wps:cNvPr id="2156" name="Rectangle 2156"/>
                            <wps:cNvSpPr/>
                            <wps:spPr>
                              <a:xfrm>
                                <a:off x="0" y="0"/>
                                <a:ext cx="2178050" cy="10521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7" name="Text Box 2157"/>
                            <wps:cNvSpPr txBox="1"/>
                            <wps:spPr>
                              <a:xfrm>
                                <a:off x="285750" y="419100"/>
                                <a:ext cx="160401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sidRPr="0017463B">
                                    <w:rPr>
                                      <w:sz w:val="12"/>
                                    </w:rPr>
                                    <w:t>CKAN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3" name="Group 2183"/>
                          <wpg:cNvGrpSpPr/>
                          <wpg:grpSpPr>
                            <a:xfrm>
                              <a:off x="870508" y="351130"/>
                              <a:ext cx="549910" cy="669290"/>
                              <a:chOff x="0" y="0"/>
                              <a:chExt cx="549910" cy="669290"/>
                            </a:xfrm>
                          </wpg:grpSpPr>
                          <wps:wsp>
                            <wps:cNvPr id="2162" name="Rectangle 216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3" name="Text Box 2163"/>
                            <wps:cNvSpPr txBox="1"/>
                            <wps:spPr>
                              <a:xfrm>
                                <a:off x="0" y="184150"/>
                                <a:ext cx="54991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Default="00E156B9" w:rsidP="0017463B">
                                  <w:pPr>
                                    <w:spacing w:after="0" w:line="240" w:lineRule="auto"/>
                                    <w:contextualSpacing/>
                                    <w:jc w:val="center"/>
                                    <w:rPr>
                                      <w:sz w:val="12"/>
                                    </w:rPr>
                                  </w:pPr>
                                  <w:r>
                                    <w:rPr>
                                      <w:sz w:val="12"/>
                                    </w:rPr>
                                    <w:t>DatastoreR</w:t>
                                  </w:r>
                                </w:p>
                                <w:p w:rsidR="00E156B9" w:rsidRPr="0017463B" w:rsidRDefault="00E156B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4" name="Group 2184"/>
                          <wpg:cNvGrpSpPr/>
                          <wpg:grpSpPr>
                            <a:xfrm>
                              <a:off x="416966" y="351130"/>
                              <a:ext cx="549910" cy="669290"/>
                              <a:chOff x="0" y="0"/>
                              <a:chExt cx="549910" cy="669290"/>
                            </a:xfrm>
                          </wpg:grpSpPr>
                          <wps:wsp>
                            <wps:cNvPr id="2167" name="Rectangle 2167"/>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8" name="Text Box 2168"/>
                            <wps:cNvSpPr txBox="1"/>
                            <wps:spPr>
                              <a:xfrm>
                                <a:off x="0" y="203200"/>
                                <a:ext cx="549910" cy="2660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D03A8A" w:rsidRDefault="00E156B9" w:rsidP="0017463B">
                                  <w:pPr>
                                    <w:spacing w:after="0" w:line="240" w:lineRule="auto"/>
                                    <w:contextualSpacing/>
                                    <w:jc w:val="center"/>
                                    <w:rPr>
                                      <w:sz w:val="12"/>
                                    </w:rPr>
                                  </w:pPr>
                                  <w:r>
                                    <w:rPr>
                                      <w:sz w:val="12"/>
                                    </w:rPr>
                                    <w:t>Datastore</w:t>
                                  </w:r>
                                </w:p>
                                <w:p w:rsidR="00E156B9" w:rsidRPr="0017463B" w:rsidRDefault="00E156B9"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5" name="Group 2185"/>
                          <wpg:cNvGrpSpPr/>
                          <wpg:grpSpPr>
                            <a:xfrm>
                              <a:off x="0" y="351130"/>
                              <a:ext cx="549910" cy="669290"/>
                              <a:chOff x="0" y="0"/>
                              <a:chExt cx="549910" cy="669290"/>
                            </a:xfrm>
                          </wpg:grpSpPr>
                          <wps:wsp>
                            <wps:cNvPr id="2170" name="Rectangle 2170"/>
                            <wps:cNvSpPr/>
                            <wps:spPr>
                              <a:xfrm>
                                <a:off x="88900" y="0"/>
                                <a:ext cx="3810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1" name="Text Box 2171"/>
                            <wps:cNvSpPr txBox="1"/>
                            <wps:spPr>
                              <a:xfrm>
                                <a:off x="0" y="196850"/>
                                <a:ext cx="54991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D03A8A" w:rsidRDefault="00E156B9" w:rsidP="0017463B">
                                  <w:pPr>
                                    <w:spacing w:after="0" w:line="240" w:lineRule="auto"/>
                                    <w:contextualSpacing/>
                                    <w:jc w:val="center"/>
                                    <w:rPr>
                                      <w:sz w:val="12"/>
                                    </w:rPr>
                                  </w:pPr>
                                  <w:r>
                                    <w:rPr>
                                      <w:sz w:val="12"/>
                                    </w:rPr>
                                    <w:t>NGDS</w:t>
                                  </w:r>
                                </w:p>
                                <w:p w:rsidR="00E156B9" w:rsidRPr="0017463B" w:rsidRDefault="00E156B9" w:rsidP="0017463B">
                                  <w:pPr>
                                    <w:spacing w:after="0" w:line="240" w:lineRule="auto"/>
                                    <w:contextualSpacing/>
                                    <w:jc w:val="center"/>
                                    <w:rPr>
                                      <w:sz w:val="12"/>
                                    </w:rPr>
                                  </w:pPr>
                                  <w:r w:rsidRPr="00165C0D">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2" name="Group 2182"/>
                          <wpg:cNvGrpSpPr/>
                          <wpg:grpSpPr>
                            <a:xfrm>
                              <a:off x="1324051" y="351130"/>
                              <a:ext cx="549910" cy="669290"/>
                              <a:chOff x="0" y="0"/>
                              <a:chExt cx="549910" cy="669290"/>
                            </a:xfrm>
                          </wpg:grpSpPr>
                          <wps:wsp>
                            <wps:cNvPr id="2172" name="Rectangle 2172"/>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3" name="Text Box 2173"/>
                            <wps:cNvSpPr txBox="1"/>
                            <wps:spPr>
                              <a:xfrm>
                                <a:off x="0" y="190500"/>
                                <a:ext cx="549910" cy="2787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Default="00E156B9" w:rsidP="0017463B">
                                  <w:pPr>
                                    <w:spacing w:after="0" w:line="240" w:lineRule="auto"/>
                                    <w:contextualSpacing/>
                                    <w:jc w:val="center"/>
                                    <w:rPr>
                                      <w:sz w:val="12"/>
                                    </w:rPr>
                                  </w:pPr>
                                  <w:r>
                                    <w:rPr>
                                      <w:sz w:val="12"/>
                                    </w:rPr>
                                    <w:t>Spatial</w:t>
                                  </w:r>
                                </w:p>
                                <w:p w:rsidR="00E156B9" w:rsidRPr="0017463B" w:rsidRDefault="00E156B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81" name="Group 2181"/>
                          <wpg:cNvGrpSpPr/>
                          <wpg:grpSpPr>
                            <a:xfrm>
                              <a:off x="1777593" y="351130"/>
                              <a:ext cx="549910" cy="669290"/>
                              <a:chOff x="0" y="0"/>
                              <a:chExt cx="549910" cy="669290"/>
                            </a:xfrm>
                          </wpg:grpSpPr>
                          <wps:wsp>
                            <wps:cNvPr id="2174" name="Rectangle 2174"/>
                            <wps:cNvSpPr/>
                            <wps:spPr>
                              <a:xfrm>
                                <a:off x="63500" y="0"/>
                                <a:ext cx="431800" cy="669290"/>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5" name="Text Box 2175"/>
                            <wps:cNvSpPr txBox="1"/>
                            <wps:spPr>
                              <a:xfrm>
                                <a:off x="0" y="184150"/>
                                <a:ext cx="549910" cy="2724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Default="00E156B9" w:rsidP="0017463B">
                                  <w:pPr>
                                    <w:spacing w:after="0" w:line="240" w:lineRule="auto"/>
                                    <w:contextualSpacing/>
                                    <w:jc w:val="center"/>
                                    <w:rPr>
                                      <w:sz w:val="12"/>
                                    </w:rPr>
                                  </w:pPr>
                                  <w:r>
                                    <w:rPr>
                                      <w:sz w:val="12"/>
                                    </w:rPr>
                                    <w:t>Importlib</w:t>
                                  </w:r>
                                </w:p>
                                <w:p w:rsidR="00E156B9" w:rsidRPr="0017463B" w:rsidRDefault="00E156B9" w:rsidP="0017463B">
                                  <w:pPr>
                                    <w:spacing w:after="0" w:line="240" w:lineRule="auto"/>
                                    <w:contextualSpacing/>
                                    <w:jc w:val="center"/>
                                    <w:rPr>
                                      <w:sz w:val="12"/>
                                    </w:rPr>
                                  </w:pPr>
                                  <w:r>
                                    <w:rPr>
                                      <w:sz w:val="12"/>
                                    </w:rPr>
                                    <w:t>extension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1" name="Group 2191"/>
                          <wpg:cNvGrpSpPr/>
                          <wpg:grpSpPr>
                            <a:xfrm>
                              <a:off x="2838297" y="0"/>
                              <a:ext cx="717550" cy="2131695"/>
                              <a:chOff x="0" y="0"/>
                              <a:chExt cx="717550" cy="2131695"/>
                            </a:xfrm>
                          </wpg:grpSpPr>
                          <wps:wsp>
                            <wps:cNvPr id="2186" name="Rectangle 2186"/>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7" name="Text Box 2187"/>
                            <wps:cNvSpPr txBox="1"/>
                            <wps:spPr>
                              <a:xfrm>
                                <a:off x="50800" y="927100"/>
                                <a:ext cx="618490" cy="273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Default="00E156B9" w:rsidP="0017463B">
                                  <w:pPr>
                                    <w:spacing w:after="0" w:line="240" w:lineRule="auto"/>
                                    <w:contextualSpacing/>
                                    <w:jc w:val="center"/>
                                    <w:rPr>
                                      <w:sz w:val="12"/>
                                    </w:rPr>
                                  </w:pPr>
                                  <w:r>
                                    <w:rPr>
                                      <w:sz w:val="12"/>
                                    </w:rPr>
                                    <w:t>Apache</w:t>
                                  </w:r>
                                </w:p>
                                <w:p w:rsidR="00E156B9" w:rsidRPr="0017463B" w:rsidRDefault="00E156B9" w:rsidP="0017463B">
                                  <w:pPr>
                                    <w:spacing w:after="0" w:line="240" w:lineRule="auto"/>
                                    <w:contextualSpacing/>
                                    <w:jc w:val="center"/>
                                    <w:rPr>
                                      <w:sz w:val="12"/>
                                    </w:rPr>
                                  </w:pPr>
                                  <w:r>
                                    <w:rPr>
                                      <w:sz w:val="12"/>
                                    </w:rPr>
                                    <w:t>SOLR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190" name="Group 2190"/>
                          <wpg:cNvGrpSpPr/>
                          <wpg:grpSpPr>
                            <a:xfrm>
                              <a:off x="3664915" y="0"/>
                              <a:ext cx="717550" cy="2131695"/>
                              <a:chOff x="0" y="0"/>
                              <a:chExt cx="717550" cy="2131695"/>
                            </a:xfrm>
                          </wpg:grpSpPr>
                          <wps:wsp>
                            <wps:cNvPr id="2188" name="Rectangle 2188"/>
                            <wps:cNvSpPr/>
                            <wps:spPr>
                              <a:xfrm>
                                <a:off x="0" y="0"/>
                                <a:ext cx="717550" cy="2131695"/>
                              </a:xfrm>
                              <a:prstGeom prst="rect">
                                <a:avLst/>
                              </a:prstGeom>
                              <a:solidFill>
                                <a:schemeClr val="accent1">
                                  <a:lumMod val="20000"/>
                                  <a:lumOff val="80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9" name="Text Box 2189"/>
                            <wps:cNvSpPr txBox="1"/>
                            <wps:spPr>
                              <a:xfrm>
                                <a:off x="50800" y="958850"/>
                                <a:ext cx="618490" cy="212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156B9" w:rsidRPr="0017463B" w:rsidRDefault="00E156B9" w:rsidP="0017463B">
                                  <w:pPr>
                                    <w:spacing w:after="0" w:line="240" w:lineRule="auto"/>
                                    <w:contextualSpacing/>
                                    <w:jc w:val="center"/>
                                    <w:rPr>
                                      <w:sz w:val="12"/>
                                    </w:rPr>
                                  </w:pPr>
                                  <w:r>
                                    <w:rPr>
                                      <w:sz w:val="12"/>
                                    </w:rPr>
                                    <w:t>Geoserver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208" name="Text Box 2208"/>
                        <wps:cNvSpPr txBox="1"/>
                        <wps:spPr>
                          <a:xfrm>
                            <a:off x="0" y="3581400"/>
                            <a:ext cx="6057900" cy="171450"/>
                          </a:xfrm>
                          <a:prstGeom prst="rect">
                            <a:avLst/>
                          </a:prstGeom>
                          <a:solidFill>
                            <a:prstClr val="white"/>
                          </a:solidFill>
                          <a:ln>
                            <a:noFill/>
                          </a:ln>
                          <a:effectLst/>
                        </wps:spPr>
                        <wps:txbx>
                          <w:txbxContent>
                            <w:p w:rsidR="00E156B9" w:rsidRPr="00F8738E" w:rsidRDefault="00E156B9" w:rsidP="00415183">
                              <w:pPr>
                                <w:pStyle w:val="Caption"/>
                                <w:jc w:val="center"/>
                                <w:rPr>
                                  <w:noProof/>
                                </w:rPr>
                              </w:pPr>
                              <w:r>
                                <w:t xml:space="preserve">Figure </w:t>
                              </w:r>
                              <w:fldSimple w:instr=" SEQ Figure \* ARABIC ">
                                <w:r>
                                  <w:rPr>
                                    <w:noProof/>
                                  </w:rPr>
                                  <w:t>14</w:t>
                                </w:r>
                              </w:fldSimple>
                              <w:r>
                                <w:t>: NGDS Software Stack in Production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209" o:spid="_x0000_s1026" style="position:absolute;margin-left:-6.75pt;margin-top:34.45pt;width:477pt;height:295.5pt;z-index:251765760" coordsize="60583,375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">
                <v:group id="Group 2207" o:spid="_x0000_s1027" style="position:absolute;width:60583;height:35219" coordsize="60583,3521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N3i58YAAADdAAAADwAAAGRycy9kb3ducmV2LnhtbESPT2vCQBTE7wW/w/IE&#10;b3WTSKtEVxFR6UEK/gHx9sg+k2D2bciuSfz23UKhx2FmfsMsVr2pREuNKy0riMcRCOLM6pJzBZfz&#10;7n0GwnlkjZVlUvAiB6vl4G2BqbYdH6k9+VwECLsUFRTe16mULivIoBvbmjh4d9sY9EE2udQNdgFu&#10;KplE0ac0WHJYKLCmTUHZ4/Q0CvYddutJvG0Pj/vmdTt/fF8PMSk1GvbrOQhPvf8P/7W/tIIkia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03eLnxgAAAN0A&#10;AAAPAAAAAAAAAAAAAAAAAKoCAABkcnMvZG93bnJldi54bWxQSwUGAAAAAAQABAD6AAAAnQMAAAAA&#10;">
                  <v:group id="Group 2201" o:spid="_x0000_s1028" style="position:absolute;left:877;top:32552;width:59246;height:2667" coordsize="59245,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HjfCM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M&#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1HjfCMcAAADd&#10;AAAADwAAAAAAAAAAAAAAAACqAgAAZHJzL2Rvd25yZXYueG1sUEsFBgAAAAAEAAQA+gAAAJ4DAAAA&#10;AA==&#10;">
                    <v:rect id="Rectangle 49" o:spid="_x0000_s1029" style="position:absolute;width:592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CpGsUA&#10;AADbAAAADwAAAGRycy9kb3ducmV2LnhtbESPT2sCMRTE7wW/Q3hCb5pVStXVKFKolPZQ/4EeH5vn&#10;7urmZU3SdfvtG0HocZiZ3zCzRWsq0ZDzpWUFg34CgjizuuRcwX733huD8AFZY2WZFPySh8W88zTD&#10;VNsbb6jZhlxECPsUFRQh1KmUPivIoO/bmjh6J+sMhihdLrXDW4SbSg6T5FUaLDkuFFjTW0HZZftj&#10;FAyv5+NonX/7z1OzOny1mau0dko9d9vlFESgNvyHH+0PreBl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0KkaxQAAANsAAAAPAAAAAAAAAAAAAAAAAJgCAABkcnMv&#10;ZG93bnJldi54bWxQSwUGAAAAAAQABAD1AAAAigMAAAAA&#10;" fillcolor="#dbe5f1 [660]" strokecolor="#365f91 [2404]" strokeweight="2pt"/>
                    <v:shapetype id="_x0000_t202" coordsize="21600,21600" o:spt="202" path="m,l,21600r21600,l21600,xe">
                      <v:stroke joinstyle="miter"/>
                      <v:path gradientshapeok="t" o:connecttype="rect"/>
                    </v:shapetype>
                    <v:shape id="Text Box 50" o:spid="_x0000_s1030" type="#_x0000_t202" style="position:absolute;left:15748;top:444;width:27717;height:17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2jT8IA&#10;AADbAAAADwAAAGRycy9kb3ducmV2LnhtbERPTWvCQBC9F/wPywje6saARaKrSCBYxB5ivfQ2Zsck&#10;mJ2N2a2J/fXdg+Dx8b5Xm8E04k6dqy0rmE0jEMSF1TWXCk7f2fsChPPIGhvLpOBBDjbr0dsKE217&#10;zul+9KUIIewSVFB53yZSuqIig25qW+LAXWxn0AfYlVJ32Idw08g4ij6kwZpDQ4UtpRUV1+OvUbBP&#10;sy/Mz7FZ/DXp7nDZtrfTz1ypyXjYLkF4GvxL/HR/agXzsD5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faNPwgAAANsAAAAPAAAAAAAAAAAAAAAAAJgCAABkcnMvZG93&#10;bnJldi54bWxQSwUGAAAAAAQABAD1AAAAhwMAAAAA&#10;" filled="f" stroked="f" strokeweight=".5pt">
                      <v:textbox>
                        <w:txbxContent>
                          <w:p w:rsidR="00E156B9" w:rsidRPr="0017463B" w:rsidRDefault="00E156B9" w:rsidP="0017463B">
                            <w:pPr>
                              <w:jc w:val="center"/>
                              <w:rPr>
                                <w:sz w:val="12"/>
                              </w:rPr>
                            </w:pPr>
                            <w:r w:rsidRPr="0017463B">
                              <w:rPr>
                                <w:sz w:val="12"/>
                              </w:rPr>
                              <w:t>Xubuntu 12.04 LTS 64-bit</w:t>
                            </w:r>
                          </w:p>
                        </w:txbxContent>
                      </v:textbox>
                    </v:shape>
                  </v:group>
                  <v:group id="Group 2195" o:spid="_x0000_s1031" style="position:absolute;left:877;top:29846;width:42926;height:2667" coordsize="42926,26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wt8MUAAADdAAAADwAAAGRycy9kb3ducmV2LnhtbESPQYvCMBSE78L+h/CE&#10;vWlaF8WtRhFZlz2IoC6It0fzbIvNS2liW/+9EQSPw8x8w8yXnSlFQ7UrLCuIhxEI4tTqgjMF/8fN&#10;YArCeWSNpWVScCcHy8VHb46Jti3vqTn4TAQIuwQV5N5XiZQuzcmgG9qKOHgXWxv0QdaZ1DW2AW5K&#10;OYqiiTRYcFjIsaJ1Tun1cDMKfltsV1/xT7O9Xtb383G8O21jUuqz361mIDx1/h1+tf+0glH8PYb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hsLfDFAAAA3QAA&#10;AA8AAAAAAAAAAAAAAAAAqgIAAGRycy9kb3ducmV2LnhtbFBLBQYAAAAABAAEAPoAAACcAwAAAAA=&#10;">
                    <v:rect id="Rectangle 53" o:spid="_x0000_s1032" style="position:absolute;width:42926;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EILcUA&#10;AADbAAAADwAAAGRycy9kb3ducmV2LnhtbESPT2sCMRTE7wW/Q3hCb5rVUpXVKFKolPZQ/4EeH5vn&#10;7urmZU3SdfvtG0HocZiZ3zCzRWsq0ZDzpWUFg34CgjizuuRcwX733puA8AFZY2WZFPySh8W88zTD&#10;VNsbb6jZhlxECPsUFRQh1KmUPivIoO/bmjh6J+sMhihdLrXDW4SbSg6TZCQNlhwXCqzpraDssv0x&#10;CobX83G8zr/956lZHb7azFVaO6Weu+1yCiJQG/7Dj/aHVvD6Avcv8Q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4QgtxQAAANsAAAAPAAAAAAAAAAAAAAAAAJgCAABkcnMv&#10;ZG93bnJldi54bWxQSwUGAAAAAAQABAD1AAAAigMAAAAA&#10;" fillcolor="#dbe5f1 [660]" strokecolor="#365f91 [2404]" strokeweight="2pt"/>
                    <v:shape id="Text Box 55" o:spid="_x0000_s1033" type="#_x0000_t202" style="position:absolute;left:7620;top:508;width:27717;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oA18YA&#10;AADbAAAADwAAAGRycy9kb3ducmV2LnhtbESPQWvCQBSE74X+h+UVems2CimSZhUJSKXoQZtLb6/Z&#10;ZxLMvk2zaxL99d1CweMwM98w2WoyrRiod41lBbMoBkFcWt1wpaD43LwsQDiPrLG1TAqu5GC1fHzI&#10;MNV25AMNR1+JAGGXooLa+y6V0pU1GXSR7YiDd7K9QR9kX0nd4xjgppXzOH6VBhsOCzV2lNdUno8X&#10;o+Aj3+zx8D03i1ubv+9O6+6n+EqUen6a1m8gPE3+Hv5vb7WCJIG/L+EH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goA18YAAADbAAAADwAAAAAAAAAAAAAAAACYAgAAZHJz&#10;L2Rvd25yZXYueG1sUEsFBgAAAAAEAAQA9QAAAIsDAAAAAA==&#10;" filled="f" stroked="f" strokeweight=".5pt">
                      <v:textbox>
                        <w:txbxContent>
                          <w:p w:rsidR="00E156B9" w:rsidRPr="0017463B" w:rsidRDefault="00E156B9" w:rsidP="00415183">
                            <w:pPr>
                              <w:jc w:val="center"/>
                              <w:rPr>
                                <w:sz w:val="12"/>
                              </w:rPr>
                            </w:pPr>
                            <w:r w:rsidRPr="0017463B">
                              <w:rPr>
                                <w:sz w:val="12"/>
                              </w:rPr>
                              <w:t>Ubuntu services (upstart process)</w:t>
                            </w:r>
                          </w:p>
                        </w:txbxContent>
                      </v:textbox>
                    </v:shape>
                  </v:group>
                  <v:group id="Group 2203" o:spid="_x0000_s1034" style="position:absolute;left:43232;top:29772;width:7773;height:3366" coordsize="7772,33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bk5MUAAADdAAAADwAAAGRycy9kb3ducmV2LnhtbESPQYvCMBSE7wv+h/AE&#10;b2vaiotUo4jo4kGEVUG8PZpnW2xeSpNt6783wsIeh5n5hlmselOJlhpXWlYQjyMQxJnVJecKLufd&#10;5wyE88gaK8uk4EkOVsvBxwJTbTv+ofbkcxEg7FJUUHhfp1K6rCCDbmxr4uDdbWPQB9nkUjfYBbip&#10;ZBJFX9JgyWGhwJo2BWWP069R8N1ht57E2/bwuG+et/P0eD3EpNRo2K/nIDz1/j/8195rBUkSTe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vm5OTFAAAA3QAA&#10;AA8AAAAAAAAAAAAAAAAAqgIAAGRycy9kb3ducmV2LnhtbFBLBQYAAAAABAAEAPoAAACcAwAAAAA=&#10;">
                    <v:rect id="Rectangle 57" o:spid="_x0000_s1035" style="position:absolute;left:1460;top:63;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oOLsUA&#10;AADbAAAADwAAAGRycy9kb3ducmV2LnhtbESPW2sCMRSE3wv+h3AE32pWwQtbo4hQkfpgvUD7eNgc&#10;d7duTrZJuq7/3ggFH4eZ+YaZLVpTiYacLy0rGPQTEMSZ1SXnCk7H99cpCB+QNVaWScGNPCzmnZcZ&#10;ptpeeU/NIeQiQtinqKAIoU6l9FlBBn3f1sTRO1tnMETpcqkdXiPcVHKYJGNpsOS4UGBNq4Kyy+HP&#10;KBj+/nxPPvOd/zg3669tm7lKa6dUr9su30AEasMz/N/eaAWjCTy+xB8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2g4uxQAAANsAAAAPAAAAAAAAAAAAAAAAAJgCAABkcnMv&#10;ZG93bnJldi54bWxQSwUGAAAAAAQABAD1AAAAigMAAAAA&#10;" fillcolor="#dbe5f1 [660]" strokecolor="#365f91 [2404]" strokeweight="2pt"/>
                    <v:shape id="Text Box 58" o:spid="_x0000_s1036" type="#_x0000_t202" style="position:absolute;width:7772;height:3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uvScIA&#10;AADbAAAADwAAAGRycy9kb3ducmV2LnhtbERPTWvCQBC9F/wPywje6saARaKrSCBYxB5ivfQ2Zsck&#10;mJ2N2a2J/fXdg+Dx8b5Xm8E04k6dqy0rmE0jEMSF1TWXCk7f2fsChPPIGhvLpOBBDjbr0dsKE217&#10;zul+9KUIIewSVFB53yZSuqIig25qW+LAXWxn0AfYlVJ32Idw08g4ij6kwZpDQ4UtpRUV1+OvUbBP&#10;sy/Mz7FZ/DXp7nDZtrfTz1ypyXjYLkF4GvxL/HR/agXzMDZ8CT9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C69JwgAAANsAAAAPAAAAAAAAAAAAAAAAAJgCAABkcnMvZG93&#10;bnJldi54bWxQSwUGAAAAAAQABAD1AAAAhwM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 xml:space="preserve">Ubuntu </w:t>
                            </w:r>
                          </w:p>
                          <w:p w:rsidR="00E156B9" w:rsidRPr="0017463B" w:rsidRDefault="00E156B9" w:rsidP="0017463B">
                            <w:pPr>
                              <w:spacing w:after="0" w:line="240" w:lineRule="auto"/>
                              <w:contextualSpacing/>
                              <w:jc w:val="center"/>
                              <w:rPr>
                                <w:sz w:val="12"/>
                              </w:rPr>
                            </w:pPr>
                            <w:r w:rsidRPr="0017463B">
                              <w:rPr>
                                <w:sz w:val="12"/>
                              </w:rPr>
                              <w:t>CRON Jobs</w:t>
                            </w:r>
                          </w:p>
                        </w:txbxContent>
                      </v:textbox>
                    </v:shape>
                  </v:group>
                  <v:group id="Group 2202" o:spid="_x0000_s1037" style="position:absolute;left:55668;top:26700;width:4915;height:5842" coordsize="4914,5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rect id="Rectangle 62" o:spid="_x0000_s1038" style="position:absolute;left:825;width:3645;height:58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FnC8UA&#10;AADbAAAADwAAAGRycy9kb3ducmV2LnhtbESPT2sCMRTE70K/Q3iF3jTbPWhZzYoIldIeWq2gx8fm&#10;7R/dvKxJuq7fvhEKPQ4z8xtmsRxMK3pyvrGs4HmSgCAurG64UrD/fh2/gPABWWNrmRTcyMMyfxgt&#10;MNP2ylvqd6ESEcI+QwV1CF0mpS9qMugntiOOXmmdwRClq6R2eI1w08o0SabSYMNxocaO1jUV592P&#10;UZBeTsfZV/Xp38t+c/gYCtdq7ZR6ehxWcxCBhvAf/mu/aQXTFO5f4g+Q+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wWcLxQAAANsAAAAPAAAAAAAAAAAAAAAAAJgCAABkcnMv&#10;ZG93bnJldi54bWxQSwUGAAAAAAQABAD1AAAAigMAAAAA&#10;" fillcolor="#dbe5f1 [660]" strokecolor="#365f91 [2404]" strokeweight="2pt"/>
                    <v:shape id="Text Box 61" o:spid="_x0000_s1039" type="#_x0000_t202" style="position:absolute;top:1651;width:4914;height:36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13MacMA&#10;AADbAAAADwAAAGRycy9kb3ducmV2LnhtbESPzarCMBSE98J9h3AuuNNUQZFqFCmIIrrwZ+Pu3ObY&#10;ltuc1CZq9emNILgcZuYbZjJrTCluVLvCsoJeNwJBnFpdcKbgeFh0RiCcR9ZYWiYFD3Iwm/60Jhhr&#10;e+cd3fY+EwHCLkYFufdVLKVLczLourYiDt7Z1gZ9kHUmdY33ADel7EfRUBosOCzkWFGSU/q/vxoF&#10;62Sxxd1f34yeZbLcnOfV5XgaKNX+beZjEJ4a/w1/2iutYNiD95fwA+T0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13MacMAAADbAAAADwAAAAAAAAAAAAAAAACYAgAAZHJzL2Rv&#10;d25yZXYueG1sUEsFBgAAAAAEAAQA9QAAAIgDA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GDAL</w:t>
                            </w:r>
                          </w:p>
                          <w:p w:rsidR="00E156B9" w:rsidRPr="0017463B" w:rsidRDefault="00E156B9" w:rsidP="0017463B">
                            <w:pPr>
                              <w:spacing w:after="0" w:line="240" w:lineRule="auto"/>
                              <w:contextualSpacing/>
                              <w:jc w:val="center"/>
                              <w:rPr>
                                <w:sz w:val="12"/>
                              </w:rPr>
                            </w:pPr>
                            <w:r w:rsidRPr="0017463B">
                              <w:rPr>
                                <w:sz w:val="12"/>
                              </w:rPr>
                              <w:t>(library)</w:t>
                            </w:r>
                          </w:p>
                        </w:txbxContent>
                      </v:textbox>
                    </v:shape>
                  </v:group>
                  <v:group id="Group 2204" o:spid="_x0000_s1040" style="position:absolute;left:43525;top:26481;width:7772;height:2730"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A98kMYAAADdAAAADwAAAGRycy9kb3ducmV2LnhtbESPT2vCQBTE7wW/w/IE&#10;b3WT2IpEVxFR6UEK/gHx9sg+k2D2bciuSfz23UKhx2FmfsMsVr2pREuNKy0riMcRCOLM6pJzBZfz&#10;7n0GwnlkjZVlUvAiB6vl4G2BqbYdH6k9+VwECLsUFRTe16mULivIoBvbmjh4d9sY9EE2udQNdgFu&#10;KplE0VQaLDksFFjTpqDscXoaBfsOu/Uk3raHx33zup0/v6+HmJQaDfv1HISn3v+H/9pfWkGSRB/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ED3yQxgAAAN0A&#10;AAAPAAAAAAAAAAAAAAAAAKoCAABkcnMvZG93bnJldi54bWxQSwUGAAAAAAQABAD6AAAAnQMAAAAA&#10;">
                    <v:rect id="Rectangle 63" o:spid="_x0000_s1041" style="position:absolute;left:1270;width:5207;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3CkMQA&#10;AADbAAAADwAAAGRycy9kb3ducmV2LnhtbESPT2sCMRTE7wW/Q3iCt5pVQWVrFBEUaQ/WP9AeH5vn&#10;7tbNy5qk6/bbm4LgcZiZ3zCzRWsq0ZDzpWUFg34CgjizuuRcwem4fp2C8AFZY2WZFPyRh8W88zLD&#10;VNsb76k5hFxECPsUFRQh1KmUPivIoO/bmjh6Z+sMhihdLrXDW4SbSg6TZCwNlhwXCqxpVVB2Ofwa&#10;BcPrz/fkM9/593Oz+fpoM1dp7ZTqddvlG4hAbXiGH+2tVjAewf+X+APk/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NwpDEAAAA2wAAAA8AAAAAAAAAAAAAAAAAmAIAAGRycy9k&#10;b3ducmV2LnhtbFBLBQYAAAAABAAEAPUAAACJAwAAAAA=&#10;" fillcolor="#dbe5f1 [660]" strokecolor="#365f91 [2404]" strokeweight="2pt"/>
                    <v:shape id="Text Box 2113" o:spid="_x0000_s1042"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ssk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yyyQyAAAAN0AAAAPAAAAAAAAAAAAAAAAAJgCAABk&#10;cnMvZG93bnJldi54bWxQSwUGAAAAAAQABAD1AAAAjQM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Python 2.7</w:t>
                            </w:r>
                          </w:p>
                        </w:txbxContent>
                      </v:textbox>
                    </v:shape>
                  </v:group>
                  <v:group id="Group 2205" o:spid="_x0000_s1043" style="position:absolute;left:43525;top:22384;width:7772;height:4699" coordsize="7772,46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tD2QvFAAAA3QAA&#10;AA8AAAAAAAAAAAAAAAAAqgIAAGRycy9kb3ducmV2LnhtbFBLBQYAAAAABAAEAPoAAACcAwAAAAA=&#10;">
                    <v:rect id="Rectangle 2112" o:spid="_x0000_s1044" style="position:absolute;left:1270;width:5207;height:4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T4DsYA&#10;AADdAAAADwAAAGRycy9kb3ducmV2LnhtbESPT2vCQBTE74V+h+UVvDWb5NBKdBUptJR6sP4BPT6y&#10;zyQ2+zbdXWP67buC4HGY+c0w0/lgWtGT841lBVmSgiAurW64UrDbvj+PQfiArLG1TAr+yMN89vgw&#10;xULbC6+p34RKxBL2BSqoQ+gKKX1Zk0Gf2I44ekfrDIYoXSW1w0ssN63M0/RFGmw4LtTY0VtN5c/m&#10;bBTkv6fD63e18l/H/mO/HErXau2UGj0NiwmIQEO4h2/0p45cluVwfROfgJ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T4DsYAAADdAAAADwAAAAAAAAAAAAAAAACYAgAAZHJz&#10;L2Rvd25yZXYueG1sUEsFBgAAAAAEAAQA9QAAAIsDAAAAAA==&#10;" fillcolor="#dbe5f1 [660]" strokecolor="#365f91 [2404]" strokeweight="2pt"/>
                    <v:shape id="Text Box 2114" o:spid="_x0000_s1045" type="#_x0000_t202" style="position:absolute;width:7772;height:4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K05MgA&#10;AADdAAAADwAAAGRycy9kb3ducmV2LnhtbESPS2vDMBCE74X+B7GF3BrZJinGtRKCIbSU5JDHpbet&#10;tX5Qa+VaauLm10eBQo7DzHzD5MvRdOJEg2stK4inEQji0uqWawXHw/o5BeE8ssbOMin4IwfLxeND&#10;jpm2Z97Rae9rESDsMlTQeN9nUrqyIYNuanvi4FV2MOiDHGqpBzwHuOlkEkUv0mDLYaHBnoqGyu/9&#10;r1HwUay3uPtKTHrpirdNtep/jp9zpSZP4+oVhKfR38P/7XetIInjG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IrTkyAAAAN0AAAAPAAAAAAAAAAAAAAAAAJgCAABk&#10;cnMvZG93bnJldi54bWxQSwUGAAAAAAQABAD1AAAAjQM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NGDS</w:t>
                            </w:r>
                          </w:p>
                          <w:p w:rsidR="00E156B9" w:rsidRPr="0017463B" w:rsidRDefault="00E156B9" w:rsidP="0017463B">
                            <w:pPr>
                              <w:spacing w:after="0" w:line="240" w:lineRule="auto"/>
                              <w:contextualSpacing/>
                              <w:jc w:val="center"/>
                              <w:rPr>
                                <w:sz w:val="12"/>
                              </w:rPr>
                            </w:pPr>
                            <w:r w:rsidRPr="0017463B">
                              <w:rPr>
                                <w:sz w:val="12"/>
                              </w:rPr>
                              <w:t>Harvester</w:t>
                            </w:r>
                          </w:p>
                          <w:p w:rsidR="00E156B9" w:rsidRPr="0017463B" w:rsidRDefault="00E156B9" w:rsidP="0017463B">
                            <w:pPr>
                              <w:spacing w:after="0" w:line="240" w:lineRule="auto"/>
                              <w:contextualSpacing/>
                              <w:jc w:val="center"/>
                              <w:rPr>
                                <w:sz w:val="12"/>
                              </w:rPr>
                            </w:pPr>
                            <w:r w:rsidRPr="0017463B">
                              <w:rPr>
                                <w:sz w:val="12"/>
                              </w:rPr>
                              <w:t>(paster cmd)</w:t>
                            </w:r>
                          </w:p>
                        </w:txbxContent>
                      </v:textbox>
                    </v:shape>
                  </v:group>
                  <v:group id="Group 2199" o:spid="_x0000_s1046" style="position:absolute;left:28309;top:25895;width:15571;height:3175" coordsize="1557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SEn9cYAAADdAAAADwAAAGRycy9kb3ducmV2LnhtbESPT4vCMBTE78J+h/AW&#10;9qZpXRStRhHZXTyI4B8Qb4/m2Rabl9Jk2/rtjSB4HGbmN8x82ZlSNFS7wrKCeBCBIE6tLjhTcDr+&#10;9icgnEfWWFomBXdysFx89OaYaNvynpqDz0SAsEtQQe59lUjp0pwMuoGtiIN3tbVBH2SdSV1jG+Cm&#10;lMMoGkuDBYeFHCta55TeDv9GwV+L7eo7/mm2t+v6fjmOdudtTEp9fXarGQhPnX+HX+2NVjCMp1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ZISf1xgAAAN0A&#10;AAAPAAAAAAAAAAAAAAAAAKoCAABkcnMvZG93bnJldi54bWxQSwUGAAAAAAQABAD6AAAAnQMAAAAA&#10;">
                    <v:rect id="Rectangle 2115" o:spid="_x0000_s1047" style="position:absolute;left:127;width:15443;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1gesYA&#10;AADdAAAADwAAAGRycy9kb3ducmV2LnhtbESPT2vCQBTE7wW/w/KE3uomgrZEVymCIu3B+gf0+Mg+&#10;k9js27i7jfHbu4VCj8PMb4aZzjtTi5acrywrSAcJCOLc6ooLBYf98uUNhA/IGmvLpOBOHuaz3tMU&#10;M21vvKV2FwoRS9hnqKAMocmk9HlJBv3ANsTRO1tnMETpCqkd3mK5qeUwScbSYMVxocSGFiXl37sf&#10;o2B4vZxev4qN/zi3q+Nnl7taa6fUc797n4AI1IX/8B+91pFL0xH8vo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1gesYAAADdAAAADwAAAAAAAAAAAAAAAACYAgAAZHJz&#10;L2Rvd25yZXYueG1sUEsFBgAAAAAEAAQA9QAAAIsDAAAAAA==&#10;" fillcolor="#dbe5f1 [660]" strokecolor="#365f91 [2404]" strokeweight="2pt"/>
                    <v:shape id="Text Box 2116" o:spid="_x0000_s1048" type="#_x0000_t202" style="position:absolute;top:254;width:15519;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yPCMcA&#10;AADdAAAADwAAAGRycy9kb3ducmV2LnhtbESPzWrDMBCE74W8g9hAb41sQ0NwowRjMC2lOeTn0tvG&#10;2lgm1sq11MTt00eFQo7DzHzDLNej7cSFBt86VpDOEhDEtdMtNwoO++ppAcIHZI2dY1LwQx7Wq8nD&#10;EnPtrrylyy40IkLY56jAhNDnUvrakEU/cz1x9E5usBiiHBqpB7xGuO1kliRzabHluGCwp9JQfd59&#10;WwXvZbXB7TGzi9+ufP04Ff3X4fNZqcfpWLyACDSGe/i//aYVZGk6h7838QnI1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8jwjHAAAA3QAAAA8AAAAAAAAAAAAAAAAAmAIAAGRy&#10;cy9kb3ducmV2LnhtbFBLBQYAAAAABAAEAPUAAACMAw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Java Development Kit</w:t>
                            </w:r>
                          </w:p>
                          <w:p w:rsidR="00E156B9" w:rsidRPr="0017463B" w:rsidRDefault="00E156B9" w:rsidP="0017463B">
                            <w:pPr>
                              <w:spacing w:after="0" w:line="240" w:lineRule="auto"/>
                              <w:contextualSpacing/>
                              <w:jc w:val="center"/>
                              <w:rPr>
                                <w:sz w:val="12"/>
                              </w:rPr>
                            </w:pPr>
                            <w:r w:rsidRPr="0017463B">
                              <w:rPr>
                                <w:sz w:val="12"/>
                              </w:rPr>
                              <w:t>(Oracle Hotspot JDK v1.7 recommended)</w:t>
                            </w:r>
                          </w:p>
                        </w:txbxContent>
                      </v:textbox>
                    </v:shape>
                  </v:group>
                  <v:group id="Group 2200" o:spid="_x0000_s1049" style="position:absolute;left:50621;top:29846;width:5207;height:2984" coordsize="520700,2984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zR6k8QAAADdAAAA&#10;DwAAAAAAAAAAAAAAAACqAgAAZHJzL2Rvd25yZXYueG1sUEsFBgAAAAAEAAQA+gAAAJsDAAAAAA==&#10;">
                    <v:rect id="Rectangle 60" o:spid="_x0000_s1050" style="position:absolute;width:520700;height:2667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9c58IA&#10;AADbAAAADwAAAGRycy9kb3ducmV2LnhtbERPz2vCMBS+D/wfwhN2W1M9dKNrlCEosh22qTCPj+bZ&#10;1jUvNcna+t+bw8Djx/e7WI6mFT0531hWMEtSEMSl1Q1XCg779dMLCB+QNbaWScGVPCwXk4cCc20H&#10;/qZ+FyoRQ9jnqKAOocul9GVNBn1iO+LInawzGCJ0ldQOhxhuWjlP00wabDg21NjRqqbyd/dnFMwv&#10;5+PzV/Xp30/95udjLF2rtVPqcTq+vYIINIa7+N+91QqyuD5+iT9ALm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X1znwgAAANsAAAAPAAAAAAAAAAAAAAAAAJgCAABkcnMvZG93&#10;bnJldi54bWxQSwUGAAAAAAQABAD1AAAAhwMAAAAA&#10;" fillcolor="#dbe5f1 [660]" strokecolor="#365f91 [2404]" strokeweight="2pt"/>
                    <v:shape id="Text Box 59" o:spid="_x0000_s1051" type="#_x0000_t202" style="position:absolute;left:31750;width:454660;height:298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0cK0sQA&#10;AADbAAAADwAAAGRycy9kb3ducmV2LnhtbESPT4vCMBTE74LfITxhb5oqKFqNIgVxWfTgn4u3Z/Ns&#10;i81LbbJa/fRmYcHjMDO/YWaLxpTiTrUrLCvo9yIQxKnVBWcKjodVdwzCeWSNpWVS8CQHi3m7NcNY&#10;2wfv6L73mQgQdjEqyL2vYildmpNB17MVcfAutjbog6wzqWt8BLgp5SCKRtJgwWEhx4qSnNLr/tco&#10;+ElWW9ydB2b8KpP15rKsbsfTUKmvTrOcgvDU+E/4v/2tFQwn8Pcl/AA5f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NHCtLEAAAA2wAAAA8AAAAAAAAAAAAAAAAAmAIAAGRycy9k&#10;b3ducmV2LnhtbFBLBQYAAAAABAAEAPUAAACJAw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 xml:space="preserve">Postgres </w:t>
                            </w:r>
                          </w:p>
                          <w:p w:rsidR="00E156B9" w:rsidRPr="0017463B" w:rsidRDefault="00E156B9" w:rsidP="0017463B">
                            <w:pPr>
                              <w:spacing w:after="0" w:line="240" w:lineRule="auto"/>
                              <w:contextualSpacing/>
                              <w:jc w:val="center"/>
                              <w:rPr>
                                <w:sz w:val="12"/>
                              </w:rPr>
                            </w:pPr>
                            <w:r w:rsidRPr="0017463B">
                              <w:rPr>
                                <w:sz w:val="12"/>
                              </w:rPr>
                              <w:t>PostGIS</w:t>
                            </w:r>
                          </w:p>
                        </w:txbxContent>
                      </v:textbox>
                    </v:shape>
                  </v:group>
                  <v:group id="Group 2196" o:spid="_x0000_s1052" style="position:absolute;left:28382;top:21872;width:15406;height:3175" coordsize="15405,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L6zh8cAAADd&#10;AAAADwAAAAAAAAAAAAAAAACqAgAAZHJzL2Rvd25yZXYueG1sUEsFBgAAAAAEAAQA+gAAAJ4DAAAA&#10;AA==&#10;">
                    <v:rect id="Rectangle 2127" o:spid="_x0000_s1053" style="position:absolute;width:15405;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RK8UA&#10;AADdAAAADwAAAGRycy9kb3ducmV2LnhtbESPQWvCQBSE74L/YXmF3nRjDlWiq0hBKfXQVgU9PrLP&#10;JJp9G3fXmP77bkHwOMx8M8xs0ZlatOR8ZVnBaJiAIM6trrhQsN+tBhMQPiBrrC2Tgl/ysJj3ezPM&#10;tL3zD7XbUIhYwj5DBWUITSalz0sy6Ie2IY7eyTqDIUpXSO3wHstNLdMkeZMGK44LJTb0XlJ+2d6M&#10;gvR6Po6/iy//eWrXh02Xu1prp9TrS7ecggjUhWf4QX/oyI3SM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b5ErxQAAAN0AAAAPAAAAAAAAAAAAAAAAAJgCAABkcnMv&#10;ZG93bnJldi54bWxQSwUGAAAAAAQABAD1AAAAigMAAAAA&#10;" fillcolor="#dbe5f1 [660]" strokecolor="#365f91 [2404]" strokeweight="2pt"/>
                    <v:shape id="Text Box 2128" o:spid="_x0000_s1054" type="#_x0000_t202" style="position:absolute;left:1206;top:127;width:13043;height:2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N0XMQA&#10;AADdAAAADwAAAGRycy9kb3ducmV2LnhtbERPTWuDQBC9F/Iflgn0VtcILcFklSCEltAeTL30NnEn&#10;KnFnjbuJtr++eyj0+Hjf23w2vbjT6DrLClZRDIK4trrjRkH1uX9ag3AeWWNvmRR8k4M8WzxsMdV2&#10;4pLuR9+IEMIuRQWt90MqpatbMugiOxAH7mxHgz7AsZF6xCmEm14mcfwiDXYcGlocqGipvhxvRsGh&#10;2H9geUrM+qcvXt/Pu+FafT0r9bicdxsQnmb/L/5zv2kFySoJc8Ob8ARk9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EDdFzEAAAA3QAAAA8AAAAAAAAAAAAAAAAAmAIAAGRycy9k&#10;b3ducmV2LnhtbFBLBQYAAAAABAAEAPUAAACJAw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Apache Tomcat</w:t>
                            </w:r>
                          </w:p>
                          <w:p w:rsidR="00E156B9" w:rsidRPr="0017463B" w:rsidRDefault="00E156B9" w:rsidP="0017463B">
                            <w:pPr>
                              <w:spacing w:after="0" w:line="240" w:lineRule="auto"/>
                              <w:contextualSpacing/>
                              <w:jc w:val="center"/>
                              <w:rPr>
                                <w:sz w:val="12"/>
                              </w:rPr>
                            </w:pPr>
                            <w:r w:rsidRPr="0017463B">
                              <w:rPr>
                                <w:sz w:val="12"/>
                              </w:rPr>
                              <w:t>(planned)</w:t>
                            </w:r>
                          </w:p>
                        </w:txbxContent>
                      </v:textbox>
                    </v:shape>
                  </v:group>
                  <v:group id="Group 2198" o:spid="_x0000_s1055" style="position:absolute;left:22091;top:26407;width:6833;height:2731" coordsize="683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m2CbsQAAADdAAAADwAAAGRycy9kb3ducmV2LnhtbERPy2rCQBTdF/yH4Qrd&#10;1UlSWmp0FAlWXIRCVRB3l8w1CWbuhMw0j7/vLApdHs57vR1NI3rqXG1ZQbyIQBAXVtdcKricP18+&#10;QDiPrLGxTAomcrDdzJ7WmGo78Df1J1+KEMIuRQWV920qpSsqMugWtiUO3N12Bn2AXSl1h0MIN41M&#10;ouhdGqw5NFTYUlZR8Tj9GAWHAYfda7zv88c9m27nt69rHpNSz/NxtwLhafT/4j/3UStI4mWYG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m2CbsQAAADdAAAA&#10;DwAAAAAAAAAAAAAAAACqAgAAZHJzL2Rvd25yZXYueG1sUEsFBgAAAAAEAAQA+gAAAJsDAAAAAA==&#10;">
                    <v:rect id="Rectangle 2130" o:spid="_x0000_s1056" style="position:absolute;left:1206;width:4445;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fgsMA&#10;AADdAAAADwAAAGRycy9kb3ducmV2LnhtbERPS2vCQBC+F/oflin0VjdasJK6ShEsRQ/WB+hxyI5J&#10;2uxsuruN8d87h0KPH997Ou9dozoKsfZsYDjIQBEX3tZcGjjsl08TUDEhW2w8k4ErRZjP7u+mmFt/&#10;4S11u1QqCeGYo4EqpTbXOhYVOYwD3xILd/bBYRIYSm0DXiTcNXqUZWPtsGZpqLClRUXF9+7XGRj9&#10;fJ1ePstNXJ279+O6L0JjbTDm8aF/ewWVqE//4j/3hxXf8Fn2yxt5Anp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V+fgsMAAADdAAAADwAAAAAAAAAAAAAAAACYAgAAZHJzL2Rv&#10;d25yZXYueG1sUEsFBgAAAAAEAAQA9QAAAIgDAAAAAA==&#10;" fillcolor="#dbe5f1 [660]" strokecolor="#365f91 [2404]" strokeweight="2pt"/>
                    <v:shape id="Text Box 2131" o:spid="_x0000_s1057" type="#_x0000_t202" style="position:absolute;top:317;width:683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BLHMgA&#10;AADdAAAADwAAAGRycy9kb3ducmV2LnhtbESPS2vDMBCE74X+B7GF3BrZDinGtRKCIbSU5JDHpbet&#10;tX5Qa+VaauLm10eBQo7DzHzD5MvRdOJEg2stK4inEQji0uqWawXHw/o5BeE8ssbOMin4IwfLxeND&#10;jpm2Z97Rae9rESDsMlTQeN9nUrqyIYNuanvi4FV2MOiDHGqpBzwHuOlkEkUv0mDLYaHBnoqGyu/9&#10;r1HwUay3uPtKTHrpirdNtep/jp9zpSZP4+oVhKfR38P/7XetIIln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4EscyAAAAN0AAAAPAAAAAAAAAAAAAAAAAJgCAABk&#10;cnMvZG93bnJldi54bWxQSwUGAAAAAAQABAD1AAAAjQM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Python 2.7</w:t>
                            </w:r>
                          </w:p>
                        </w:txbxContent>
                      </v:textbox>
                    </v:shape>
                  </v:group>
                  <v:group id="Group 2197" o:spid="_x0000_s1058" style="position:absolute;left:21652;top:23993;width:7773;height:2731" coordsize="7772,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8hYcxgAAAN0A&#10;AAAPAAAAAAAAAAAAAAAAAKoCAABkcnMvZG93bnJldi54bWxQSwUGAAAAAAQABAD6AAAAnQMAAAAA&#10;">
                    <v:rect id="Rectangle 2133" o:spid="_x0000_s1059" style="position:absolute;left:1651;width:4508;height:26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0B9cYA&#10;AADdAAAADwAAAGRycy9kb3ducmV2LnhtbESPT2sCMRTE74LfITyhN82q0MpqFBEqoofWP6DHx+a5&#10;u7p52Sbpuv32TaHgcZj5zTCzRWsq0ZDzpWUFw0ECgjizuuRcwen43p+A8AFZY2WZFPyQh8W825lh&#10;qu2D99QcQi5iCfsUFRQh1KmUPivIoB/Ymjh6V+sMhihdLrXDRyw3lRwlyas0WHJcKLCmVUHZ/fBt&#10;FIy+bpe3z/zDb6/N+rxrM1dp7ZR66bXLKYhAbXiG/+mNjtxwPIa/N/EJyP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0B9cYAAADdAAAADwAAAAAAAAAAAAAAAACYAgAAZHJz&#10;L2Rvd25yZXYueG1sUEsFBgAAAAAEAAQA9QAAAIsDAAAAAA==&#10;" fillcolor="#dbe5f1 [660]" strokecolor="#365f91 [2404]" strokeweight="2pt"/>
                    <v:shape id="Text Box 2134" o:spid="_x0000_s1060" type="#_x0000_t202" style="position:absolute;top:317;width:7772;height:2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fohMcA&#10;AADdAAAADwAAAGRycy9kb3ducmV2LnhtbESPT2vCQBTE74LfYXlCb7oxWpHUVSQgltIe/HPx9pp9&#10;JsHs25jdauyndwXB4zAzv2Fmi9ZU4kKNKy0rGA4iEMSZ1SXnCva7VX8KwnlkjZVlUnAjB4t5tzPD&#10;RNsrb+iy9bkIEHYJKii8rxMpXVaQQTewNXHwjrYx6INscqkbvAa4qWQcRRNpsOSwUGBNaUHZaftn&#10;FHylqx/c/MZm+l+l6+/jsj7vD+9KvfXa5QcIT61/hZ/tT60gHo7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X6ITHAAAA3QAAAA8AAAAAAAAAAAAAAAAAmAIAAGRy&#10;cy9kb3ducmV2LnhtbFBLBQYAAAAABAAEAPUAAACMAw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celeryd</w:t>
                            </w:r>
                          </w:p>
                        </w:txbxContent>
                      </v:textbox>
                    </v:shape>
                  </v:group>
                  <v:group id="Group 2194" o:spid="_x0000_s1061" style="position:absolute;left:950;top:25895;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IIhrxgAAAN0A&#10;AAAPAAAAAAAAAAAAAAAAAKoCAABkcnMvZG93bnJldi54bWxQSwUGAAAAAAQABAD6AAAAnQMAAAAA&#10;">
                    <v:rect id="Rectangle 2149" o:spid="_x0000_s1062"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NFYsYA&#10;AADdAAAADwAAAGRycy9kb3ducmV2LnhtbESPQWvCQBSE74X+h+UVvOlGEa3RVaTQIvbQNhX0+Mg+&#10;k2j2bbq7xvTfdwWhx2Hmm2EWq87UoiXnK8sKhoMEBHFudcWFgt33a/8ZhA/IGmvLpOCXPKyWjw8L&#10;TLW98he1WShELGGfooIyhCaV0uclGfQD2xBH72idwRClK6R2eI3lppajJJlIgxXHhRIbeikpP2cX&#10;o2D0czpMP4sPvz22b/v3Lne11k6p3lO3noMI1IX/8J3e6MgNxz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GNFYsYAAADdAAAADwAAAAAAAAAAAAAAAACYAgAAZHJz&#10;L2Rvd25yZXYueG1sUEsFBgAAAAAEAAQA9QAAAIsDAAAAAA==&#10;" fillcolor="#dbe5f1 [660]" strokecolor="#365f91 [2404]" strokeweight="2pt"/>
                    <v:shape id="Text Box 2150" o:spid="_x0000_s1063" type="#_x0000_t202" style="position:absolute;left:5016;top:508;width:11773;height:2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MLJ8QA&#10;AADdAAAADwAAAGRycy9kb3ducmV2LnhtbERPy2qDQBTdB/oPwy10l4wKKcFmFBFCS2kWeWy6u3Vu&#10;VOrcsc5Ubb6+swhkeTjvbT6bTow0uNaygngVgSCurG65VnA+7ZYbEM4ja+wsk4I/cpBnD4stptpO&#10;fKDx6GsRQtilqKDxvk+ldFVDBt3K9sSBu9jBoA9wqKUecArhppNJFD1Lgy2HhgZ7Khuqvo+/RsF7&#10;udvj4Ssxm2tXvn5civ7n/LlW6ulxLl5AeJr9XXxzv2kFSbwO+8Ob8AR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zCyfEAAAA3QAAAA8AAAAAAAAAAAAAAAAAmAIAAGRycy9k&#10;b3ducmV2LnhtbFBLBQYAAAAABAAEAPUAAACJAw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Apache2/ wsgi-mod</w:t>
                            </w:r>
                          </w:p>
                        </w:txbxContent>
                      </v:textbox>
                    </v:shape>
                  </v:group>
                  <v:group id="Group 2193" o:spid="_x0000_s1064" style="position:absolute;left:950;top:21872;width:21781;height:3175" coordsize="21780,31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jJEB/FAAAA3QAA&#10;AA8AAAAAAAAAAAAAAAAAqgIAAGRycy9kb3ducmV2LnhtbFBLBQYAAAAABAAEAPoAAACcAwAAAAA=&#10;">
                    <v:rect id="Rectangle 2153" o:spid="_x0000_s1065" style="position:absolute;width:21780;height:31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LkVcYA&#10;AADdAAAADwAAAGRycy9kb3ducmV2LnhtbESPQWvCQBSE74X+h+UVvOlGRSvRVaTQIvbQNhX0+Mg+&#10;k2j2bbq7xvTfdwWhx2Hmm2EWq87UoiXnK8sKhoMEBHFudcWFgt33a38GwgdkjbVlUvBLHlbLx4cF&#10;ptpe+YvaLBQilrBPUUEZQpNK6fOSDPqBbYijd7TOYIjSFVI7vMZyU8tRkkylwYrjQokNvZSUn7OL&#10;UTD6OR2eP4sPvz22b/v3Lne11k6p3lO3noMI1IX/8J3e6MgNJ2O4vY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LkVcYAAADdAAAADwAAAAAAAAAAAAAAAACYAgAAZHJz&#10;L2Rvd25yZXYueG1sUEsFBgAAAAAEAAQA9QAAAIsDAAAAAA==&#10;" fillcolor="#dbe5f1 [660]" strokecolor="#365f91 [2404]" strokeweight="2pt"/>
                    <v:shape id="Text Box 2154" o:spid="_x0000_s1066" type="#_x0000_t202" style="position:absolute;left:4953;top:571;width:11823;height:20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gNJMcA&#10;AADdAAAADwAAAGRycy9kb3ducmV2LnhtbESPQWvCQBSE74X+h+UVequbhEYkdZUQEEupB1Mvvb1m&#10;n0lo9m2aXTX117uC4HGYmW+Y+XI0nTjS4FrLCuJJBIK4srrlWsHua/UyA+E8ssbOMin4JwfLxePD&#10;HDNtT7ylY+lrESDsMlTQeN9nUrqqIYNuYnvi4O3tYNAHOdRSD3gKcNPJJIqm0mDLYaHBnoqGqt/y&#10;YBR8FKsNbn8SMzt3xfpzn/d/u+9UqeenMX8D4Wn09/Ct/a4VJHH6Ctc34QnIx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IDSTHAAAA3QAAAA8AAAAAAAAAAAAAAAAAmAIAAGRy&#10;cy9kb3ducmV2LnhtbFBLBQYAAAAABAAEAPUAAACMAw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Python 2.7</w:t>
                            </w:r>
                          </w:p>
                        </w:txbxContent>
                      </v:textbox>
                    </v:shape>
                  </v:group>
                  <v:group id="Group 2192" o:spid="_x0000_s1067" style="position:absolute;left:950;top:10826;width:21781;height:10522" coordsize="21780,105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XhbWExgAAAN0A&#10;AAAPAAAAAAAAAAAAAAAAAKoCAABkcnMvZG93bnJldi54bWxQSwUGAAAAAAQABAD6AAAAnQMAAAAA&#10;">
                    <v:rect id="Rectangle 2156" o:spid="_x0000_s1068" style="position:absolute;width:21780;height:10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VHzcUA&#10;AADdAAAADwAAAGRycy9kb3ducmV2LnhtbESPQWsCMRSE74L/ITzBm2YVtGU1igiWUg9aK+jxsXnu&#10;brt5WZN0Xf+9EQo9DjPfDDNftqYSDTlfWlYwGiYgiDOrS84VHL82g1cQPiBrrCyTgjt5WC66nTmm&#10;2t74k5pDyEUsYZ+igiKEOpXSZwUZ9ENbE0fvYp3BEKXLpXZ4i+WmkuMkmUqDJceFAmtaF5T9HH6N&#10;gvH1+/yyz3f+49K8nbZt5iqtnVL9XruagQjUhv/wH/2uIzeaTOH5Jj4B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UfNxQAAAN0AAAAPAAAAAAAAAAAAAAAAAJgCAABkcnMv&#10;ZG93bnJldi54bWxQSwUGAAAAAAQABAD1AAAAigMAAAAA&#10;" fillcolor="#dbe5f1 [660]" strokecolor="#365f91 [2404]" strokeweight="2pt"/>
                    <v:shape id="Text Box 2157" o:spid="_x0000_s1069" type="#_x0000_t202" style="position:absolute;left:2857;top:4191;width:16040;height:21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TU8gA&#10;AADdAAAADwAAAGRycy9kb3ducmV2LnhtbESPT2vCQBTE7wW/w/IKvdWNgVRJXUUC0lLag38u3l6z&#10;zyQ0+3bNbmPqp3cLgsdhZn7DzJeDaUVPnW8sK5iMExDEpdUNVwr2u/XzDIQPyBpby6TgjzwsF6OH&#10;OebannlD/TZUIkLY56igDsHlUvqyJoN+bB1x9I62Mxii7CqpOzxHuGllmiQv0mDDcaFGR0VN5c/2&#10;1yj4KNZfuPlOzezSFm+fx5U77Q+ZUk+Pw+oVRKAh3MO39rtWkE6y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mpNTyAAAAN0AAAAPAAAAAAAAAAAAAAAAAJgCAABk&#10;cnMvZG93bnJldi54bWxQSwUGAAAAAAQABAD1AAAAjQMAAAAA&#10;" filled="f" stroked="f" strokeweight=".5pt">
                      <v:textbox>
                        <w:txbxContent>
                          <w:p w:rsidR="00E156B9" w:rsidRPr="0017463B" w:rsidRDefault="00E156B9" w:rsidP="0017463B">
                            <w:pPr>
                              <w:spacing w:after="0" w:line="240" w:lineRule="auto"/>
                              <w:contextualSpacing/>
                              <w:jc w:val="center"/>
                              <w:rPr>
                                <w:sz w:val="12"/>
                              </w:rPr>
                            </w:pPr>
                            <w:r w:rsidRPr="0017463B">
                              <w:rPr>
                                <w:sz w:val="12"/>
                              </w:rPr>
                              <w:t>CKAN</w:t>
                            </w:r>
                          </w:p>
                        </w:txbxContent>
                      </v:textbox>
                    </v:shape>
                  </v:group>
                  <v:group id="Group 2183" o:spid="_x0000_s1070" style="position:absolute;left:8705;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rect id="Rectangle 2162" o:spid="_x0000_s1071"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KLc8UA&#10;AADdAAAADwAAAGRycy9kb3ducmV2LnhtbESPT2vCQBTE7wW/w/IK3urGHKxEV5GCpdSD9Q/o8ZF9&#10;JtHs23R3jem37wqCx2HmN8NM552pRUvOV5YVDAcJCOLc6ooLBfvd8m0MwgdkjbVlUvBHHuaz3ssU&#10;M21vvKF2GwoRS9hnqKAMocmk9HlJBv3ANsTRO1lnMETpCqkd3mK5qWWaJCNpsOK4UGJDHyXll+3V&#10;KEh/z8f3n2Ltv0/t52HV5a7W2inVf+0WExCBuvAMP+gvHbnhKIX7m/gE5O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cotzxQAAAN0AAAAPAAAAAAAAAAAAAAAAAJgCAABkcnMv&#10;ZG93bnJldi54bWxQSwUGAAAAAAQABAD1AAAAigMAAAAA&#10;" fillcolor="#dbe5f1 [660]" strokecolor="#365f91 [2404]" strokeweight="2pt"/>
                    <v:shape id="Text Box 2163" o:spid="_x0000_s1072" type="#_x0000_t202" style="position:absolute;top:1841;width:5499;height:30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f7cYA&#10;AADdAAAADwAAAGRycy9kb3ducmV2LnhtbESPT4vCMBTE74LfIbyFvWlqF0WqUaQgLst68M/F27N5&#10;tmWbl9pE7frpjSB4HGbmN8x03ppKXKlxpWUFg34EgjizuuRcwX637I1BOI+ssbJMCv7JwXzW7Uwx&#10;0fbGG7pufS4ChF2CCgrv60RKlxVk0PVtTRy8k20M+iCbXOoGbwFuKhlH0UgaLDksFFhTWlD2t70Y&#10;BT/pco2bY2zG9ypd/Z4W9Xl/GCr1+dEuJiA8tf4dfrW/tYJ4MPqC55vwBOTs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1f7cYAAADdAAAADwAAAAAAAAAAAAAAAACYAgAAZHJz&#10;L2Rvd25yZXYueG1sUEsFBgAAAAAEAAQA9QAAAIsDAAAAAA==&#10;" filled="f" stroked="f" strokeweight=".5pt">
                      <v:textbox>
                        <w:txbxContent>
                          <w:p w:rsidR="00E156B9" w:rsidRDefault="00E156B9" w:rsidP="0017463B">
                            <w:pPr>
                              <w:spacing w:after="0" w:line="240" w:lineRule="auto"/>
                              <w:contextualSpacing/>
                              <w:jc w:val="center"/>
                              <w:rPr>
                                <w:sz w:val="12"/>
                              </w:rPr>
                            </w:pPr>
                            <w:r>
                              <w:rPr>
                                <w:sz w:val="12"/>
                              </w:rPr>
                              <w:t>DatastoreR</w:t>
                            </w:r>
                          </w:p>
                          <w:p w:rsidR="00E156B9" w:rsidRPr="0017463B" w:rsidRDefault="00E156B9" w:rsidP="0017463B">
                            <w:pPr>
                              <w:spacing w:after="0" w:line="240" w:lineRule="auto"/>
                              <w:contextualSpacing/>
                              <w:jc w:val="center"/>
                              <w:rPr>
                                <w:sz w:val="12"/>
                              </w:rPr>
                            </w:pPr>
                            <w:r>
                              <w:rPr>
                                <w:sz w:val="12"/>
                              </w:rPr>
                              <w:t>extension</w:t>
                            </w:r>
                          </w:p>
                        </w:txbxContent>
                      </v:textbox>
                    </v:shape>
                  </v:group>
                  <v:group id="Group 2184" o:spid="_x0000_s1073" style="position:absolute;left:4169;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R62xgAAAN0A&#10;AAAPAAAAAAAAAAAAAAAAAKoCAABkcnMvZG93bnJldi54bWxQSwUGAAAAAAQABAD6AAAAnQMAAAAA&#10;">
                    <v:rect id="Rectangle 2167" o:spid="_x0000_s1074"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Uo68UA&#10;AADdAAAADwAAAGRycy9kb3ducmV2LnhtbESPT2vCQBTE74LfYXlCb2ajBy3RVaSglPbgv0I9PrLP&#10;JDb7Nt3dxvjtXaHgcZj5zTDzZWdq0ZLzlWUFoyQFQZxbXXGh4Ou4Hr6C8AFZY22ZFNzIw3LR780x&#10;0/bKe2oPoRCxhH2GCsoQmkxKn5dk0Ce2IY7e2TqDIUpXSO3wGstNLcdpOpEGK44LJTb0VlL+c/gz&#10;Csa/l9N0V2z9x7ndfH92uau1dkq9DLrVDESgLjzD//S7jtxoMoX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BSjrxQAAAN0AAAAPAAAAAAAAAAAAAAAAAJgCAABkcnMv&#10;ZG93bnJldi54bWxQSwUGAAAAAAQABAD1AAAAigMAAAAA&#10;" fillcolor="#dbe5f1 [660]" strokecolor="#365f91 [2404]" strokeweight="2pt"/>
                    <v:shape id="Text Box 2168" o:spid="_x0000_s1075" type="#_x0000_t202" style="position:absolute;top:2032;width:5499;height:26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nNnMMA&#10;AADdAAAADwAAAGRycy9kb3ducmV2LnhtbERPy4rCMBTdC/MP4Q6409SCItW0SEFGRBc+Nu7uNNe2&#10;THPTaaJWv94sBmZ5OO9l1ptG3KlztWUFk3EEgriwuuZSwfm0Hs1BOI+ssbFMCp7kIEs/BktMtH3w&#10;ge5HX4oQwi5BBZX3bSKlKyoy6Ma2JQ7c1XYGfYBdKXWHjxBuGhlH0UwarDk0VNhSXlHxc7wZBdt8&#10;vcfDd2zmryb/2l1X7e/5MlVq+NmvFiA89f5f/OfeaAXxZBbmhjfhCcj0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2nNnMMAAADdAAAADwAAAAAAAAAAAAAAAACYAgAAZHJzL2Rv&#10;d25yZXYueG1sUEsFBgAAAAAEAAQA9QAAAIgDAAAAAA==&#10;" filled="f" stroked="f" strokeweight=".5pt">
                      <v:textbox>
                        <w:txbxContent>
                          <w:p w:rsidR="00E156B9" w:rsidRPr="00D03A8A" w:rsidRDefault="00E156B9" w:rsidP="0017463B">
                            <w:pPr>
                              <w:spacing w:after="0" w:line="240" w:lineRule="auto"/>
                              <w:contextualSpacing/>
                              <w:jc w:val="center"/>
                              <w:rPr>
                                <w:sz w:val="12"/>
                              </w:rPr>
                            </w:pPr>
                            <w:r>
                              <w:rPr>
                                <w:sz w:val="12"/>
                              </w:rPr>
                              <w:t>Datastore</w:t>
                            </w:r>
                          </w:p>
                          <w:p w:rsidR="00E156B9" w:rsidRPr="0017463B" w:rsidRDefault="00E156B9" w:rsidP="0017463B">
                            <w:pPr>
                              <w:spacing w:after="0" w:line="240" w:lineRule="auto"/>
                              <w:contextualSpacing/>
                              <w:jc w:val="center"/>
                              <w:rPr>
                                <w:sz w:val="12"/>
                              </w:rPr>
                            </w:pPr>
                            <w:r w:rsidRPr="00165C0D">
                              <w:rPr>
                                <w:sz w:val="12"/>
                              </w:rPr>
                              <w:t>extension</w:t>
                            </w:r>
                          </w:p>
                        </w:txbxContent>
                      </v:textbox>
                    </v:shape>
                  </v:group>
                  <v:group id="Group 2185" o:spid="_x0000_s1076" style="position:absolute;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tbstxgAAAN0A&#10;AAAPAAAAAAAAAAAAAAAAAKoCAABkcnMvZG93bnJldi54bWxQSwUGAAAAAAQABAD6AAAAnQMAAAAA&#10;">
                    <v:rect id="Rectangle 2170" o:spid="_x0000_s1077" style="position:absolute;left:889;width:3810;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UmQsMA&#10;AADdAAAADwAAAGRycy9kb3ducmV2LnhtbERPTWvCQBC9C/6HZYTedKOHWqKrlIJS6kFrC/U4ZMck&#10;bXY23d3G+O+dg9Dj430v171rVEch1p4NTCcZKOLC25pLA58fm/ETqJiQLTaeycCVIqxXw8ESc+sv&#10;/E7dMZVKQjjmaKBKqc21jkVFDuPEt8TCnX1wmASGUtuAFwl3jZ5l2aN2WLM0VNjSS0XFz/HPGZj9&#10;fp/mh3If387d9mvXF6GxNhjzMOqfF6AS9elffHe/WvFN57Jf3sgT0K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zUmQsMAAADdAAAADwAAAAAAAAAAAAAAAACYAgAAZHJzL2Rv&#10;d25yZXYueG1sUEsFBgAAAAAEAAQA9QAAAIgDAAAAAA==&#10;" fillcolor="#dbe5f1 [660]" strokecolor="#365f91 [2404]" strokeweight="2pt"/>
                    <v:shape id="Text Box 2171" o:spid="_x0000_s1078" type="#_x0000_t202" style="position:absolute;top:1968;width:5499;height:27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y3MgA&#10;AADdAAAADwAAAGRycy9kb3ducmV2LnhtbESPS2vDMBCE74X+B7GF3BrZhqTGtRKCIbSU5JDHpbet&#10;tX5Qa+VaauLm10eBQo7DzHzD5MvRdOJEg2stK4inEQji0uqWawXHw/o5BeE8ssbOMin4IwfLxeND&#10;jpm2Z97Rae9rESDsMlTQeN9nUrqyIYNuanvi4FV2MOiDHGqpBzwHuOlkEkVzabDlsNBgT0VD5ff+&#10;1yj4KNZb3H0lJr10xdumWvU/x8+ZUpOncfUKwtPo7+H/9rtWkMQvMdzehCcgF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ivLcyAAAAN0AAAAPAAAAAAAAAAAAAAAAAJgCAABk&#10;cnMvZG93bnJldi54bWxQSwUGAAAAAAQABAD1AAAAjQMAAAAA&#10;" filled="f" stroked="f" strokeweight=".5pt">
                      <v:textbox>
                        <w:txbxContent>
                          <w:p w:rsidR="00E156B9" w:rsidRPr="00D03A8A" w:rsidRDefault="00E156B9" w:rsidP="0017463B">
                            <w:pPr>
                              <w:spacing w:after="0" w:line="240" w:lineRule="auto"/>
                              <w:contextualSpacing/>
                              <w:jc w:val="center"/>
                              <w:rPr>
                                <w:sz w:val="12"/>
                              </w:rPr>
                            </w:pPr>
                            <w:r>
                              <w:rPr>
                                <w:sz w:val="12"/>
                              </w:rPr>
                              <w:t>NGDS</w:t>
                            </w:r>
                          </w:p>
                          <w:p w:rsidR="00E156B9" w:rsidRPr="0017463B" w:rsidRDefault="00E156B9" w:rsidP="0017463B">
                            <w:pPr>
                              <w:spacing w:after="0" w:line="240" w:lineRule="auto"/>
                              <w:contextualSpacing/>
                              <w:jc w:val="center"/>
                              <w:rPr>
                                <w:sz w:val="12"/>
                              </w:rPr>
                            </w:pPr>
                            <w:r w:rsidRPr="00165C0D">
                              <w:rPr>
                                <w:sz w:val="12"/>
                              </w:rPr>
                              <w:t>extension</w:t>
                            </w:r>
                          </w:p>
                        </w:txbxContent>
                      </v:textbox>
                    </v:shape>
                  </v:group>
                  <v:group id="Group 2182" o:spid="_x0000_s1079" style="position:absolute;left:13240;top:3511;width:5499;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JcI1nFAAAA3QAA&#10;AA8AAAAAAAAAAAAAAAAAqgIAAGRycy9kb3ducmV2LnhtbFBLBQYAAAAABAAEAPoAAACcAwAAAAA=&#10;">
                    <v:rect id="Rectangle 2172" o:spid="_x0000_s1080"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sdrsUA&#10;AADdAAAADwAAAGRycy9kb3ducmV2LnhtbESPQWvCQBSE74L/YXmF3nRjDlWiq0hBKfXQVgU9PrLP&#10;JJp9G3fXmP77bkHwOMx8M8xs0ZlatOR8ZVnBaJiAIM6trrhQsN+tBhMQPiBrrC2Tgl/ysJj3ezPM&#10;tL3zD7XbUIhYwj5DBWUITSalz0sy6Ie2IY7eyTqDIUpXSO3wHstNLdMkeZMGK44LJTb0XlJ+2d6M&#10;gvR6Po6/iy//eWrXh02Xu1prp9TrS7ecggjUhWf4QX/oyI3GKfy/iU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qx2uxQAAAN0AAAAPAAAAAAAAAAAAAAAAAJgCAABkcnMv&#10;ZG93bnJldi54bWxQSwUGAAAAAAQABAD1AAAAigMAAAAA&#10;" fillcolor="#dbe5f1 [660]" strokecolor="#365f91 [2404]" strokeweight="2pt"/>
                    <v:shape id="Text Box 2173" o:spid="_x0000_s1081" type="#_x0000_t202" style="position:absolute;top:1905;width:5499;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TJMMcA&#10;AADdAAAADwAAAGRycy9kb3ducmV2LnhtbESPT2vCQBTE74LfYXlCb7oxYpXUVSQgltIe/HPx9pp9&#10;JsHs25jdauyndwXB4zAzv2Fmi9ZU4kKNKy0rGA4iEMSZ1SXnCva7VX8KwnlkjZVlUnAjB4t5tzPD&#10;RNsrb+iy9bkIEHYJKii8rxMpXVaQQTewNXHwjrYx6INscqkbvAa4qWQcRe/SYMlhocCa0oKy0/bP&#10;KPhKVz+4+Y3N9L9K19/HZX3eH8ZKvfXa5QcIT61/hZ/tT60gHk5G8HgTnoCc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UyTDHAAAA3QAAAA8AAAAAAAAAAAAAAAAAmAIAAGRy&#10;cy9kb3ducmV2LnhtbFBLBQYAAAAABAAEAPUAAACMAwAAAAA=&#10;" filled="f" stroked="f" strokeweight=".5pt">
                      <v:textbox>
                        <w:txbxContent>
                          <w:p w:rsidR="00E156B9" w:rsidRDefault="00E156B9" w:rsidP="0017463B">
                            <w:pPr>
                              <w:spacing w:after="0" w:line="240" w:lineRule="auto"/>
                              <w:contextualSpacing/>
                              <w:jc w:val="center"/>
                              <w:rPr>
                                <w:sz w:val="12"/>
                              </w:rPr>
                            </w:pPr>
                            <w:r>
                              <w:rPr>
                                <w:sz w:val="12"/>
                              </w:rPr>
                              <w:t>Spatial</w:t>
                            </w:r>
                          </w:p>
                          <w:p w:rsidR="00E156B9" w:rsidRPr="0017463B" w:rsidRDefault="00E156B9" w:rsidP="0017463B">
                            <w:pPr>
                              <w:spacing w:after="0" w:line="240" w:lineRule="auto"/>
                              <w:contextualSpacing/>
                              <w:jc w:val="center"/>
                              <w:rPr>
                                <w:sz w:val="12"/>
                              </w:rPr>
                            </w:pPr>
                            <w:r>
                              <w:rPr>
                                <w:sz w:val="12"/>
                              </w:rPr>
                              <w:t>extension</w:t>
                            </w:r>
                          </w:p>
                        </w:txbxContent>
                      </v:textbox>
                    </v:shape>
                  </v:group>
                  <v:group id="Group 2181" o:spid="_x0000_s1082" style="position:absolute;left:17775;top:3511;width:5500;height:6693" coordsize="5499,66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ijr0uxgAAAN0A&#10;AAAPAAAAAAAAAAAAAAAAAKoCAABkcnMvZG93bnJldi54bWxQSwUGAAAAAAQABAD6AAAAnQMAAAAA&#10;">
                    <v:rect id="Rectangle 2174" o:spid="_x0000_s1083" style="position:absolute;left:635;width:4318;height:66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4gQcUA&#10;AADdAAAADwAAAGRycy9kb3ducmV2LnhtbESPQWsCMRSE74L/ITzBm2YVqWU1igiW0h60VtDjY/Pc&#10;3Xbzsibpuv57Iwg9DjPfDDNftqYSDTlfWlYwGiYgiDOrS84VHL43g1cQPiBrrCyTght5WC66nTmm&#10;2l75i5p9yEUsYZ+igiKEOpXSZwUZ9ENbE0fvbJ3BEKXLpXZ4jeWmkuMkeZEGS44LBda0Lij73f8Z&#10;BePLz2m6y7f+49y8HT/bzFVaO6X6vXY1AxGoDf/hJ/2uIzeaTuDxJj4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DiBBxQAAAN0AAAAPAAAAAAAAAAAAAAAAAJgCAABkcnMv&#10;ZG93bnJldi54bWxQSwUGAAAAAAQABAD1AAAAigMAAAAA&#10;" fillcolor="#dbe5f1 [660]" strokecolor="#365f91 [2404]" strokeweight="2pt"/>
                    <v:shape id="Text Box 2175" o:spid="_x0000_s1084" type="#_x0000_t202" style="position:absolute;top:1841;width:5499;height:27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H038gA&#10;AADdAAAADwAAAGRycy9kb3ducmV2LnhtbESPT2vCQBTE7wW/w/IKvdWNgVRJXUUC0lLag38u3l6z&#10;zyQ0+3bNbmPqp3cLgsdhZn7DzJeDaUVPnW8sK5iMExDEpdUNVwr2u/XzDIQPyBpby6TgjzwsF6OH&#10;OebannlD/TZUIkLY56igDsHlUvqyJoN+bB1x9I62Mxii7CqpOzxHuGllmiQv0mDDcaFGR0VN5c/2&#10;1yj4KNZfuPlOzezSFm+fx5U77Q+ZUk+Pw+oVRKAh3MO39rtWkE6mG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sfTfyAAAAN0AAAAPAAAAAAAAAAAAAAAAAJgCAABk&#10;cnMvZG93bnJldi54bWxQSwUGAAAAAAQABAD1AAAAjQMAAAAA&#10;" filled="f" stroked="f" strokeweight=".5pt">
                      <v:textbox>
                        <w:txbxContent>
                          <w:p w:rsidR="00E156B9" w:rsidRDefault="00E156B9" w:rsidP="0017463B">
                            <w:pPr>
                              <w:spacing w:after="0" w:line="240" w:lineRule="auto"/>
                              <w:contextualSpacing/>
                              <w:jc w:val="center"/>
                              <w:rPr>
                                <w:sz w:val="12"/>
                              </w:rPr>
                            </w:pPr>
                            <w:r>
                              <w:rPr>
                                <w:sz w:val="12"/>
                              </w:rPr>
                              <w:t>Importlib</w:t>
                            </w:r>
                          </w:p>
                          <w:p w:rsidR="00E156B9" w:rsidRPr="0017463B" w:rsidRDefault="00E156B9" w:rsidP="0017463B">
                            <w:pPr>
                              <w:spacing w:after="0" w:line="240" w:lineRule="auto"/>
                              <w:contextualSpacing/>
                              <w:jc w:val="center"/>
                              <w:rPr>
                                <w:sz w:val="12"/>
                              </w:rPr>
                            </w:pPr>
                            <w:r>
                              <w:rPr>
                                <w:sz w:val="12"/>
                              </w:rPr>
                              <w:t>extension</w:t>
                            </w:r>
                          </w:p>
                        </w:txbxContent>
                      </v:textbox>
                    </v:shape>
                  </v:group>
                  <v:group id="Group 2191" o:spid="_x0000_s1085" style="position:absolute;left:28382;width:7176;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nVyvzxgAAAN0A&#10;AAAPAAAAAAAAAAAAAAAAAKoCAABkcnMvZG93bnJldi54bWxQSwUGAAAAAAQABAD6AAAAnQMAAAAA&#10;">
                    <v:rect id="Rectangle 2186" o:spid="_x0000_s1086"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risUA&#10;AADdAAAADwAAAGRycy9kb3ducmV2LnhtbESPQWvCQBSE74L/YXmCN93owUrqJhRBKXqotYI9PrLP&#10;JDX7Nt1dY/rvu0Khx2Hmm2FWeW8a0ZHztWUFs2kCgriwuuZSweljM1mC8AFZY2OZFPyQhzwbDlaY&#10;anvnd+qOoRSxhH2KCqoQ2lRKX1Rk0E9tSxy9i3UGQ5SulNrhPZabRs6TZCEN1hwXKmxpXVFxPd6M&#10;gvn31+fToXzzu0u3Pe/7wjVaO6XGo/7lGUSgPvyH/+hXHbnZcgGPN/EJyOw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RWuKxQAAAN0AAAAPAAAAAAAAAAAAAAAAAJgCAABkcnMv&#10;ZG93bnJldi54bWxQSwUGAAAAAAQABAD1AAAAigMAAAAA&#10;" fillcolor="#dbe5f1 [660]" strokecolor="#365f91 [2404]" strokeweight="2pt"/>
                    <v:shape id="Text Box 2187" o:spid="_x0000_s1087" type="#_x0000_t202" style="position:absolute;left:508;top:9271;width:6184;height:27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q/FMcA&#10;AADdAAAADwAAAGRycy9kb3ducmV2LnhtbESPT2vCQBTE70K/w/IK3nRjQBuiq0hAKqIH/1x6e80+&#10;k2D2bZpdNfbTd4WCx2FmfsPMFp2pxY1aV1lWMBpGIIhzqysuFJyOq0ECwnlkjbVlUvAgB4v5W2+G&#10;qbZ33tPt4AsRIOxSVFB636RSurwkg25oG+LgnW1r0AfZFlK3eA9wU8s4iibSYMVhocSGspLyy+Fq&#10;FGyy1Q7337FJfuvsc3teNj+nr7FS/fduOQXhqfOv8H97rRXEo+QDn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6vxTHAAAA3QAAAA8AAAAAAAAAAAAAAAAAmAIAAGRy&#10;cy9kb3ducmV2LnhtbFBLBQYAAAAABAAEAPUAAACMAwAAAAA=&#10;" filled="f" stroked="f" strokeweight=".5pt">
                      <v:textbox>
                        <w:txbxContent>
                          <w:p w:rsidR="00E156B9" w:rsidRDefault="00E156B9" w:rsidP="0017463B">
                            <w:pPr>
                              <w:spacing w:after="0" w:line="240" w:lineRule="auto"/>
                              <w:contextualSpacing/>
                              <w:jc w:val="center"/>
                              <w:rPr>
                                <w:sz w:val="12"/>
                              </w:rPr>
                            </w:pPr>
                            <w:r>
                              <w:rPr>
                                <w:sz w:val="12"/>
                              </w:rPr>
                              <w:t>Apache</w:t>
                            </w:r>
                          </w:p>
                          <w:p w:rsidR="00E156B9" w:rsidRPr="0017463B" w:rsidRDefault="00E156B9" w:rsidP="0017463B">
                            <w:pPr>
                              <w:spacing w:after="0" w:line="240" w:lineRule="auto"/>
                              <w:contextualSpacing/>
                              <w:jc w:val="center"/>
                              <w:rPr>
                                <w:sz w:val="12"/>
                              </w:rPr>
                            </w:pPr>
                            <w:r>
                              <w:rPr>
                                <w:sz w:val="12"/>
                              </w:rPr>
                              <w:t>SOLR</w:t>
                            </w:r>
                          </w:p>
                        </w:txbxContent>
                      </v:textbox>
                    </v:shape>
                  </v:group>
                  <v:group id="Group 2190" o:spid="_x0000_s1088" style="position:absolute;left:36649;width:7175;height:21316" coordsize="7175,213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BuOaMQAAADdAAAA&#10;DwAAAAAAAAAAAAAAAACqAgAAZHJzL2Rvd25yZXYueG1sUEsFBgAAAAAEAAQA+gAAAJsDAAAAAA==&#10;">
                    <v:rect id="Rectangle 2188" o:spid="_x0000_s1089" style="position:absolute;width:7175;height:213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ZaY8MA&#10;AADdAAAADwAAAGRycy9kb3ducmV2LnhtbERPTWvCQBC9F/wPywje6kYPrURXKQVF6kFrC/U4ZMck&#10;bXY27q4x/ffOodDj430vVr1rVEch1p4NTMYZKOLC25pLA58f68cZqJiQLTaeycAvRVgtBw8LzK2/&#10;8Tt1x1QqCeGYo4EqpTbXOhYVOYxj3xILd/bBYRIYSm0D3iTcNXqaZU/aYc3SUGFLrxUVP8erMzC9&#10;fJ+eD+U+vp27zdeuL0JjbTBmNOxf5qAS9elf/OfeWvFNZjJX3sgT0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JZaY8MAAADdAAAADwAAAAAAAAAAAAAAAACYAgAAZHJzL2Rv&#10;d25yZXYueG1sUEsFBgAAAAAEAAQA9QAAAIgDAAAAAA==&#10;" fillcolor="#dbe5f1 [660]" strokecolor="#365f91 [2404]" strokeweight="2pt"/>
                    <v:shape id="Text Box 2189" o:spid="_x0000_s1090" type="#_x0000_t202" style="position:absolute;left:508;top:9588;width:6184;height:2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mO/ccA&#10;AADdAAAADwAAAGRycy9kb3ducmV2LnhtbESPT2vCQBTE70K/w/IK3nRjoCVN3YgExCL2oM2lt9fs&#10;yx+afZtmV4399F1B6HGYmd8wy9VoOnGmwbWWFSzmEQji0uqWawXFx2aWgHAeWWNnmRRcycEqe5gs&#10;MdX2wgc6H30tAoRdigoa7/tUSlc2ZNDNbU8cvMoOBn2QQy31gJcAN52Mo+hZGmw5LDTYU95Q+X08&#10;GQW7fPOOh6/YJL9dvt1X6/6n+HxSavo4rl9BeBr9f/jeftMK4kXyArc34Qn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pjv3HAAAA3QAAAA8AAAAAAAAAAAAAAAAAmAIAAGRy&#10;cy9kb3ducmV2LnhtbFBLBQYAAAAABAAEAPUAAACMAwAAAAA=&#10;" filled="f" stroked="f" strokeweight=".5pt">
                      <v:textbox>
                        <w:txbxContent>
                          <w:p w:rsidR="00E156B9" w:rsidRPr="0017463B" w:rsidRDefault="00E156B9" w:rsidP="0017463B">
                            <w:pPr>
                              <w:spacing w:after="0" w:line="240" w:lineRule="auto"/>
                              <w:contextualSpacing/>
                              <w:jc w:val="center"/>
                              <w:rPr>
                                <w:sz w:val="12"/>
                              </w:rPr>
                            </w:pPr>
                            <w:r>
                              <w:rPr>
                                <w:sz w:val="12"/>
                              </w:rPr>
                              <w:t>Geoserver</w:t>
                            </w:r>
                          </w:p>
                        </w:txbxContent>
                      </v:textbox>
                    </v:shape>
                  </v:group>
                </v:group>
                <v:shape id="Text Box 2208" o:spid="_x0000_s1091" type="#_x0000_t202" style="position:absolute;top:35814;width:60579;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ctU8MA&#10;AADdAAAADwAAAGRycy9kb3ducmV2LnhtbERPu2rDMBTdC/kHcQNZSiLHgylulJBHCxnawWnIfLFu&#10;bBPrykiKH39fDYWOh/Pe7EbTip6cbywrWK8SEMSl1Q1XCq4/n8s3ED4ga2wtk4KJPOy2s5cN5toO&#10;XFB/CZWIIexzVFCH0OVS+rImg35lO+LI3a0zGCJ0ldQOhxhuWpkmSSYNNhwbauzoWFP5uDyNguzk&#10;nkPBx9fT9eMLv7sqvR2mm1KL+bh/BxFoDP/iP/dZK0jTJM6N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LctU8MAAADdAAAADwAAAAAAAAAAAAAAAACYAgAAZHJzL2Rv&#10;d25yZXYueG1sUEsFBgAAAAAEAAQA9QAAAIgDAAAAAA==&#10;" stroked="f">
                  <v:textbox inset="0,0,0,0">
                    <w:txbxContent>
                      <w:p w:rsidR="00E156B9" w:rsidRPr="00F8738E" w:rsidRDefault="00E156B9" w:rsidP="00415183">
                        <w:pPr>
                          <w:pStyle w:val="Caption"/>
                          <w:jc w:val="center"/>
                          <w:rPr>
                            <w:noProof/>
                          </w:rPr>
                        </w:pPr>
                        <w:r>
                          <w:t xml:space="preserve">Figure </w:t>
                        </w:r>
                        <w:fldSimple w:instr=" SEQ Figure \* ARABIC ">
                          <w:r>
                            <w:rPr>
                              <w:noProof/>
                            </w:rPr>
                            <w:t>14</w:t>
                          </w:r>
                        </w:fldSimple>
                        <w:r>
                          <w:t>: NGDS Software Stack in Production Mode</w:t>
                        </w:r>
                      </w:p>
                    </w:txbxContent>
                  </v:textbox>
                </v:shape>
                <w10:wrap type="topAndBottom"/>
              </v:group>
            </w:pict>
          </mc:Fallback>
        </mc:AlternateContent>
      </w:r>
      <w:r w:rsidR="003D217D">
        <w:rPr>
          <w:rFonts w:asciiTheme="minorHAnsi" w:hAnsiTheme="minorHAnsi"/>
        </w:rPr>
        <w:t>Figure 14 provides a visual representation of</w:t>
      </w:r>
      <w:r w:rsidR="00570AE9" w:rsidRPr="00415183">
        <w:rPr>
          <w:rFonts w:asciiTheme="minorHAnsi" w:hAnsiTheme="minorHAnsi"/>
        </w:rPr>
        <w:t xml:space="preserve"> the manner in which these components interact</w:t>
      </w:r>
      <w:r w:rsidR="003D217D">
        <w:rPr>
          <w:rFonts w:asciiTheme="minorHAnsi" w:hAnsiTheme="minorHAnsi"/>
        </w:rPr>
        <w:t xml:space="preserve">. </w:t>
      </w:r>
      <w:r w:rsidR="00AD5C87">
        <w:rPr>
          <w:rFonts w:asciiTheme="minorHAnsi" w:hAnsiTheme="minorHAnsi"/>
        </w:rPr>
        <w:t>Comp</w:t>
      </w:r>
      <w:r w:rsidR="00AD5C87">
        <w:rPr>
          <w:rFonts w:asciiTheme="minorHAnsi" w:hAnsiTheme="minorHAnsi"/>
        </w:rPr>
        <w:t>o</w:t>
      </w:r>
      <w:r w:rsidR="00AD5C87">
        <w:rPr>
          <w:rFonts w:asciiTheme="minorHAnsi" w:hAnsiTheme="minorHAnsi"/>
        </w:rPr>
        <w:t xml:space="preserve">nents near the top of the figure are </w:t>
      </w:r>
      <w:r w:rsidR="00AD5C87">
        <w:rPr>
          <w:rFonts w:asciiTheme="minorHAnsi" w:hAnsiTheme="minorHAnsi"/>
          <w:i/>
        </w:rPr>
        <w:t xml:space="preserve">nested </w:t>
      </w:r>
      <w:r w:rsidR="00AD5C87">
        <w:rPr>
          <w:rFonts w:asciiTheme="minorHAnsi" w:hAnsiTheme="minorHAnsi"/>
        </w:rPr>
        <w:t>within components near the bottom of the figure</w:t>
      </w:r>
      <w:r w:rsidR="006D43CC" w:rsidRPr="00415183">
        <w:rPr>
          <w:rFonts w:asciiTheme="minorHAnsi" w:hAnsiTheme="minorHAnsi"/>
        </w:rPr>
        <w:t>:</w:t>
      </w:r>
    </w:p>
    <w:p w:rsidR="006D43CC" w:rsidRPr="00415183" w:rsidRDefault="006D43CC" w:rsidP="00415183">
      <w:pPr>
        <w:pStyle w:val="Body"/>
        <w:spacing w:before="0" w:after="100" w:line="240" w:lineRule="auto"/>
        <w:rPr>
          <w:rFonts w:asciiTheme="minorHAnsi" w:hAnsiTheme="minorHAnsi"/>
        </w:rPr>
      </w:pPr>
    </w:p>
    <w:p w:rsidR="00550CF1" w:rsidRPr="00793177" w:rsidRDefault="00550CF1" w:rsidP="00793177">
      <w:pPr>
        <w:pStyle w:val="Heading2"/>
      </w:pPr>
      <w:bookmarkStart w:id="128" w:name="_Toc380661909"/>
      <w:r w:rsidRPr="00793177">
        <w:lastRenderedPageBreak/>
        <w:t>Update Apt-Get</w:t>
      </w:r>
      <w:bookmarkEnd w:id="128"/>
    </w:p>
    <w:p w:rsidR="009E41DE" w:rsidRDefault="006D43CC" w:rsidP="00415183">
      <w:pPr>
        <w:pStyle w:val="Body"/>
        <w:spacing w:before="0" w:after="100" w:line="240" w:lineRule="auto"/>
        <w:rPr>
          <w:rFonts w:asciiTheme="minorHAnsi" w:hAnsiTheme="minorHAnsi"/>
        </w:rPr>
      </w:pPr>
      <w:r w:rsidRPr="00415183">
        <w:rPr>
          <w:rFonts w:asciiTheme="minorHAnsi" w:hAnsiTheme="minorHAnsi"/>
        </w:rPr>
        <w:t xml:space="preserve">Before </w:t>
      </w:r>
      <w:r w:rsidR="007C6926">
        <w:rPr>
          <w:rFonts w:asciiTheme="minorHAnsi" w:hAnsiTheme="minorHAnsi"/>
        </w:rPr>
        <w:t xml:space="preserve">installing the components listed in Section 4, you should </w:t>
      </w:r>
      <w:r w:rsidR="009E41DE">
        <w:rPr>
          <w:rFonts w:asciiTheme="minorHAnsi" w:hAnsiTheme="minorHAnsi"/>
        </w:rPr>
        <w:t>verify that</w:t>
      </w:r>
      <w:r w:rsidR="007C6926">
        <w:rPr>
          <w:rFonts w:asciiTheme="minorHAnsi" w:hAnsiTheme="minorHAnsi"/>
        </w:rPr>
        <w:t xml:space="preserve"> your </w:t>
      </w:r>
      <w:r w:rsidR="007C6926">
        <w:rPr>
          <w:rFonts w:asciiTheme="minorHAnsi" w:hAnsiTheme="minorHAnsi"/>
          <w:b/>
        </w:rPr>
        <w:t>apt-get</w:t>
      </w:r>
      <w:r w:rsidR="007C6926">
        <w:rPr>
          <w:rFonts w:asciiTheme="minorHAnsi" w:hAnsiTheme="minorHAnsi"/>
        </w:rPr>
        <w:t xml:space="preserve"> program</w:t>
      </w:r>
      <w:r w:rsidR="009E41DE">
        <w:rPr>
          <w:rFonts w:asciiTheme="minorHAnsi" w:hAnsiTheme="minorHAnsi"/>
        </w:rPr>
        <w:t xml:space="preserve"> is wor</w:t>
      </w:r>
      <w:r w:rsidR="009E41DE">
        <w:rPr>
          <w:rFonts w:asciiTheme="minorHAnsi" w:hAnsiTheme="minorHAnsi"/>
        </w:rPr>
        <w:t>k</w:t>
      </w:r>
      <w:r w:rsidR="009E41DE">
        <w:rPr>
          <w:rFonts w:asciiTheme="minorHAnsi" w:hAnsiTheme="minorHAnsi"/>
        </w:rPr>
        <w:t>ing and up-to-date</w:t>
      </w:r>
    </w:p>
    <w:p w:rsidR="006D43CC" w:rsidRDefault="007C6926" w:rsidP="00415183">
      <w:pPr>
        <w:pStyle w:val="Body"/>
        <w:spacing w:before="0" w:after="100" w:line="240" w:lineRule="auto"/>
        <w:rPr>
          <w:rFonts w:asciiTheme="minorHAnsi" w:hAnsiTheme="minorHAnsi"/>
        </w:rPr>
      </w:pPr>
      <w:r>
        <w:rPr>
          <w:rFonts w:asciiTheme="minorHAnsi" w:hAnsiTheme="minorHAnsi"/>
        </w:rPr>
        <w:t xml:space="preserve">To do so, open an Ubuntu Linux terminal and </w:t>
      </w:r>
      <w:r w:rsidR="006D43CC" w:rsidRPr="00415183">
        <w:rPr>
          <w:rFonts w:asciiTheme="minorHAnsi" w:hAnsiTheme="minorHAnsi"/>
        </w:rPr>
        <w:t>execute</w:t>
      </w:r>
      <w:r w:rsidR="00A93F9A">
        <w:rPr>
          <w:rFonts w:asciiTheme="minorHAnsi" w:hAnsiTheme="minorHAnsi"/>
        </w:rPr>
        <w:t xml:space="preserve"> the following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9E41DE" w:rsidRPr="00C03A67" w:rsidTr="00835970">
        <w:tc>
          <w:tcPr>
            <w:tcW w:w="9576" w:type="dxa"/>
            <w:shd w:val="pct5" w:color="auto" w:fill="auto"/>
          </w:tcPr>
          <w:p w:rsidR="009E41DE" w:rsidRPr="009E41DE" w:rsidRDefault="009E41DE" w:rsidP="009E41DE">
            <w:pPr>
              <w:spacing w:after="0"/>
              <w:rPr>
                <w:rFonts w:ascii="Courier New" w:hAnsi="Courier New" w:cs="Courier New"/>
              </w:rPr>
            </w:pPr>
            <w:r w:rsidRPr="009E41DE">
              <w:rPr>
                <w:rFonts w:ascii="Courier New" w:hAnsi="Courier New" w:cs="Courier New"/>
              </w:rPr>
              <w:t>% sudo apt-get update</w:t>
            </w:r>
          </w:p>
          <w:p w:rsidR="009E41DE" w:rsidRPr="009E41DE" w:rsidRDefault="009E41DE" w:rsidP="009E41DE">
            <w:pPr>
              <w:spacing w:after="0"/>
              <w:rPr>
                <w:rFonts w:ascii="Courier New" w:hAnsi="Courier New" w:cs="Courier New"/>
              </w:rPr>
            </w:pPr>
            <w:r w:rsidRPr="009E41DE">
              <w:rPr>
                <w:rFonts w:ascii="Courier New" w:hAnsi="Courier New" w:cs="Courier New"/>
              </w:rPr>
              <w:t>% sudo apt-get upgrade</w:t>
            </w:r>
          </w:p>
          <w:p w:rsidR="009E41DE" w:rsidRPr="009E41DE" w:rsidRDefault="009E41DE" w:rsidP="009E41DE">
            <w:pPr>
              <w:spacing w:after="0"/>
              <w:rPr>
                <w:rFonts w:ascii="Courier New" w:hAnsi="Courier New" w:cs="Courier New"/>
              </w:rPr>
            </w:pPr>
            <w:r w:rsidRPr="009E41DE">
              <w:rPr>
                <w:rFonts w:ascii="Courier New" w:hAnsi="Courier New" w:cs="Courier New"/>
              </w:rPr>
              <w:t>% sudo reboot</w:t>
            </w:r>
          </w:p>
          <w:p w:rsidR="009E41DE" w:rsidRPr="00415183" w:rsidRDefault="009E41DE" w:rsidP="00415183">
            <w:pPr>
              <w:spacing w:after="0"/>
              <w:rPr>
                <w:rFonts w:ascii="Courier New" w:hAnsi="Courier New" w:cs="Courier New"/>
              </w:rPr>
            </w:pPr>
            <w:r w:rsidRPr="009E41DE">
              <w:rPr>
                <w:rFonts w:ascii="Courier New" w:hAnsi="Courier New" w:cs="Courier New"/>
              </w:rPr>
              <w:t>% sudo apt-get upgrade</w:t>
            </w:r>
          </w:p>
        </w:tc>
      </w:tr>
    </w:tbl>
    <w:p w:rsidR="009E41DE" w:rsidRPr="00415183" w:rsidRDefault="009E41DE" w:rsidP="00415183">
      <w:pPr>
        <w:pStyle w:val="Body"/>
        <w:spacing w:before="0" w:after="100" w:line="240" w:lineRule="auto"/>
        <w:rPr>
          <w:rFonts w:asciiTheme="minorHAnsi" w:hAnsiTheme="minorHAnsi"/>
        </w:rPr>
      </w:pPr>
    </w:p>
    <w:p w:rsidR="006D43CC" w:rsidRPr="00415183" w:rsidRDefault="000C1CC7" w:rsidP="00415183">
      <w:pPr>
        <w:pStyle w:val="Body"/>
        <w:spacing w:before="0" w:after="100" w:line="240" w:lineRule="auto"/>
        <w:rPr>
          <w:rFonts w:asciiTheme="minorHAnsi" w:hAnsiTheme="minorHAnsi"/>
        </w:rPr>
      </w:pPr>
      <w:r>
        <w:rPr>
          <w:rFonts w:asciiTheme="minorHAnsi" w:hAnsiTheme="minorHAnsi"/>
        </w:rPr>
        <w:t>The</w:t>
      </w:r>
      <w:r w:rsidR="006D43CC" w:rsidRPr="00415183">
        <w:rPr>
          <w:rFonts w:asciiTheme="minorHAnsi" w:hAnsiTheme="minorHAnsi"/>
        </w:rPr>
        <w:t xml:space="preserve"> </w:t>
      </w:r>
      <w:r w:rsidR="006D43CC" w:rsidRPr="00415183">
        <w:rPr>
          <w:rFonts w:asciiTheme="minorHAnsi" w:hAnsiTheme="minorHAnsi"/>
          <w:b/>
        </w:rPr>
        <w:t>reboot</w:t>
      </w:r>
      <w:r w:rsidR="006D43CC" w:rsidRPr="00415183">
        <w:rPr>
          <w:rFonts w:asciiTheme="minorHAnsi" w:hAnsiTheme="minorHAnsi"/>
        </w:rPr>
        <w:t xml:space="preserve"> </w:t>
      </w:r>
      <w:r>
        <w:rPr>
          <w:rFonts w:asciiTheme="minorHAnsi" w:hAnsiTheme="minorHAnsi"/>
        </w:rPr>
        <w:t xml:space="preserve">command is used </w:t>
      </w:r>
      <w:r w:rsidR="006D43CC" w:rsidRPr="00415183">
        <w:rPr>
          <w:rFonts w:asciiTheme="minorHAnsi" w:hAnsiTheme="minorHAnsi"/>
        </w:rPr>
        <w:t xml:space="preserve">because some upgrades require </w:t>
      </w:r>
      <w:r>
        <w:rPr>
          <w:rFonts w:asciiTheme="minorHAnsi" w:hAnsiTheme="minorHAnsi"/>
        </w:rPr>
        <w:t>you to restart your</w:t>
      </w:r>
      <w:r w:rsidR="006D43CC" w:rsidRPr="00415183">
        <w:rPr>
          <w:rFonts w:asciiTheme="minorHAnsi" w:hAnsiTheme="minorHAnsi"/>
        </w:rPr>
        <w:t xml:space="preserve"> machine before </w:t>
      </w:r>
      <w:r>
        <w:rPr>
          <w:rFonts w:asciiTheme="minorHAnsi" w:hAnsiTheme="minorHAnsi"/>
        </w:rPr>
        <w:t>subs</w:t>
      </w:r>
      <w:r>
        <w:rPr>
          <w:rFonts w:asciiTheme="minorHAnsi" w:hAnsiTheme="minorHAnsi"/>
        </w:rPr>
        <w:t>e</w:t>
      </w:r>
      <w:r>
        <w:rPr>
          <w:rFonts w:asciiTheme="minorHAnsi" w:hAnsiTheme="minorHAnsi"/>
        </w:rPr>
        <w:t>quent</w:t>
      </w:r>
      <w:r w:rsidR="006D43CC" w:rsidRPr="00415183">
        <w:rPr>
          <w:rFonts w:asciiTheme="minorHAnsi" w:hAnsiTheme="minorHAnsi"/>
        </w:rPr>
        <w:t xml:space="preserve"> upgrades can be applied.</w:t>
      </w:r>
    </w:p>
    <w:p w:rsidR="006D43CC" w:rsidRPr="00415183" w:rsidRDefault="006D43CC" w:rsidP="00415183">
      <w:pPr>
        <w:pStyle w:val="Heading2"/>
        <w:spacing w:before="0" w:after="100" w:line="240" w:lineRule="auto"/>
        <w:rPr>
          <w:rFonts w:asciiTheme="minorHAnsi" w:hAnsiTheme="minorHAnsi"/>
        </w:rPr>
      </w:pPr>
      <w:bookmarkStart w:id="129" w:name="_Toc377463033"/>
      <w:bookmarkStart w:id="130" w:name="_Toc380661910"/>
      <w:r w:rsidRPr="00415183">
        <w:rPr>
          <w:rFonts w:asciiTheme="minorHAnsi" w:hAnsiTheme="minorHAnsi"/>
        </w:rPr>
        <w:t xml:space="preserve">Install a </w:t>
      </w:r>
      <w:bookmarkEnd w:id="129"/>
      <w:r w:rsidR="00835970">
        <w:rPr>
          <w:rFonts w:asciiTheme="minorHAnsi" w:hAnsiTheme="minorHAnsi"/>
        </w:rPr>
        <w:t>Java Development Kit (JDK)</w:t>
      </w:r>
      <w:bookmarkEnd w:id="130"/>
    </w:p>
    <w:p w:rsidR="00835970" w:rsidRDefault="00407A6C" w:rsidP="00415183">
      <w:pPr>
        <w:pStyle w:val="Body"/>
        <w:spacing w:before="0" w:after="100" w:line="240" w:lineRule="auto"/>
        <w:rPr>
          <w:rFonts w:asciiTheme="minorHAnsi" w:hAnsiTheme="minorHAnsi"/>
        </w:rPr>
      </w:pPr>
      <w:r>
        <w:rPr>
          <w:rFonts w:asciiTheme="minorHAnsi" w:hAnsiTheme="minorHAnsi"/>
        </w:rPr>
        <w:t xml:space="preserve">The first component of the NGDS Software Stack is a Java Development Kit (JDK) of </w:t>
      </w:r>
      <w:r w:rsidR="00490008">
        <w:rPr>
          <w:rFonts w:asciiTheme="minorHAnsi" w:hAnsiTheme="minorHAnsi"/>
        </w:rPr>
        <w:t>your choice</w:t>
      </w:r>
      <w:r>
        <w:rPr>
          <w:rFonts w:asciiTheme="minorHAnsi" w:hAnsiTheme="minorHAnsi"/>
        </w:rPr>
        <w:t>; the Or</w:t>
      </w:r>
      <w:r>
        <w:rPr>
          <w:rFonts w:asciiTheme="minorHAnsi" w:hAnsiTheme="minorHAnsi"/>
        </w:rPr>
        <w:t>a</w:t>
      </w:r>
      <w:r>
        <w:rPr>
          <w:rFonts w:asciiTheme="minorHAnsi" w:hAnsiTheme="minorHAnsi"/>
        </w:rPr>
        <w:t>cle Hotspot JDK is recommended.</w:t>
      </w:r>
    </w:p>
    <w:p w:rsidR="00835970" w:rsidRDefault="00407A6C" w:rsidP="00415183">
      <w:pPr>
        <w:pStyle w:val="Body"/>
        <w:spacing w:before="0" w:after="100" w:line="240" w:lineRule="auto"/>
        <w:rPr>
          <w:rFonts w:asciiTheme="minorHAnsi" w:hAnsiTheme="minorHAnsi"/>
        </w:rPr>
      </w:pPr>
      <w:r>
        <w:rPr>
          <w:rFonts w:asciiTheme="minorHAnsi" w:hAnsiTheme="minorHAnsi"/>
        </w:rPr>
        <w:t>To install the Oracle Hotspot JDK, you will need to download an archive</w:t>
      </w:r>
      <w:r w:rsidR="006D43CC" w:rsidRPr="00415183">
        <w:rPr>
          <w:rFonts w:asciiTheme="minorHAnsi" w:hAnsiTheme="minorHAnsi"/>
        </w:rPr>
        <w:t xml:space="preserve"> from the Oracle </w:t>
      </w:r>
      <w:r>
        <w:rPr>
          <w:rFonts w:asciiTheme="minorHAnsi" w:hAnsiTheme="minorHAnsi"/>
        </w:rPr>
        <w:t>website</w:t>
      </w:r>
      <w:r w:rsidR="006D43CC" w:rsidRPr="00415183">
        <w:rPr>
          <w:rFonts w:asciiTheme="minorHAnsi" w:hAnsiTheme="minorHAnsi"/>
        </w:rPr>
        <w:t>:</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27136D">
        <w:fldChar w:fldCharType="begin"/>
      </w:r>
      <w:ins w:id="131" w:author="Christy Caudill" w:date="2014-02-07T14:12:00Z">
        <w:r w:rsidR="00623462">
          <w:instrText>HYPERLINK "http://www.oracle.com/technetwork/java/javase/downloads/index.html"</w:instrText>
        </w:r>
      </w:ins>
      <w:del w:id="132" w:author="Christy Caudill" w:date="2014-02-07T14:12:00Z">
        <w:r w:rsidR="0027136D" w:rsidDel="00623462">
          <w:delInstrText xml:space="preserve"> HYPERLINK "http://www.oracle.com/technetwork/java/javase/downloads/index.html" </w:delInstrText>
        </w:r>
      </w:del>
      <w:r w:rsidR="0027136D">
        <w:fldChar w:fldCharType="separate"/>
      </w:r>
      <w:r w:rsidR="006D43CC" w:rsidRPr="00415183">
        <w:rPr>
          <w:rStyle w:val="Hyperlink"/>
          <w:rFonts w:asciiTheme="minorHAnsi" w:hAnsiTheme="minorHAnsi"/>
        </w:rPr>
        <w:t>http://www.oracle.com/technetwork/java/javase/downloads/index.html</w:t>
      </w:r>
      <w:r w:rsidR="0027136D">
        <w:rPr>
          <w:rStyle w:val="Hyperlink"/>
          <w:rFonts w:asciiTheme="minorHAnsi" w:hAnsiTheme="minorHAnsi"/>
        </w:rPr>
        <w:fldChar w:fldCharType="end"/>
      </w:r>
    </w:p>
    <w:p w:rsidR="00835970" w:rsidRDefault="006D43CC" w:rsidP="00415183">
      <w:pPr>
        <w:pStyle w:val="Body"/>
        <w:spacing w:before="0" w:after="100" w:line="240" w:lineRule="auto"/>
        <w:rPr>
          <w:rFonts w:asciiTheme="minorHAnsi" w:hAnsiTheme="minorHAnsi"/>
        </w:rPr>
      </w:pPr>
      <w:r w:rsidRPr="00415183">
        <w:rPr>
          <w:rFonts w:asciiTheme="minorHAnsi" w:hAnsiTheme="minorHAnsi"/>
        </w:rPr>
        <w:t>Be sure to download the 64</w:t>
      </w:r>
      <w:r w:rsidR="00835970">
        <w:rPr>
          <w:rFonts w:asciiTheme="minorHAnsi" w:hAnsiTheme="minorHAnsi"/>
        </w:rPr>
        <w:t>-</w:t>
      </w:r>
      <w:r w:rsidRPr="00415183">
        <w:rPr>
          <w:rFonts w:asciiTheme="minorHAnsi" w:hAnsiTheme="minorHAnsi"/>
        </w:rPr>
        <w:t>bit version. At the time of writing of this document</w:t>
      </w:r>
      <w:r w:rsidR="00C111FB">
        <w:rPr>
          <w:rFonts w:asciiTheme="minorHAnsi" w:hAnsiTheme="minorHAnsi"/>
        </w:rPr>
        <w:t xml:space="preserve">, the most up-to-date Oracle JDK 64-bit archive </w:t>
      </w:r>
      <w:r w:rsidRPr="00415183">
        <w:rPr>
          <w:rFonts w:asciiTheme="minorHAnsi" w:hAnsiTheme="minorHAnsi"/>
        </w:rPr>
        <w:t>is:</w:t>
      </w:r>
    </w:p>
    <w:p w:rsidR="006D43CC" w:rsidRPr="00415183" w:rsidRDefault="00835970" w:rsidP="00415183">
      <w:pPr>
        <w:pStyle w:val="Body"/>
        <w:spacing w:before="0" w:after="100" w:line="240" w:lineRule="auto"/>
        <w:rPr>
          <w:rFonts w:asciiTheme="minorHAnsi" w:hAnsiTheme="minorHAnsi"/>
        </w:rPr>
      </w:pPr>
      <w:r>
        <w:rPr>
          <w:rFonts w:asciiTheme="minorHAnsi" w:hAnsiTheme="minorHAnsi"/>
        </w:rPr>
        <w:tab/>
      </w:r>
      <w:r w:rsidR="006D43CC" w:rsidRPr="00415183">
        <w:rPr>
          <w:rFonts w:asciiTheme="minorHAnsi" w:hAnsiTheme="minorHAnsi"/>
        </w:rPr>
        <w:t>jdk-7u45-linux-x64.tar.gz</w:t>
      </w:r>
    </w:p>
    <w:p w:rsidR="006D43CC" w:rsidRDefault="00835970" w:rsidP="00415183">
      <w:pPr>
        <w:pStyle w:val="Body"/>
        <w:spacing w:before="0" w:after="100" w:line="240" w:lineRule="auto"/>
        <w:rPr>
          <w:rFonts w:asciiTheme="minorHAnsi" w:hAnsiTheme="minorHAnsi"/>
        </w:rPr>
      </w:pPr>
      <w:r>
        <w:rPr>
          <w:rFonts w:asciiTheme="minorHAnsi" w:hAnsiTheme="minorHAnsi"/>
        </w:rPr>
        <w:t>After downloading the</w:t>
      </w:r>
      <w:r w:rsidR="00C111FB">
        <w:rPr>
          <w:rFonts w:asciiTheme="minorHAnsi" w:hAnsiTheme="minorHAnsi"/>
        </w:rPr>
        <w:t xml:space="preserve"> archive, extract it by opening an Ubuntu Linux terminal and executing the follo</w:t>
      </w:r>
      <w:r w:rsidR="00C111FB">
        <w:rPr>
          <w:rFonts w:asciiTheme="minorHAnsi" w:hAnsiTheme="minorHAnsi"/>
        </w:rPr>
        <w:t>w</w:t>
      </w:r>
      <w:r w:rsidR="00C111FB">
        <w:rPr>
          <w:rFonts w:asciiTheme="minorHAnsi" w:hAnsiTheme="minorHAnsi"/>
        </w:rPr>
        <w:t>ing commands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111FB" w:rsidRPr="00C03A67" w:rsidTr="005B5568">
        <w:tc>
          <w:tcPr>
            <w:tcW w:w="9576" w:type="dxa"/>
            <w:shd w:val="pct5" w:color="auto" w:fill="auto"/>
          </w:tcPr>
          <w:p w:rsidR="00C111FB" w:rsidRPr="00C111FB" w:rsidRDefault="00C111FB" w:rsidP="00C111FB">
            <w:pPr>
              <w:spacing w:after="0"/>
              <w:rPr>
                <w:rFonts w:ascii="Courier New" w:hAnsi="Courier New" w:cs="Courier New"/>
              </w:rPr>
            </w:pPr>
            <w:r w:rsidRPr="00C111FB">
              <w:rPr>
                <w:rFonts w:ascii="Courier New" w:hAnsi="Courier New" w:cs="Courier New"/>
              </w:rPr>
              <w:t>% cd /opt</w:t>
            </w:r>
          </w:p>
          <w:p w:rsidR="00C111FB" w:rsidRPr="00C111FB" w:rsidRDefault="00C111FB" w:rsidP="00C111FB">
            <w:pPr>
              <w:spacing w:after="0"/>
              <w:rPr>
                <w:rFonts w:ascii="Courier New" w:hAnsi="Courier New" w:cs="Courier New"/>
              </w:rPr>
            </w:pPr>
            <w:r w:rsidRPr="00C111FB">
              <w:rPr>
                <w:rFonts w:ascii="Courier New" w:hAnsi="Courier New" w:cs="Courier New"/>
              </w:rPr>
              <w:t>% sudo tar xvfz ~/Downloads/jdk-7u45-linux-x64.tar.gz</w:t>
            </w:r>
          </w:p>
          <w:p w:rsidR="00C111FB" w:rsidRPr="00415183" w:rsidRDefault="00C111FB" w:rsidP="005B5568">
            <w:pPr>
              <w:spacing w:after="0" w:line="276" w:lineRule="auto"/>
              <w:rPr>
                <w:rFonts w:ascii="Courier New" w:hAnsi="Courier New" w:cs="Courier New"/>
                <w:lang w:val="es-ES"/>
              </w:rPr>
            </w:pPr>
            <w:r w:rsidRPr="00C111FB">
              <w:rPr>
                <w:rFonts w:ascii="Courier New" w:hAnsi="Courier New" w:cs="Courier New"/>
                <w:lang w:val="es-ES"/>
              </w:rPr>
              <w:t>% sudo ln –s jdk-7u45-linux-x64 jdk</w:t>
            </w:r>
          </w:p>
        </w:tc>
      </w:tr>
    </w:tbl>
    <w:p w:rsidR="00C111FB" w:rsidRPr="00415183" w:rsidRDefault="00C111FB" w:rsidP="00415183">
      <w:pPr>
        <w:pStyle w:val="Body"/>
        <w:spacing w:before="0" w:after="100" w:line="240" w:lineRule="auto"/>
        <w:rPr>
          <w:rFonts w:asciiTheme="minorHAnsi" w:hAnsiTheme="minorHAnsi"/>
        </w:rPr>
      </w:pPr>
    </w:p>
    <w:p w:rsidR="006D43CC" w:rsidRDefault="005660CE" w:rsidP="00415183">
      <w:pPr>
        <w:pStyle w:val="Body"/>
        <w:spacing w:before="0" w:after="100" w:line="240" w:lineRule="auto"/>
        <w:rPr>
          <w:rFonts w:asciiTheme="minorHAnsi" w:hAnsiTheme="minorHAnsi"/>
        </w:rPr>
      </w:pPr>
      <w:r>
        <w:rPr>
          <w:rFonts w:asciiTheme="minorHAnsi" w:hAnsiTheme="minorHAnsi"/>
        </w:rPr>
        <w:t xml:space="preserve">Navigate to the </w:t>
      </w:r>
      <w:r w:rsidR="006D43CC" w:rsidRPr="00415183">
        <w:rPr>
          <w:rFonts w:asciiTheme="minorHAnsi" w:hAnsiTheme="minorHAnsi"/>
          <w:b/>
        </w:rPr>
        <w:t>etc</w:t>
      </w:r>
      <w:r>
        <w:rPr>
          <w:rFonts w:asciiTheme="minorHAnsi" w:hAnsiTheme="minorHAnsi"/>
        </w:rPr>
        <w:t xml:space="preserve"> directory and use a text editor to edit the </w:t>
      </w:r>
      <w:r>
        <w:rPr>
          <w:rFonts w:asciiTheme="minorHAnsi" w:hAnsiTheme="minorHAnsi"/>
          <w:b/>
        </w:rPr>
        <w:t xml:space="preserve">environment </w:t>
      </w:r>
      <w:r>
        <w:rPr>
          <w:rFonts w:asciiTheme="minorHAnsi" w:hAnsiTheme="minorHAnsi"/>
        </w:rPr>
        <w:t>file there. A</w:t>
      </w:r>
      <w:r w:rsidR="006D43CC" w:rsidRPr="00415183">
        <w:rPr>
          <w:rFonts w:asciiTheme="minorHAnsi" w:hAnsiTheme="minorHAnsi"/>
        </w:rPr>
        <w:t>dd the enviro</w:t>
      </w:r>
      <w:r w:rsidR="006D43CC" w:rsidRPr="00415183">
        <w:rPr>
          <w:rFonts w:asciiTheme="minorHAnsi" w:hAnsiTheme="minorHAnsi"/>
        </w:rPr>
        <w:t>n</w:t>
      </w:r>
      <w:r w:rsidR="006D43CC" w:rsidRPr="00415183">
        <w:rPr>
          <w:rFonts w:asciiTheme="minorHAnsi" w:hAnsiTheme="minorHAnsi"/>
        </w:rPr>
        <w:t>ment variable JAVA_HOME and mo</w:t>
      </w:r>
      <w:r w:rsidR="00B1462A" w:rsidRPr="00415183">
        <w:rPr>
          <w:rFonts w:asciiTheme="minorHAnsi" w:hAnsiTheme="minorHAnsi"/>
        </w:rPr>
        <w:t>d</w:t>
      </w:r>
      <w:r w:rsidR="006D43CC" w:rsidRPr="00415183">
        <w:rPr>
          <w:rFonts w:asciiTheme="minorHAnsi" w:hAnsiTheme="minorHAnsi"/>
        </w:rPr>
        <w:t xml:space="preserve">ify the PATH variable so </w:t>
      </w:r>
      <w:r w:rsidR="00490008">
        <w:rPr>
          <w:rFonts w:asciiTheme="minorHAnsi" w:hAnsiTheme="minorHAnsi"/>
        </w:rPr>
        <w:t>it appears as follows</w:t>
      </w:r>
      <w:r w:rsidR="006D43CC"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490008" w:rsidRPr="00C03A67" w:rsidTr="005B5568">
        <w:tc>
          <w:tcPr>
            <w:tcW w:w="9576" w:type="dxa"/>
            <w:shd w:val="pct5" w:color="auto" w:fill="auto"/>
          </w:tcPr>
          <w:p w:rsidR="00490008" w:rsidRPr="00490008" w:rsidRDefault="00490008" w:rsidP="00490008">
            <w:pPr>
              <w:spacing w:after="0"/>
              <w:rPr>
                <w:rFonts w:ascii="Courier New" w:hAnsi="Courier New" w:cs="Courier New"/>
              </w:rPr>
            </w:pPr>
            <w:r w:rsidRPr="00490008">
              <w:rPr>
                <w:rFonts w:ascii="Courier New" w:hAnsi="Courier New" w:cs="Courier New"/>
              </w:rPr>
              <w:t>PATH=/opt/jdk/bin:&lt;previous path value&gt;</w:t>
            </w:r>
          </w:p>
          <w:p w:rsidR="00490008" w:rsidRPr="00415183" w:rsidRDefault="00490008" w:rsidP="005B5568">
            <w:pPr>
              <w:spacing w:after="0" w:line="276" w:lineRule="auto"/>
              <w:rPr>
                <w:rFonts w:ascii="Courier New" w:hAnsi="Courier New" w:cs="Courier New"/>
              </w:rPr>
            </w:pPr>
            <w:r w:rsidRPr="00490008">
              <w:rPr>
                <w:rFonts w:ascii="Courier New" w:hAnsi="Courier New" w:cs="Courier New"/>
              </w:rPr>
              <w:t>JAVA_HOME=/opt/jdk</w:t>
            </w:r>
          </w:p>
        </w:tc>
      </w:tr>
    </w:tbl>
    <w:p w:rsidR="001A72D1" w:rsidRPr="00415183" w:rsidRDefault="001A72D1" w:rsidP="00415183">
      <w:pPr>
        <w:pStyle w:val="Body"/>
        <w:spacing w:before="0" w:after="100" w:line="240" w:lineRule="auto"/>
        <w:rPr>
          <w:rFonts w:asciiTheme="minorHAnsi" w:hAnsiTheme="minorHAnsi"/>
        </w:rPr>
      </w:pPr>
    </w:p>
    <w:p w:rsidR="00490008" w:rsidRDefault="006D43CC" w:rsidP="00415183">
      <w:pPr>
        <w:pStyle w:val="Body"/>
        <w:spacing w:before="0" w:after="100" w:line="240" w:lineRule="auto"/>
        <w:rPr>
          <w:rFonts w:asciiTheme="minorHAnsi" w:hAnsiTheme="minorHAnsi"/>
        </w:rPr>
      </w:pPr>
      <w:r w:rsidRPr="00415183">
        <w:rPr>
          <w:rFonts w:asciiTheme="minorHAnsi" w:hAnsiTheme="minorHAnsi"/>
        </w:rPr>
        <w:t>To make sure that all changes are in effect reboot the system</w:t>
      </w:r>
      <w:r w:rsidR="005660CE">
        <w:rPr>
          <w:rFonts w:asciiTheme="minorHAnsi" w:hAnsiTheme="minorHAnsi"/>
        </w:rPr>
        <w:t>, open an Ubuntu Linux termal, and</w:t>
      </w:r>
      <w:r w:rsidRPr="00415183">
        <w:rPr>
          <w:rFonts w:asciiTheme="minorHAnsi" w:hAnsiTheme="minorHAnsi"/>
        </w:rPr>
        <w:t xml:space="preserve"> execute</w:t>
      </w:r>
      <w:r w:rsidR="005660CE">
        <w:rPr>
          <w:rFonts w:asciiTheme="minorHAnsi" w:hAnsiTheme="minorHAnsi"/>
        </w:rPr>
        <w:t xml:space="preserve"> the following command</w:t>
      </w:r>
      <w:r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660CE" w:rsidRPr="00C03A67" w:rsidTr="005B5568">
        <w:tc>
          <w:tcPr>
            <w:tcW w:w="9576" w:type="dxa"/>
            <w:shd w:val="pct5" w:color="auto" w:fill="auto"/>
          </w:tcPr>
          <w:p w:rsidR="005660CE" w:rsidRPr="00415183" w:rsidRDefault="005660CE" w:rsidP="005B5568">
            <w:pPr>
              <w:spacing w:after="0" w:line="276" w:lineRule="auto"/>
              <w:rPr>
                <w:rFonts w:ascii="Courier New" w:hAnsi="Courier New" w:cs="Courier New"/>
              </w:rPr>
            </w:pPr>
            <w:r w:rsidRPr="005660CE">
              <w:rPr>
                <w:rFonts w:ascii="Courier New" w:hAnsi="Courier New" w:cs="Courier New"/>
              </w:rPr>
              <w:t>% java –version</w:t>
            </w:r>
          </w:p>
        </w:tc>
      </w:tr>
    </w:tbl>
    <w:p w:rsidR="00490008" w:rsidRPr="00415183" w:rsidRDefault="00490008" w:rsidP="00415183">
      <w:pPr>
        <w:pStyle w:val="Body"/>
        <w:spacing w:before="0" w:after="100" w:line="240" w:lineRule="auto"/>
        <w:rPr>
          <w:rFonts w:asciiTheme="minorHAnsi" w:hAnsiTheme="minorHAnsi"/>
        </w:rPr>
      </w:pPr>
    </w:p>
    <w:p w:rsidR="006D43CC" w:rsidRDefault="006D43CC" w:rsidP="00415183">
      <w:pPr>
        <w:pStyle w:val="Body"/>
        <w:spacing w:before="0" w:after="100" w:line="240" w:lineRule="auto"/>
        <w:rPr>
          <w:rFonts w:asciiTheme="minorHAnsi" w:hAnsiTheme="minorHAnsi"/>
        </w:rPr>
      </w:pPr>
      <w:r w:rsidRPr="00415183">
        <w:rPr>
          <w:rFonts w:asciiTheme="minorHAnsi" w:hAnsiTheme="minorHAnsi"/>
        </w:rPr>
        <w:t xml:space="preserve">The command should return </w:t>
      </w:r>
      <w:r w:rsidR="005660CE">
        <w:rPr>
          <w:rFonts w:asciiTheme="minorHAnsi" w:hAnsiTheme="minorHAnsi"/>
        </w:rPr>
        <w:t>a</w:t>
      </w:r>
      <w:r w:rsidRPr="00415183">
        <w:rPr>
          <w:rFonts w:asciiTheme="minorHAnsi" w:hAnsiTheme="minorHAnsi"/>
        </w:rPr>
        <w:t xml:space="preserve"> version number of the installed </w:t>
      </w:r>
      <w:r w:rsidR="005660CE">
        <w:rPr>
          <w:rFonts w:asciiTheme="minorHAnsi" w:hAnsiTheme="minorHAnsi"/>
        </w:rPr>
        <w:t>JDK</w:t>
      </w:r>
      <w:r w:rsidRPr="00415183">
        <w:rPr>
          <w:rFonts w:asciiTheme="minorHAnsi" w:hAnsiTheme="minorHAnsi"/>
        </w:rPr>
        <w:t>.</w:t>
      </w:r>
    </w:p>
    <w:p w:rsidR="00433647" w:rsidRPr="00415183" w:rsidRDefault="00433647" w:rsidP="00415183">
      <w:pPr>
        <w:pStyle w:val="Body"/>
        <w:spacing w:before="0" w:after="100" w:line="240" w:lineRule="auto"/>
        <w:rPr>
          <w:rFonts w:asciiTheme="minorHAnsi" w:hAnsiTheme="minorHAnsi"/>
        </w:rPr>
      </w:pPr>
    </w:p>
    <w:p w:rsidR="00B1462A" w:rsidRPr="00415183" w:rsidRDefault="00B1462A" w:rsidP="00415183">
      <w:pPr>
        <w:pStyle w:val="Heading2"/>
        <w:spacing w:before="0" w:after="100" w:line="240" w:lineRule="auto"/>
        <w:rPr>
          <w:rFonts w:asciiTheme="minorHAnsi" w:hAnsiTheme="minorHAnsi"/>
        </w:rPr>
      </w:pPr>
      <w:bookmarkStart w:id="133" w:name="_Toc377463034"/>
      <w:bookmarkStart w:id="134" w:name="_Toc380661911"/>
      <w:r w:rsidRPr="00415183">
        <w:rPr>
          <w:rFonts w:asciiTheme="minorHAnsi" w:hAnsiTheme="minorHAnsi"/>
        </w:rPr>
        <w:t>Install Git</w:t>
      </w:r>
      <w:bookmarkEnd w:id="133"/>
      <w:bookmarkEnd w:id="134"/>
    </w:p>
    <w:p w:rsidR="000A10C2" w:rsidRDefault="000A10C2" w:rsidP="00415183">
      <w:pPr>
        <w:pStyle w:val="Body"/>
        <w:spacing w:before="0" w:after="100" w:line="240" w:lineRule="auto"/>
        <w:rPr>
          <w:rFonts w:asciiTheme="minorHAnsi" w:hAnsiTheme="minorHAnsi"/>
        </w:rPr>
      </w:pPr>
      <w:r>
        <w:rPr>
          <w:rFonts w:asciiTheme="minorHAnsi" w:hAnsiTheme="minorHAnsi"/>
        </w:rPr>
        <w:t xml:space="preserve">To install the </w:t>
      </w:r>
      <w:r w:rsidRPr="00415183">
        <w:rPr>
          <w:rFonts w:asciiTheme="minorHAnsi" w:hAnsiTheme="minorHAnsi"/>
          <w:b/>
        </w:rPr>
        <w:t>git</w:t>
      </w:r>
      <w:r>
        <w:rPr>
          <w:rFonts w:asciiTheme="minorHAnsi" w:hAnsiTheme="minorHAnsi"/>
        </w:rPr>
        <w:t xml:space="preserve"> program, make sure you are logged in as </w:t>
      </w:r>
      <w:r w:rsidRPr="00D463E8">
        <w:rPr>
          <w:rFonts w:asciiTheme="minorHAnsi" w:hAnsiTheme="minorHAnsi"/>
          <w:b/>
        </w:rPr>
        <w:t>ngds</w:t>
      </w:r>
      <w:r>
        <w:rPr>
          <w:rFonts w:asciiTheme="minorHAnsi" w:hAnsiTheme="minorHAnsi"/>
        </w:rPr>
        <w:t>.</w:t>
      </w:r>
    </w:p>
    <w:p w:rsidR="000A10C2" w:rsidRDefault="000A10C2" w:rsidP="00415183">
      <w:pPr>
        <w:pStyle w:val="Body"/>
        <w:spacing w:before="0" w:after="100" w:line="240" w:lineRule="auto"/>
        <w:rPr>
          <w:rFonts w:asciiTheme="minorHAnsi" w:hAnsiTheme="minorHAnsi"/>
        </w:rPr>
      </w:pPr>
      <w:r>
        <w:rPr>
          <w:rFonts w:asciiTheme="minorHAnsi" w:hAnsiTheme="minorHAnsi"/>
        </w:rPr>
        <w:lastRenderedPageBreak/>
        <w:t>Open an Ubuntu Linux terminal and execute the following commands:</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Default="000A10C2" w:rsidP="00D463E8">
            <w:pPr>
              <w:spacing w:after="0"/>
              <w:rPr>
                <w:rFonts w:ascii="Courier New" w:hAnsi="Courier New" w:cs="Courier New"/>
              </w:rPr>
            </w:pPr>
            <w:r w:rsidRPr="005660CE">
              <w:rPr>
                <w:rFonts w:ascii="Courier New" w:hAnsi="Courier New" w:cs="Courier New"/>
              </w:rPr>
              <w:t xml:space="preserve">% </w:t>
            </w:r>
            <w:r>
              <w:rPr>
                <w:rFonts w:ascii="Courier New" w:hAnsi="Courier New" w:cs="Courier New"/>
              </w:rPr>
              <w:t>sudo su</w:t>
            </w:r>
          </w:p>
          <w:p w:rsidR="000A10C2" w:rsidRPr="00693D88" w:rsidRDefault="000A10C2" w:rsidP="00D463E8">
            <w:pPr>
              <w:spacing w:after="0"/>
              <w:rPr>
                <w:rFonts w:ascii="Courier New" w:hAnsi="Courier New" w:cs="Courier New"/>
              </w:rPr>
            </w:pPr>
            <w:r w:rsidRPr="000A10C2">
              <w:rPr>
                <w:rFonts w:ascii="Courier New" w:hAnsi="Courier New" w:cs="Courier New"/>
              </w:rPr>
              <w:t>% sudo apt-get install git git-core</w:t>
            </w:r>
          </w:p>
        </w:tc>
      </w:tr>
    </w:tbl>
    <w:p w:rsidR="000A10C2" w:rsidRDefault="000A10C2" w:rsidP="00415183">
      <w:pPr>
        <w:pStyle w:val="Body"/>
        <w:spacing w:before="0" w:after="100" w:line="240" w:lineRule="auto"/>
        <w:rPr>
          <w:rFonts w:asciiTheme="minorHAnsi" w:hAnsiTheme="minorHAnsi"/>
        </w:rPr>
      </w:pPr>
    </w:p>
    <w:p w:rsidR="00B1462A" w:rsidRPr="00415183" w:rsidRDefault="00B1462A" w:rsidP="00415183">
      <w:pPr>
        <w:pStyle w:val="Heading2"/>
        <w:spacing w:before="0" w:after="100" w:line="240" w:lineRule="auto"/>
        <w:rPr>
          <w:rFonts w:asciiTheme="minorHAnsi" w:hAnsiTheme="minorHAnsi"/>
        </w:rPr>
      </w:pPr>
      <w:bookmarkStart w:id="135" w:name="_Toc379537697"/>
      <w:bookmarkStart w:id="136" w:name="_Toc379537698"/>
      <w:bookmarkStart w:id="137" w:name="_Toc377463035"/>
      <w:bookmarkStart w:id="138" w:name="_Toc380661912"/>
      <w:bookmarkEnd w:id="135"/>
      <w:bookmarkEnd w:id="136"/>
      <w:r w:rsidRPr="00415183">
        <w:rPr>
          <w:rFonts w:asciiTheme="minorHAnsi" w:hAnsiTheme="minorHAnsi"/>
        </w:rPr>
        <w:t xml:space="preserve">Obtain the </w:t>
      </w:r>
      <w:r w:rsidR="000A10C2">
        <w:rPr>
          <w:rFonts w:asciiTheme="minorHAnsi" w:hAnsiTheme="minorHAnsi"/>
        </w:rPr>
        <w:t xml:space="preserve">NGDS Software Stack </w:t>
      </w:r>
      <w:bookmarkEnd w:id="137"/>
      <w:r w:rsidR="000A10C2">
        <w:rPr>
          <w:rFonts w:asciiTheme="minorHAnsi" w:hAnsiTheme="minorHAnsi"/>
        </w:rPr>
        <w:t>Installation Files</w:t>
      </w:r>
      <w:bookmarkEnd w:id="138"/>
    </w:p>
    <w:p w:rsidR="00B1462A" w:rsidRDefault="000A10C2" w:rsidP="00415183">
      <w:pPr>
        <w:pStyle w:val="Body"/>
        <w:spacing w:before="0" w:after="100" w:line="240" w:lineRule="auto"/>
        <w:rPr>
          <w:rFonts w:asciiTheme="minorHAnsi" w:hAnsiTheme="minorHAnsi"/>
        </w:rPr>
      </w:pPr>
      <w:r>
        <w:rPr>
          <w:rFonts w:asciiTheme="minorHAnsi" w:hAnsiTheme="minorHAnsi"/>
        </w:rPr>
        <w:t>To obtain the installation files for the NGDS Software Stack, open an Ubuntu Linux terminal and execute the following commands</w:t>
      </w:r>
      <w:r w:rsidR="00B1462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0A10C2" w:rsidRPr="00C03A67" w:rsidTr="005B5568">
        <w:tc>
          <w:tcPr>
            <w:tcW w:w="9576" w:type="dxa"/>
            <w:shd w:val="pct5" w:color="auto" w:fill="auto"/>
          </w:tcPr>
          <w:p w:rsidR="000A10C2" w:rsidRPr="000A10C2" w:rsidRDefault="000A10C2" w:rsidP="000A10C2">
            <w:pPr>
              <w:spacing w:after="0"/>
              <w:rPr>
                <w:rFonts w:ascii="Courier New" w:hAnsi="Courier New" w:cs="Courier New"/>
              </w:rPr>
            </w:pPr>
            <w:r w:rsidRPr="000A10C2">
              <w:rPr>
                <w:rFonts w:ascii="Courier New" w:hAnsi="Courier New" w:cs="Courier New"/>
              </w:rPr>
              <w:t>%  cd ~ngds</w:t>
            </w:r>
          </w:p>
          <w:p w:rsidR="000A10C2" w:rsidRPr="000A10C2" w:rsidRDefault="000A10C2" w:rsidP="000A10C2">
            <w:pPr>
              <w:spacing w:after="0"/>
              <w:rPr>
                <w:rFonts w:ascii="Courier New" w:hAnsi="Courier New" w:cs="Courier New"/>
              </w:rPr>
            </w:pPr>
            <w:r w:rsidRPr="000A10C2">
              <w:rPr>
                <w:rFonts w:ascii="Courier New" w:hAnsi="Courier New" w:cs="Courier New"/>
              </w:rPr>
              <w:t>%  mkdir tmp</w:t>
            </w:r>
          </w:p>
          <w:p w:rsidR="000A10C2" w:rsidRPr="000A10C2" w:rsidRDefault="000A10C2" w:rsidP="000A10C2">
            <w:pPr>
              <w:spacing w:after="0"/>
              <w:rPr>
                <w:rFonts w:ascii="Courier New" w:hAnsi="Courier New" w:cs="Courier New"/>
              </w:rPr>
            </w:pPr>
            <w:r w:rsidRPr="000A10C2">
              <w:rPr>
                <w:rFonts w:ascii="Courier New" w:hAnsi="Courier New" w:cs="Courier New"/>
              </w:rPr>
              <w:t>%  cd tmp</w:t>
            </w:r>
          </w:p>
          <w:p w:rsidR="000A10C2" w:rsidRPr="00693D88" w:rsidRDefault="000A10C2" w:rsidP="000A10C2">
            <w:pPr>
              <w:spacing w:after="0"/>
              <w:rPr>
                <w:rFonts w:ascii="Courier New" w:hAnsi="Courier New" w:cs="Courier New"/>
              </w:rPr>
            </w:pPr>
            <w:r w:rsidRPr="000A10C2">
              <w:rPr>
                <w:rFonts w:ascii="Courier New" w:hAnsi="Courier New" w:cs="Courier New"/>
              </w:rPr>
              <w:t>%  git clone https://github.com/ngds/ckanext-ngds.git</w:t>
            </w:r>
          </w:p>
        </w:tc>
      </w:tr>
    </w:tbl>
    <w:p w:rsidR="00B1462A" w:rsidRPr="00415183" w:rsidRDefault="00B1462A" w:rsidP="00415183">
      <w:pPr>
        <w:pStyle w:val="SourceCode"/>
        <w:spacing w:before="0" w:after="100"/>
        <w:ind w:left="0"/>
        <w:rPr>
          <w:rFonts w:asciiTheme="minorHAnsi" w:hAnsiTheme="minorHAnsi"/>
        </w:rPr>
      </w:pPr>
    </w:p>
    <w:p w:rsidR="009F1069" w:rsidRPr="00415183" w:rsidRDefault="009F1069" w:rsidP="00415183">
      <w:pPr>
        <w:pStyle w:val="Heading2"/>
        <w:spacing w:before="0" w:after="100" w:line="240" w:lineRule="auto"/>
        <w:rPr>
          <w:rFonts w:asciiTheme="minorHAnsi" w:hAnsiTheme="minorHAnsi"/>
        </w:rPr>
      </w:pPr>
      <w:bookmarkStart w:id="139" w:name="_Toc379537700"/>
      <w:bookmarkStart w:id="140" w:name="_Toc377463036"/>
      <w:bookmarkStart w:id="141" w:name="_Toc380661913"/>
      <w:bookmarkEnd w:id="139"/>
      <w:r w:rsidRPr="00415183">
        <w:rPr>
          <w:rFonts w:asciiTheme="minorHAnsi" w:hAnsiTheme="minorHAnsi"/>
        </w:rPr>
        <w:t>Set</w:t>
      </w:r>
      <w:r w:rsidR="00EF4CAA">
        <w:rPr>
          <w:rFonts w:asciiTheme="minorHAnsi" w:hAnsiTheme="minorHAnsi"/>
        </w:rPr>
        <w:t xml:space="preserve"> Installation </w:t>
      </w:r>
      <w:r w:rsidRPr="00415183">
        <w:rPr>
          <w:rFonts w:asciiTheme="minorHAnsi" w:hAnsiTheme="minorHAnsi"/>
        </w:rPr>
        <w:t>Parameters</w:t>
      </w:r>
      <w:bookmarkEnd w:id="140"/>
      <w:bookmarkEnd w:id="141"/>
    </w:p>
    <w:p w:rsidR="00CC5A1D" w:rsidRDefault="00CC5A1D" w:rsidP="00415183">
      <w:pPr>
        <w:pStyle w:val="Body"/>
        <w:spacing w:before="0" w:after="100" w:line="240" w:lineRule="auto"/>
        <w:rPr>
          <w:rFonts w:asciiTheme="minorHAnsi" w:hAnsiTheme="minorHAnsi"/>
        </w:rPr>
      </w:pPr>
      <w:r>
        <w:rPr>
          <w:rFonts w:asciiTheme="minorHAnsi" w:hAnsiTheme="minorHAnsi"/>
        </w:rPr>
        <w:t>Before running the NGDS Software Stack installation script, you will need to specify any required install</w:t>
      </w:r>
      <w:r>
        <w:rPr>
          <w:rFonts w:asciiTheme="minorHAnsi" w:hAnsiTheme="minorHAnsi"/>
        </w:rPr>
        <w:t>a</w:t>
      </w:r>
      <w:r>
        <w:rPr>
          <w:rFonts w:asciiTheme="minorHAnsi" w:hAnsiTheme="minorHAnsi"/>
        </w:rPr>
        <w:t>tion paramaeters. To do so, navigate to the following directory:</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ckanext-ngds/installation/</w:t>
      </w:r>
    </w:p>
    <w:p w:rsidR="00CC5A1D" w:rsidRDefault="00CC5A1D" w:rsidP="00415183">
      <w:pPr>
        <w:pStyle w:val="Body"/>
        <w:spacing w:before="0" w:after="100" w:line="240" w:lineRule="auto"/>
        <w:rPr>
          <w:rFonts w:asciiTheme="minorHAnsi" w:hAnsiTheme="minorHAnsi"/>
        </w:rPr>
      </w:pPr>
      <w:r>
        <w:rPr>
          <w:rFonts w:asciiTheme="minorHAnsi" w:hAnsiTheme="minorHAnsi"/>
        </w:rPr>
        <w:t>Use a text editor to edit the following file:</w:t>
      </w:r>
    </w:p>
    <w:p w:rsidR="00CC5A1D" w:rsidRDefault="00CC5A1D" w:rsidP="00415183">
      <w:pPr>
        <w:pStyle w:val="Body"/>
        <w:spacing w:before="0" w:after="100" w:line="240" w:lineRule="auto"/>
        <w:rPr>
          <w:rFonts w:asciiTheme="minorHAnsi" w:hAnsiTheme="minorHAnsi"/>
        </w:rPr>
      </w:pPr>
      <w:r>
        <w:rPr>
          <w:rFonts w:asciiTheme="minorHAnsi" w:hAnsiTheme="minorHAnsi"/>
        </w:rPr>
        <w:tab/>
      </w:r>
      <w:r w:rsidR="009F1069" w:rsidRPr="00415183">
        <w:rPr>
          <w:rFonts w:asciiTheme="minorHAnsi" w:hAnsiTheme="minorHAnsi"/>
        </w:rPr>
        <w:t>install-ngds.sh</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 xml:space="preserve">The most important variables </w:t>
      </w:r>
      <w:r w:rsidR="00CC5A1D">
        <w:rPr>
          <w:rFonts w:asciiTheme="minorHAnsi" w:hAnsiTheme="minorHAnsi"/>
        </w:rPr>
        <w:t xml:space="preserve">to specify </w:t>
      </w:r>
      <w:r w:rsidRPr="00415183">
        <w:rPr>
          <w:rFonts w:asciiTheme="minorHAnsi" w:hAnsiTheme="minorHAnsi"/>
        </w:rPr>
        <w:t>are:</w:t>
      </w:r>
    </w:p>
    <w:p w:rsidR="009F1069" w:rsidRPr="005E68DF" w:rsidRDefault="009F1069" w:rsidP="00415183">
      <w:pPr>
        <w:pStyle w:val="ListBullet2"/>
        <w:spacing w:after="100" w:line="240" w:lineRule="auto"/>
      </w:pPr>
      <w:r w:rsidRPr="005E68DF">
        <w:t>APPS (line 53): Installati</w:t>
      </w:r>
      <w:r w:rsidR="00DF2D00">
        <w:t>o</w:t>
      </w:r>
      <w:r w:rsidRPr="005E68DF">
        <w:t>n base directory. Default is: /opt/ngds</w:t>
      </w:r>
    </w:p>
    <w:p w:rsidR="009F1069" w:rsidRPr="005E68DF" w:rsidRDefault="009F1069" w:rsidP="00415183">
      <w:pPr>
        <w:pStyle w:val="ListBullet2"/>
        <w:spacing w:after="100" w:line="240" w:lineRule="auto"/>
      </w:pPr>
      <w:r w:rsidRPr="005E68DF">
        <w:t xml:space="preserve">DEPLOYMENT_MODE (line xx): Choose between </w:t>
      </w:r>
      <w:r w:rsidRPr="005E68DF">
        <w:rPr>
          <w:i/>
        </w:rPr>
        <w:t>central</w:t>
      </w:r>
      <w:r w:rsidRPr="005E68DF">
        <w:t xml:space="preserve"> or </w:t>
      </w:r>
      <w:r w:rsidRPr="005E68DF">
        <w:rPr>
          <w:i/>
        </w:rPr>
        <w:t>node</w:t>
      </w:r>
      <w:r w:rsidRPr="005E68DF">
        <w:t xml:space="preserve"> mode. Default is: </w:t>
      </w:r>
      <w:r w:rsidRPr="005E68DF">
        <w:rPr>
          <w:i/>
        </w:rPr>
        <w:t>node</w:t>
      </w:r>
    </w:p>
    <w:p w:rsidR="00CC5A1D" w:rsidRDefault="009F1069" w:rsidP="00415183">
      <w:pPr>
        <w:pStyle w:val="Body"/>
        <w:spacing w:before="0" w:after="100" w:line="240" w:lineRule="auto"/>
        <w:rPr>
          <w:rFonts w:asciiTheme="minorHAnsi" w:hAnsiTheme="minorHAnsi"/>
        </w:rPr>
      </w:pPr>
      <w:r w:rsidRPr="00415183">
        <w:rPr>
          <w:rFonts w:asciiTheme="minorHAnsi" w:hAnsiTheme="minorHAnsi"/>
        </w:rPr>
        <w:t xml:space="preserve">Other variables such as the </w:t>
      </w:r>
      <w:r w:rsidR="00CC5A1D">
        <w:rPr>
          <w:rFonts w:asciiTheme="minorHAnsi" w:hAnsiTheme="minorHAnsi"/>
        </w:rPr>
        <w:t>Apache T</w:t>
      </w:r>
      <w:r w:rsidR="00CC5A1D" w:rsidRPr="00415183">
        <w:rPr>
          <w:rFonts w:asciiTheme="minorHAnsi" w:hAnsiTheme="minorHAnsi"/>
        </w:rPr>
        <w:t xml:space="preserve">omcat </w:t>
      </w:r>
      <w:r w:rsidRPr="00415183">
        <w:rPr>
          <w:rFonts w:asciiTheme="minorHAnsi" w:hAnsiTheme="minorHAnsi"/>
        </w:rPr>
        <w:t xml:space="preserve">home directory can be configured as well. </w:t>
      </w:r>
    </w:p>
    <w:p w:rsidR="009F1069" w:rsidRPr="00415183" w:rsidRDefault="009F1069" w:rsidP="00415183">
      <w:pPr>
        <w:pStyle w:val="Body"/>
        <w:spacing w:before="0" w:after="100" w:line="240" w:lineRule="auto"/>
        <w:rPr>
          <w:rFonts w:asciiTheme="minorHAnsi" w:hAnsiTheme="minorHAnsi"/>
        </w:rPr>
      </w:pPr>
      <w:r w:rsidRPr="00415183">
        <w:rPr>
          <w:rFonts w:asciiTheme="minorHAnsi" w:hAnsiTheme="minorHAnsi"/>
        </w:rPr>
        <w:t>Do not change anything beyond line 95</w:t>
      </w:r>
      <w:r w:rsidR="009937DA">
        <w:rPr>
          <w:rFonts w:asciiTheme="minorHAnsi" w:hAnsiTheme="minorHAnsi"/>
        </w:rPr>
        <w:t xml:space="preserve">, which reads, </w:t>
      </w:r>
      <w:r w:rsidRPr="00415183">
        <w:rPr>
          <w:rFonts w:asciiTheme="minorHAnsi" w:hAnsiTheme="minorHAnsi"/>
        </w:rPr>
        <w:t>“DO NOT CHANGE ANYTHING BELOW THIS POINT”.</w:t>
      </w:r>
    </w:p>
    <w:p w:rsidR="009F1069" w:rsidRPr="00415183" w:rsidRDefault="009F1069" w:rsidP="00415183">
      <w:pPr>
        <w:pStyle w:val="Heading2"/>
        <w:spacing w:before="0" w:after="100" w:line="240" w:lineRule="auto"/>
        <w:rPr>
          <w:rFonts w:asciiTheme="minorHAnsi" w:hAnsiTheme="minorHAnsi"/>
        </w:rPr>
      </w:pPr>
      <w:bookmarkStart w:id="142" w:name="_Toc377463037"/>
      <w:bookmarkStart w:id="143" w:name="_Toc380661914"/>
      <w:r w:rsidRPr="00415183">
        <w:rPr>
          <w:rFonts w:asciiTheme="minorHAnsi" w:hAnsiTheme="minorHAnsi"/>
        </w:rPr>
        <w:t>Run the Install</w:t>
      </w:r>
      <w:r w:rsidR="00BD13F9">
        <w:rPr>
          <w:rFonts w:asciiTheme="minorHAnsi" w:hAnsiTheme="minorHAnsi"/>
        </w:rPr>
        <w:t>ation Script</w:t>
      </w:r>
      <w:bookmarkEnd w:id="142"/>
      <w:bookmarkEnd w:id="143"/>
    </w:p>
    <w:p w:rsidR="00CC5A1D" w:rsidRDefault="00CC5A1D" w:rsidP="00415183">
      <w:pPr>
        <w:pStyle w:val="Body"/>
        <w:spacing w:before="0" w:after="100" w:line="240" w:lineRule="auto"/>
        <w:rPr>
          <w:rFonts w:asciiTheme="minorHAnsi" w:hAnsiTheme="minorHAnsi"/>
        </w:rPr>
      </w:pPr>
      <w:r>
        <w:rPr>
          <w:rFonts w:asciiTheme="minorHAnsi" w:hAnsiTheme="minorHAnsi"/>
        </w:rPr>
        <w:t>Open an Ubuntu Linux terminal and execute the following commands:</w:t>
      </w:r>
    </w:p>
    <w:tbl>
      <w:tblPr>
        <w:tblStyle w:val="TableGrid"/>
        <w:tblW w:w="0" w:type="auto"/>
        <w:tblLook w:val="04A0" w:firstRow="1" w:lastRow="0" w:firstColumn="1" w:lastColumn="0" w:noHBand="0" w:noVBand="1"/>
      </w:tblPr>
      <w:tblGrid>
        <w:gridCol w:w="9576"/>
      </w:tblGrid>
      <w:tr w:rsidR="00CC5A1D" w:rsidRPr="00C03A67" w:rsidTr="005B5568">
        <w:tc>
          <w:tcPr>
            <w:tcW w:w="9576" w:type="dxa"/>
            <w:shd w:val="pct5" w:color="auto" w:fill="auto"/>
          </w:tcPr>
          <w:p w:rsidR="00CC5A1D" w:rsidRPr="00CC5A1D" w:rsidRDefault="00CC5A1D" w:rsidP="00CC5A1D">
            <w:pPr>
              <w:spacing w:after="0"/>
              <w:rPr>
                <w:rFonts w:ascii="Courier New" w:hAnsi="Courier New" w:cs="Courier New"/>
              </w:rPr>
            </w:pPr>
            <w:r w:rsidRPr="00CC5A1D">
              <w:rPr>
                <w:rFonts w:ascii="Courier New" w:hAnsi="Courier New" w:cs="Courier New"/>
              </w:rPr>
              <w:t>%  cd ~ngds</w:t>
            </w:r>
          </w:p>
          <w:p w:rsidR="00CC5A1D" w:rsidRPr="00CC5A1D" w:rsidRDefault="00CC5A1D" w:rsidP="00CC5A1D">
            <w:pPr>
              <w:spacing w:after="0"/>
              <w:rPr>
                <w:rFonts w:ascii="Courier New" w:hAnsi="Courier New" w:cs="Courier New"/>
              </w:rPr>
            </w:pPr>
            <w:r w:rsidRPr="00CC5A1D">
              <w:rPr>
                <w:rFonts w:ascii="Courier New" w:hAnsi="Courier New" w:cs="Courier New"/>
              </w:rPr>
              <w:t>%  cd tmp</w:t>
            </w:r>
          </w:p>
          <w:p w:rsidR="00CC5A1D" w:rsidRPr="00CC5A1D" w:rsidRDefault="00CC5A1D" w:rsidP="00CC5A1D">
            <w:pPr>
              <w:spacing w:after="0"/>
              <w:rPr>
                <w:rFonts w:ascii="Courier New" w:hAnsi="Courier New" w:cs="Courier New"/>
              </w:rPr>
            </w:pPr>
            <w:r w:rsidRPr="00CC5A1D">
              <w:rPr>
                <w:rFonts w:ascii="Courier New" w:hAnsi="Courier New" w:cs="Courier New"/>
              </w:rPr>
              <w:t>%  sudo ./install_ngds.sh</w:t>
            </w:r>
          </w:p>
          <w:p w:rsidR="00CC5A1D" w:rsidRPr="00CC5A1D" w:rsidRDefault="00CC5A1D" w:rsidP="00CC5A1D">
            <w:pPr>
              <w:spacing w:after="0"/>
              <w:rPr>
                <w:rFonts w:ascii="Courier New" w:hAnsi="Courier New" w:cs="Courier New"/>
              </w:rPr>
            </w:pPr>
            <w:r w:rsidRPr="00CC5A1D">
              <w:rPr>
                <w:rFonts w:ascii="Courier New" w:hAnsi="Courier New" w:cs="Courier New"/>
              </w:rPr>
              <w:t>%  cd /opt</w:t>
            </w:r>
          </w:p>
          <w:p w:rsidR="00CC5A1D" w:rsidRPr="00693D88" w:rsidRDefault="00CC5A1D" w:rsidP="005B5568">
            <w:pPr>
              <w:spacing w:after="0"/>
              <w:rPr>
                <w:rFonts w:ascii="Courier New" w:hAnsi="Courier New" w:cs="Courier New"/>
              </w:rPr>
            </w:pPr>
            <w:r w:rsidRPr="00CC5A1D">
              <w:rPr>
                <w:rFonts w:ascii="Courier New" w:hAnsi="Courier New" w:cs="Courier New"/>
              </w:rPr>
              <w:t>%  sudo chown –R ngds.ngds ngds</w:t>
            </w:r>
          </w:p>
        </w:tc>
      </w:tr>
    </w:tbl>
    <w:p w:rsidR="009F1069" w:rsidRPr="00415183" w:rsidRDefault="009F1069" w:rsidP="00415183">
      <w:pPr>
        <w:pStyle w:val="Body"/>
        <w:spacing w:before="0" w:after="100" w:line="240" w:lineRule="auto"/>
        <w:rPr>
          <w:rFonts w:asciiTheme="minorHAnsi" w:hAnsiTheme="minorHAnsi"/>
        </w:rPr>
      </w:pPr>
    </w:p>
    <w:p w:rsidR="00B1462A" w:rsidRPr="00415183" w:rsidRDefault="00B72B89" w:rsidP="00415183">
      <w:pPr>
        <w:pStyle w:val="Body"/>
        <w:spacing w:before="0" w:after="100" w:line="240" w:lineRule="auto"/>
        <w:rPr>
          <w:rFonts w:asciiTheme="minorHAnsi" w:hAnsiTheme="minorHAnsi"/>
        </w:rPr>
      </w:pPr>
      <w:r>
        <w:rPr>
          <w:rFonts w:asciiTheme="minorHAnsi" w:hAnsiTheme="minorHAnsi"/>
        </w:rPr>
        <w:t>This will install the NGDS Software Stack.</w:t>
      </w:r>
    </w:p>
    <w:p w:rsidR="00C30676" w:rsidRPr="00415183" w:rsidRDefault="00C30676" w:rsidP="00415183">
      <w:pPr>
        <w:pStyle w:val="Heading2"/>
        <w:spacing w:before="0" w:after="100" w:line="240" w:lineRule="auto"/>
        <w:rPr>
          <w:rFonts w:asciiTheme="minorHAnsi" w:hAnsiTheme="minorHAnsi"/>
        </w:rPr>
      </w:pPr>
      <w:bookmarkStart w:id="144" w:name="_Toc377463038"/>
      <w:bookmarkStart w:id="145" w:name="_Toc380661915"/>
      <w:r w:rsidRPr="00415183">
        <w:rPr>
          <w:rFonts w:asciiTheme="minorHAnsi" w:hAnsiTheme="minorHAnsi"/>
        </w:rPr>
        <w:t>Final Steps</w:t>
      </w:r>
      <w:bookmarkEnd w:id="144"/>
      <w:bookmarkEnd w:id="145"/>
    </w:p>
    <w:p w:rsidR="00C30676" w:rsidRPr="00415183" w:rsidRDefault="00C30676" w:rsidP="00415183">
      <w:pPr>
        <w:pStyle w:val="Heading3"/>
        <w:spacing w:before="0" w:after="100" w:line="240" w:lineRule="auto"/>
        <w:rPr>
          <w:rFonts w:asciiTheme="minorHAnsi" w:hAnsiTheme="minorHAnsi"/>
        </w:rPr>
      </w:pPr>
      <w:bookmarkStart w:id="146" w:name="_Toc377463039"/>
      <w:bookmarkStart w:id="147" w:name="_Toc380661916"/>
      <w:r w:rsidRPr="00415183">
        <w:rPr>
          <w:rFonts w:asciiTheme="minorHAnsi" w:hAnsiTheme="minorHAnsi"/>
        </w:rPr>
        <w:t xml:space="preserve">Start </w:t>
      </w:r>
      <w:r w:rsidR="00DF2D00">
        <w:rPr>
          <w:rFonts w:asciiTheme="minorHAnsi" w:hAnsiTheme="minorHAnsi"/>
        </w:rPr>
        <w:t xml:space="preserve">Apache </w:t>
      </w:r>
      <w:r w:rsidRPr="00415183">
        <w:rPr>
          <w:rFonts w:asciiTheme="minorHAnsi" w:hAnsiTheme="minorHAnsi"/>
        </w:rPr>
        <w:t>Tomcat</w:t>
      </w:r>
      <w:bookmarkEnd w:id="146"/>
      <w:bookmarkEnd w:id="147"/>
    </w:p>
    <w:p w:rsidR="00C30676" w:rsidRDefault="00C46A7B" w:rsidP="00415183">
      <w:pPr>
        <w:pStyle w:val="Body"/>
        <w:spacing w:before="0" w:after="100" w:line="240" w:lineRule="auto"/>
        <w:rPr>
          <w:rFonts w:asciiTheme="minorHAnsi" w:hAnsiTheme="minorHAnsi"/>
        </w:rPr>
      </w:pPr>
      <w:r>
        <w:rPr>
          <w:rFonts w:asciiTheme="minorHAnsi" w:hAnsiTheme="minorHAnsi"/>
        </w:rPr>
        <w:t>After you have installed the NGDS Software Stack, you need to run the Apache Tomcat server software hosting Apache SOLR and Geoserver. To do so, open an Ubuntu Linux terminal and execute the following commands</w:t>
      </w:r>
      <w:r w:rsidR="00C30676"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C46A7B" w:rsidRPr="00693D88" w:rsidTr="005B5568">
        <w:tc>
          <w:tcPr>
            <w:tcW w:w="9576" w:type="dxa"/>
            <w:shd w:val="pct5" w:color="auto" w:fill="auto"/>
          </w:tcPr>
          <w:p w:rsidR="00C46A7B" w:rsidRPr="00C46A7B" w:rsidRDefault="00C46A7B" w:rsidP="00C46A7B">
            <w:pPr>
              <w:spacing w:after="0"/>
              <w:rPr>
                <w:rFonts w:ascii="Courier New" w:hAnsi="Courier New" w:cs="Courier New"/>
              </w:rPr>
            </w:pPr>
            <w:r w:rsidRPr="00C46A7B">
              <w:rPr>
                <w:rFonts w:ascii="Courier New" w:hAnsi="Courier New" w:cs="Courier New"/>
              </w:rPr>
              <w:lastRenderedPageBreak/>
              <w:t>%  cd /opt/ngds/tomcat/bin</w:t>
            </w:r>
          </w:p>
          <w:p w:rsidR="00C46A7B" w:rsidRPr="00693D88" w:rsidRDefault="00C46A7B" w:rsidP="005B5568">
            <w:pPr>
              <w:spacing w:after="0"/>
              <w:rPr>
                <w:rFonts w:ascii="Courier New" w:hAnsi="Courier New" w:cs="Courier New"/>
              </w:rPr>
            </w:pPr>
            <w:r w:rsidRPr="00C46A7B">
              <w:rPr>
                <w:rFonts w:ascii="Courier New" w:hAnsi="Courier New" w:cs="Courier New"/>
              </w:rPr>
              <w:t>%  ./catalina.sh run</w:t>
            </w:r>
          </w:p>
        </w:tc>
      </w:tr>
    </w:tbl>
    <w:p w:rsidR="00A17A84" w:rsidRPr="00415183" w:rsidRDefault="00A17A84" w:rsidP="00415183">
      <w:pPr>
        <w:pStyle w:val="Body"/>
        <w:spacing w:before="0" w:after="100" w:line="240" w:lineRule="auto"/>
        <w:rPr>
          <w:rFonts w:asciiTheme="minorHAnsi" w:hAnsiTheme="minorHAnsi"/>
        </w:rPr>
      </w:pPr>
    </w:p>
    <w:p w:rsidR="00C30676" w:rsidRPr="00415183" w:rsidRDefault="00A17A84" w:rsidP="00415183">
      <w:pPr>
        <w:pStyle w:val="Body"/>
        <w:spacing w:before="0" w:after="100" w:line="240" w:lineRule="auto"/>
        <w:rPr>
          <w:rFonts w:asciiTheme="minorHAnsi" w:hAnsiTheme="minorHAnsi"/>
        </w:rPr>
      </w:pPr>
      <w:r>
        <w:rPr>
          <w:rFonts w:asciiTheme="minorHAnsi" w:hAnsiTheme="minorHAnsi"/>
        </w:rPr>
        <w:t>The web-accessible interface provided by your NGDS Software Stack</w:t>
      </w:r>
      <w:r w:rsidR="00C30676" w:rsidRPr="00415183">
        <w:rPr>
          <w:rFonts w:asciiTheme="minorHAnsi" w:hAnsiTheme="minorHAnsi"/>
        </w:rPr>
        <w:t xml:space="preserve"> can now be reached </w:t>
      </w:r>
      <w:r w:rsidR="00B1531F">
        <w:rPr>
          <w:rFonts w:asciiTheme="minorHAnsi" w:hAnsiTheme="minorHAnsi"/>
        </w:rPr>
        <w:t>by navigating to the following IP address in a web browser of your choice</w:t>
      </w:r>
      <w:r w:rsidR="00C30676" w:rsidRPr="00415183">
        <w:rPr>
          <w:rFonts w:asciiTheme="minorHAnsi" w:hAnsiTheme="minorHAnsi"/>
        </w:rPr>
        <w:t>:</w:t>
      </w:r>
    </w:p>
    <w:p w:rsidR="00C30676" w:rsidRPr="00415183" w:rsidRDefault="00B1531F" w:rsidP="00415183">
      <w:pPr>
        <w:pStyle w:val="Body"/>
        <w:spacing w:before="0" w:after="100" w:line="240" w:lineRule="auto"/>
        <w:rPr>
          <w:rFonts w:asciiTheme="minorHAnsi" w:hAnsiTheme="minorHAnsi"/>
        </w:rPr>
      </w:pPr>
      <w:r>
        <w:rPr>
          <w:rFonts w:asciiTheme="minorHAnsi" w:hAnsiTheme="minorHAnsi"/>
        </w:rPr>
        <w:tab/>
      </w:r>
      <w:r w:rsidR="0027136D">
        <w:fldChar w:fldCharType="begin"/>
      </w:r>
      <w:ins w:id="148" w:author="Christy Caudill" w:date="2014-02-07T14:12:00Z">
        <w:r w:rsidR="00623462">
          <w:instrText>HYPERLINK "http://127.0.0.1/"</w:instrText>
        </w:r>
      </w:ins>
      <w:del w:id="149" w:author="Christy Caudill" w:date="2014-02-07T14:12:00Z">
        <w:r w:rsidR="0027136D" w:rsidDel="00623462">
          <w:delInstrText xml:space="preserve"> HYPERLINK "http://127.0.0.1" </w:delInstrText>
        </w:r>
      </w:del>
      <w:r w:rsidR="0027136D">
        <w:fldChar w:fldCharType="separate"/>
      </w:r>
      <w:r w:rsidR="00C30676" w:rsidRPr="00415183">
        <w:rPr>
          <w:rStyle w:val="Hyperlink"/>
          <w:rFonts w:asciiTheme="minorHAnsi" w:hAnsiTheme="minorHAnsi"/>
        </w:rPr>
        <w:t>http://127.0.0.1</w:t>
      </w:r>
      <w:r w:rsidR="0027136D">
        <w:rPr>
          <w:rStyle w:val="Hyperlink"/>
          <w:rFonts w:asciiTheme="minorHAnsi" w:hAnsiTheme="minorHAnsi"/>
        </w:rPr>
        <w:fldChar w:fldCharType="end"/>
      </w:r>
    </w:p>
    <w:p w:rsidR="00C30676" w:rsidRPr="00415183" w:rsidRDefault="00C30676" w:rsidP="00415183">
      <w:pPr>
        <w:pStyle w:val="Heading3"/>
        <w:spacing w:before="0" w:after="100" w:line="240" w:lineRule="auto"/>
        <w:rPr>
          <w:rFonts w:asciiTheme="minorHAnsi" w:hAnsiTheme="minorHAnsi"/>
        </w:rPr>
      </w:pPr>
      <w:bookmarkStart w:id="150" w:name="_Toc377463040"/>
      <w:bookmarkStart w:id="151" w:name="_Toc380661917"/>
      <w:r w:rsidRPr="00415183">
        <w:rPr>
          <w:rFonts w:asciiTheme="minorHAnsi" w:hAnsiTheme="minorHAnsi"/>
        </w:rPr>
        <w:t xml:space="preserve">Create </w:t>
      </w:r>
      <w:r w:rsidR="00D463E8">
        <w:rPr>
          <w:rFonts w:asciiTheme="minorHAnsi" w:hAnsiTheme="minorHAnsi"/>
        </w:rPr>
        <w:t xml:space="preserve">a </w:t>
      </w:r>
      <w:r w:rsidR="00C46A7B">
        <w:rPr>
          <w:rFonts w:asciiTheme="minorHAnsi" w:hAnsiTheme="minorHAnsi"/>
        </w:rPr>
        <w:t>“</w:t>
      </w:r>
      <w:r w:rsidR="00D463E8">
        <w:rPr>
          <w:rFonts w:asciiTheme="minorHAnsi" w:hAnsiTheme="minorHAnsi"/>
        </w:rPr>
        <w:t>Public</w:t>
      </w:r>
      <w:r w:rsidR="00C46A7B">
        <w:rPr>
          <w:rFonts w:asciiTheme="minorHAnsi" w:hAnsiTheme="minorHAnsi"/>
        </w:rPr>
        <w:t>”</w:t>
      </w:r>
      <w:r w:rsidR="00D463E8">
        <w:rPr>
          <w:rFonts w:asciiTheme="minorHAnsi" w:hAnsiTheme="minorHAnsi"/>
        </w:rPr>
        <w:t xml:space="preserve"> Organization</w:t>
      </w:r>
      <w:r w:rsidR="00C46A7B">
        <w:rPr>
          <w:rFonts w:asciiTheme="minorHAnsi" w:hAnsiTheme="minorHAnsi"/>
        </w:rPr>
        <w:t xml:space="preserve"> for Your Node</w:t>
      </w:r>
      <w:bookmarkEnd w:id="150"/>
      <w:bookmarkEnd w:id="151"/>
    </w:p>
    <w:p w:rsidR="00433647" w:rsidRPr="00FB6A10" w:rsidRDefault="00433647" w:rsidP="00433647">
      <w:pPr>
        <w:spacing w:afterLines="100" w:after="240" w:line="240" w:lineRule="auto"/>
      </w:pPr>
      <w:r w:rsidRPr="00FB6A10">
        <w:t xml:space="preserve">If the installation was performed correctly, the web-accessible interface provided by the </w:t>
      </w:r>
      <w:r w:rsidRPr="00FB6A10">
        <w:rPr>
          <w:noProof/>
        </w:rPr>
        <w:t>NGDS Software Stack</w:t>
      </w:r>
      <w:r w:rsidRPr="00FB6A10">
        <w:t xml:space="preserve"> can be reached at:</w:t>
      </w:r>
    </w:p>
    <w:p w:rsidR="00433647" w:rsidRPr="00FB6A10" w:rsidRDefault="00433647" w:rsidP="00433647">
      <w:pPr>
        <w:spacing w:afterLines="100" w:after="240" w:line="240" w:lineRule="auto"/>
      </w:pPr>
      <w:r w:rsidRPr="00FB6A10">
        <w:tab/>
        <w:t>http://127.0.0.1/</w:t>
      </w:r>
    </w:p>
    <w:p w:rsidR="00433647" w:rsidRPr="00962782" w:rsidRDefault="00433647" w:rsidP="00433647">
      <w:pPr>
        <w:spacing w:afterLines="100" w:after="240" w:line="240" w:lineRule="auto"/>
      </w:pPr>
      <w:r w:rsidRPr="005E68DF">
        <w:t>Having navigated to the above address, perform the following:</w:t>
      </w:r>
    </w:p>
    <w:p w:rsidR="00433647" w:rsidRPr="005E68DF" w:rsidRDefault="00433647" w:rsidP="0047136E">
      <w:pPr>
        <w:pStyle w:val="ListParagraph"/>
        <w:numPr>
          <w:ilvl w:val="0"/>
          <w:numId w:val="16"/>
        </w:numPr>
        <w:spacing w:afterLines="100" w:after="240" w:line="240" w:lineRule="auto"/>
      </w:pPr>
      <w:r w:rsidRPr="005E68DF">
        <w:t>Log in with the following credentials:</w:t>
      </w:r>
    </w:p>
    <w:p w:rsidR="00433647" w:rsidRPr="005E68DF" w:rsidRDefault="00433647" w:rsidP="0047136E">
      <w:pPr>
        <w:pStyle w:val="ListParagraph"/>
        <w:numPr>
          <w:ilvl w:val="1"/>
          <w:numId w:val="17"/>
        </w:numPr>
        <w:spacing w:afterLines="100" w:after="240" w:line="240" w:lineRule="auto"/>
      </w:pPr>
      <w:r w:rsidRPr="005E68DF">
        <w:t>Username: admin</w:t>
      </w:r>
    </w:p>
    <w:p w:rsidR="00433647" w:rsidRPr="005E68DF" w:rsidRDefault="00433647" w:rsidP="0047136E">
      <w:pPr>
        <w:pStyle w:val="ListParagraph"/>
        <w:numPr>
          <w:ilvl w:val="1"/>
          <w:numId w:val="17"/>
        </w:numPr>
        <w:spacing w:afterLines="100" w:after="240" w:line="240" w:lineRule="auto"/>
      </w:pPr>
      <w:r w:rsidRPr="005E68DF">
        <w:t>Password: admin</w:t>
      </w:r>
    </w:p>
    <w:p w:rsidR="00433647" w:rsidRPr="005E68DF" w:rsidRDefault="00433647" w:rsidP="0047136E">
      <w:pPr>
        <w:pStyle w:val="ListParagraph"/>
        <w:numPr>
          <w:ilvl w:val="0"/>
          <w:numId w:val="16"/>
        </w:numPr>
        <w:spacing w:afterLines="100" w:after="240" w:line="240" w:lineRule="auto"/>
      </w:pPr>
      <w:r w:rsidRPr="005E68DF">
        <w:t>Navigate to the following URL:</w:t>
      </w:r>
    </w:p>
    <w:p w:rsidR="00433647" w:rsidRPr="005E68DF" w:rsidRDefault="00433647" w:rsidP="0047136E">
      <w:pPr>
        <w:pStyle w:val="ListParagraph"/>
        <w:numPr>
          <w:ilvl w:val="1"/>
          <w:numId w:val="16"/>
        </w:numPr>
        <w:spacing w:afterLines="100" w:after="240" w:line="240" w:lineRule="auto"/>
      </w:pPr>
      <w:r w:rsidRPr="00693D88">
        <w:t>http://127.0.0.1/organization</w:t>
      </w:r>
    </w:p>
    <w:p w:rsidR="00433647" w:rsidRPr="005E68DF" w:rsidRDefault="00433647" w:rsidP="0047136E">
      <w:pPr>
        <w:pStyle w:val="ListParagraph"/>
        <w:numPr>
          <w:ilvl w:val="0"/>
          <w:numId w:val="16"/>
        </w:numPr>
        <w:spacing w:afterLines="100" w:after="240" w:line="240" w:lineRule="auto"/>
      </w:pPr>
      <w:r w:rsidRPr="005E68DF">
        <w:t>Add a new organization; the name of the organization should be:</w:t>
      </w:r>
    </w:p>
    <w:p w:rsidR="00433647" w:rsidRPr="005E68DF" w:rsidRDefault="00433647" w:rsidP="0047136E">
      <w:pPr>
        <w:pStyle w:val="ListParagraph"/>
        <w:numPr>
          <w:ilvl w:val="1"/>
          <w:numId w:val="16"/>
        </w:numPr>
        <w:spacing w:afterLines="100" w:after="240" w:line="240" w:lineRule="auto"/>
      </w:pPr>
      <w:r w:rsidRPr="005E68DF">
        <w:t>Public</w:t>
      </w:r>
    </w:p>
    <w:p w:rsidR="00B83A6B" w:rsidRPr="00415183" w:rsidRDefault="00433647" w:rsidP="00211F54">
      <w:pPr>
        <w:spacing w:afterLines="100" w:after="240" w:line="240" w:lineRule="auto"/>
      </w:pPr>
      <w:r w:rsidRPr="00693D88">
        <w:rPr>
          <w:b/>
        </w:rPr>
        <w:t>Note</w:t>
      </w:r>
      <w:r w:rsidRPr="005E68DF">
        <w:t xml:space="preserve">: </w:t>
      </w:r>
      <w:r w:rsidRPr="005E68DF">
        <w:rPr>
          <w:b/>
        </w:rPr>
        <w:t>admin</w:t>
      </w:r>
      <w:r w:rsidRPr="005E68DF">
        <w:t xml:space="preserve"> is not a secure password. Though we will use it in examples for the remainder of this do</w:t>
      </w:r>
      <w:r w:rsidRPr="005E68DF">
        <w:t>c</w:t>
      </w:r>
      <w:r w:rsidRPr="005E68DF">
        <w:t>ument, we recommend that you change the password to something more secure if you are concerned about security.</w:t>
      </w:r>
    </w:p>
    <w:p w:rsidR="00B83A6B" w:rsidRPr="00415183" w:rsidRDefault="00B83A6B" w:rsidP="00415183">
      <w:pPr>
        <w:pStyle w:val="Body"/>
        <w:spacing w:before="0" w:after="100" w:line="240" w:lineRule="auto"/>
        <w:rPr>
          <w:rFonts w:asciiTheme="minorHAnsi" w:hAnsiTheme="minorHAnsi"/>
          <w:b/>
        </w:rPr>
      </w:pPr>
      <w:r w:rsidRPr="00415183">
        <w:rPr>
          <w:rFonts w:asciiTheme="minorHAnsi" w:hAnsiTheme="minorHAnsi"/>
          <w:b/>
        </w:rPr>
        <w:t>After these steps the system is configured to be used.</w:t>
      </w:r>
    </w:p>
    <w:p w:rsidR="00B1462A" w:rsidRPr="00415183" w:rsidRDefault="00B1462A" w:rsidP="00415183">
      <w:pPr>
        <w:pStyle w:val="Body"/>
        <w:spacing w:before="0" w:after="100" w:line="240" w:lineRule="auto"/>
        <w:rPr>
          <w:rFonts w:asciiTheme="minorHAnsi" w:hAnsiTheme="minorHAnsi"/>
        </w:rPr>
      </w:pPr>
    </w:p>
    <w:p w:rsidR="00B83E85" w:rsidRPr="00415183" w:rsidRDefault="00C111FB" w:rsidP="00415183">
      <w:pPr>
        <w:pStyle w:val="Heading1"/>
        <w:spacing w:before="0" w:after="100" w:line="240" w:lineRule="auto"/>
        <w:rPr>
          <w:rFonts w:asciiTheme="minorHAnsi" w:hAnsiTheme="minorHAnsi"/>
        </w:rPr>
      </w:pPr>
      <w:bookmarkStart w:id="152" w:name="_Toc380661918"/>
      <w:r>
        <w:rPr>
          <w:rFonts w:asciiTheme="minorHAnsi" w:hAnsiTheme="minorHAnsi"/>
        </w:rPr>
        <w:t>Troubleshooting your NGDS Installation</w:t>
      </w:r>
      <w:bookmarkEnd w:id="152"/>
    </w:p>
    <w:p w:rsidR="00C111FB" w:rsidRPr="00D463E8" w:rsidRDefault="00C111FB" w:rsidP="00C111FB">
      <w:r w:rsidRPr="00D463E8">
        <w:t xml:space="preserve">If the installation seems to stall out, check the output of the installation script to look for error messages </w:t>
      </w:r>
    </w:p>
    <w:p w:rsidR="00C111FB" w:rsidRPr="00D463E8" w:rsidRDefault="00C111FB" w:rsidP="00C111FB">
      <w:pPr>
        <w:tabs>
          <w:tab w:val="left" w:pos="5660"/>
        </w:tabs>
      </w:pPr>
      <w:r w:rsidRPr="00D463E8">
        <w:t>The most common errors are:</w:t>
      </w:r>
    </w:p>
    <w:p w:rsidR="00C111FB" w:rsidRPr="00D463E8" w:rsidRDefault="00C111FB" w:rsidP="0047136E">
      <w:pPr>
        <w:numPr>
          <w:ilvl w:val="0"/>
          <w:numId w:val="24"/>
        </w:numPr>
        <w:spacing w:after="120" w:line="240" w:lineRule="auto"/>
      </w:pPr>
      <w:r w:rsidRPr="00D463E8">
        <w:rPr>
          <w:b/>
        </w:rPr>
        <w:t>Typos</w:t>
      </w:r>
      <w:r w:rsidRPr="00D463E8">
        <w:t>: typos appearing in commands or paths can be very difficult to spot and can sometimes lead to unclear error messages. Check your text and paths carefully. Some scripts (such as BASH) are case-sensitive, so a lower-case or upper-case letter in the wrong place can cause problems.</w:t>
      </w:r>
    </w:p>
    <w:p w:rsidR="00C111FB" w:rsidRPr="00D463E8" w:rsidRDefault="00C111FB" w:rsidP="0047136E">
      <w:pPr>
        <w:numPr>
          <w:ilvl w:val="0"/>
          <w:numId w:val="24"/>
        </w:numPr>
        <w:spacing w:after="120" w:line="240" w:lineRule="auto"/>
      </w:pPr>
      <w:r w:rsidRPr="00D463E8">
        <w:rPr>
          <w:b/>
        </w:rPr>
        <w:t>Permission Errors</w:t>
      </w:r>
      <w:r w:rsidRPr="00D463E8">
        <w:t xml:space="preserve">: Permission errors occur when you try to perform an action without super-user capabilities. If you notice permission errors, use the </w:t>
      </w:r>
      <w:r w:rsidRPr="00D463E8">
        <w:rPr>
          <w:b/>
        </w:rPr>
        <w:t>sudo</w:t>
      </w:r>
      <w:r w:rsidRPr="00D463E8">
        <w:t xml:space="preserve"> command (“super-user do”) to </w:t>
      </w:r>
      <w:commentRangeStart w:id="153"/>
      <w:r w:rsidRPr="00D463E8">
        <w:t xml:space="preserve">open up permissions on the directories </w:t>
      </w:r>
      <w:commentRangeStart w:id="154"/>
      <w:r w:rsidRPr="00D463E8">
        <w:t>involved</w:t>
      </w:r>
      <w:commentRangeEnd w:id="153"/>
      <w:r w:rsidRPr="00415183">
        <w:rPr>
          <w:rStyle w:val="CommentReference"/>
        </w:rPr>
        <w:commentReference w:id="153"/>
      </w:r>
      <w:commentRangeEnd w:id="154"/>
      <w:r w:rsidR="00167F33">
        <w:rPr>
          <w:rStyle w:val="CommentReference"/>
        </w:rPr>
        <w:commentReference w:id="154"/>
      </w:r>
      <w:r w:rsidRPr="00D463E8">
        <w:t>.</w:t>
      </w:r>
    </w:p>
    <w:p w:rsidR="00C111FB" w:rsidRPr="00D463E8" w:rsidRDefault="00C111FB" w:rsidP="0047136E">
      <w:pPr>
        <w:numPr>
          <w:ilvl w:val="0"/>
          <w:numId w:val="24"/>
        </w:numPr>
        <w:spacing w:after="120" w:line="240" w:lineRule="auto"/>
      </w:pPr>
      <w:r w:rsidRPr="00D463E8">
        <w:rPr>
          <w:b/>
        </w:rPr>
        <w:t>Path Errors</w:t>
      </w:r>
      <w:r w:rsidRPr="00D463E8">
        <w:t xml:space="preserve">: Some paths in the </w:t>
      </w:r>
      <w:r w:rsidRPr="00D463E8">
        <w:rPr>
          <w:b/>
        </w:rPr>
        <w:t>development.ini</w:t>
      </w:r>
      <w:r w:rsidRPr="00D463E8">
        <w:t xml:space="preserve"> file terminate in a </w:t>
      </w:r>
      <w:r w:rsidRPr="00D463E8">
        <w:rPr>
          <w:b/>
        </w:rPr>
        <w:t>slash</w:t>
      </w:r>
      <w:r w:rsidRPr="00D463E8">
        <w:t xml:space="preserve"> character ( / ) and some do not; the presence or absence of a </w:t>
      </w:r>
      <w:r w:rsidRPr="00D463E8">
        <w:rPr>
          <w:b/>
        </w:rPr>
        <w:t xml:space="preserve">slash </w:t>
      </w:r>
      <w:r w:rsidRPr="00D463E8">
        <w:t xml:space="preserve">character can impede an installation. Compare your </w:t>
      </w:r>
      <w:r w:rsidRPr="00D463E8">
        <w:rPr>
          <w:b/>
        </w:rPr>
        <w:t xml:space="preserve">development.ini </w:t>
      </w:r>
      <w:r w:rsidRPr="00D463E8">
        <w:t xml:space="preserve">file with the entries listed in Appendix A of this document to make sure your </w:t>
      </w:r>
      <w:r w:rsidRPr="00D463E8">
        <w:rPr>
          <w:b/>
        </w:rPr>
        <w:t xml:space="preserve">development.ini </w:t>
      </w:r>
      <w:r w:rsidRPr="00D463E8">
        <w:t xml:space="preserve">file has </w:t>
      </w:r>
      <w:r w:rsidRPr="00D463E8">
        <w:rPr>
          <w:b/>
        </w:rPr>
        <w:t xml:space="preserve">slash </w:t>
      </w:r>
      <w:r w:rsidRPr="00D463E8">
        <w:t>characters in the right places.</w:t>
      </w:r>
      <w:ins w:id="155" w:author="Christy Caudill" w:date="2014-02-07T14:25:00Z">
        <w:r w:rsidR="00BA5416">
          <w:t xml:space="preserve"> See Appendix A for more info</w:t>
        </w:r>
        <w:r w:rsidR="00BA5416">
          <w:t>r</w:t>
        </w:r>
        <w:r w:rsidR="00BA5416">
          <w:t>mation on the development.ini file.</w:t>
        </w:r>
      </w:ins>
    </w:p>
    <w:p w:rsidR="00C111FB" w:rsidRPr="00D463E8" w:rsidRDefault="00C111FB" w:rsidP="00C111FB">
      <w:r w:rsidRPr="00D463E8">
        <w:lastRenderedPageBreak/>
        <w:t>After evaluating the output of the installation script and fixing any errors you find, re-run the installation script.</w:t>
      </w:r>
    </w:p>
    <w:p w:rsidR="00C111FB" w:rsidRPr="00D463E8" w:rsidRDefault="00C111FB" w:rsidP="00C111FB">
      <w:r w:rsidRPr="00D463E8">
        <w:t xml:space="preserve">If the NGDS CKAN Extension website fails to load correctly after running the installation script without apparent errors, we recommend running the </w:t>
      </w:r>
      <w:r w:rsidRPr="00D463E8">
        <w:rPr>
          <w:b/>
        </w:rPr>
        <w:t>paster</w:t>
      </w:r>
      <w:r w:rsidRPr="00D463E8">
        <w:t xml:space="preserve"> command through Eclipse.</w:t>
      </w:r>
    </w:p>
    <w:p w:rsidR="00C111FB" w:rsidRPr="00D463E8" w:rsidRDefault="00C111FB" w:rsidP="00C111FB">
      <w:r w:rsidRPr="00D463E8">
        <w:t>Eclipse is debugging software that can, in some cases, locate errors in a given operation and allow you to fix them as they are detected. Typically, Eclipse identifies typos or path errors.</w:t>
      </w:r>
    </w:p>
    <w:p w:rsidR="00A3523A" w:rsidRPr="00415183" w:rsidRDefault="00C111FB">
      <w:r w:rsidRPr="00D463E8">
        <w:t>See the Eclipse wiki (</w:t>
      </w:r>
      <w:r w:rsidR="0027136D">
        <w:fldChar w:fldCharType="begin"/>
      </w:r>
      <w:ins w:id="156" w:author="Christy Caudill" w:date="2014-02-07T14:12:00Z">
        <w:r w:rsidR="00623462">
          <w:instrText>HYPERLINK "http://wiki.eclipse.org/Main_Page"</w:instrText>
        </w:r>
      </w:ins>
      <w:del w:id="157" w:author="Christy Caudill" w:date="2014-02-07T14:12:00Z">
        <w:r w:rsidR="0027136D" w:rsidDel="00623462">
          <w:delInstrText xml:space="preserve"> HYPERLINK "http://wiki.eclipse.org/Main_Page" </w:delInstrText>
        </w:r>
      </w:del>
      <w:r w:rsidR="0027136D">
        <w:fldChar w:fldCharType="separate"/>
      </w:r>
      <w:r w:rsidRPr="00D463E8">
        <w:rPr>
          <w:rStyle w:val="Hyperlink"/>
          <w:rFonts w:asciiTheme="minorHAnsi" w:hAnsiTheme="minorHAnsi"/>
        </w:rPr>
        <w:t>http://wiki.eclipse.org/Main_Page</w:t>
      </w:r>
      <w:r w:rsidR="0027136D">
        <w:rPr>
          <w:rStyle w:val="Hyperlink"/>
          <w:rFonts w:asciiTheme="minorHAnsi" w:hAnsiTheme="minorHAnsi"/>
        </w:rPr>
        <w:fldChar w:fldCharType="end"/>
      </w:r>
      <w:r w:rsidRPr="00D463E8">
        <w:t>) for more information.</w:t>
      </w:r>
    </w:p>
    <w:p w:rsidR="00003EA5" w:rsidRDefault="00972A32" w:rsidP="00415183">
      <w:pPr>
        <w:pStyle w:val="Heading1-Appendix"/>
        <w:spacing w:after="100" w:line="240" w:lineRule="auto"/>
        <w:outlineLvl w:val="0"/>
        <w:rPr>
          <w:rFonts w:asciiTheme="minorHAnsi" w:hAnsiTheme="minorHAnsi"/>
        </w:rPr>
      </w:pPr>
      <w:bookmarkStart w:id="158" w:name="_Toc379537707"/>
      <w:bookmarkStart w:id="159" w:name="_Toc379537708"/>
      <w:bookmarkStart w:id="160" w:name="_Toc379537709"/>
      <w:bookmarkStart w:id="161" w:name="_Toc379537710"/>
      <w:bookmarkStart w:id="162" w:name="_Toc379537711"/>
      <w:bookmarkStart w:id="163" w:name="_Toc379537712"/>
      <w:bookmarkStart w:id="164" w:name="_Toc379537713"/>
      <w:bookmarkStart w:id="165" w:name="_Toc379537714"/>
      <w:bookmarkStart w:id="166" w:name="_Toc379537715"/>
      <w:bookmarkStart w:id="167" w:name="_Toc380661919"/>
      <w:bookmarkEnd w:id="158"/>
      <w:bookmarkEnd w:id="159"/>
      <w:bookmarkEnd w:id="160"/>
      <w:bookmarkEnd w:id="161"/>
      <w:bookmarkEnd w:id="162"/>
      <w:bookmarkEnd w:id="163"/>
      <w:bookmarkEnd w:id="164"/>
      <w:bookmarkEnd w:id="165"/>
      <w:bookmarkEnd w:id="166"/>
      <w:r>
        <w:rPr>
          <w:rFonts w:asciiTheme="minorHAnsi" w:hAnsiTheme="minorHAnsi"/>
        </w:rPr>
        <w:lastRenderedPageBreak/>
        <w:t xml:space="preserve">Installing </w:t>
      </w:r>
      <w:r w:rsidR="00211F54">
        <w:rPr>
          <w:rFonts w:asciiTheme="minorHAnsi" w:hAnsiTheme="minorHAnsi"/>
        </w:rPr>
        <w:t>a Virtual Machine</w:t>
      </w:r>
      <w:bookmarkEnd w:id="167"/>
    </w:p>
    <w:p w:rsidR="00972A32" w:rsidRPr="005E68DF" w:rsidRDefault="00972A32" w:rsidP="00972A32">
      <w:r w:rsidRPr="005E68DF">
        <w:t>If you will be installing the Ubuntu Linux operating system on a virtual machine, you will need to choose appropriate virtualization software. Virtual machines are supported by virtualization software that pr</w:t>
      </w:r>
      <w:r w:rsidRPr="005E68DF">
        <w:t>o</w:t>
      </w:r>
      <w:r w:rsidRPr="005E68DF">
        <w:t>vides an abstract hardware representation emulating real host hardware. Virtualization allows the i</w:t>
      </w:r>
      <w:r w:rsidRPr="005E68DF">
        <w:t>n</w:t>
      </w:r>
      <w:r w:rsidRPr="005E68DF">
        <w:t>stallation of a full operating system within a host OS.</w:t>
      </w:r>
    </w:p>
    <w:p w:rsidR="00972A32" w:rsidRPr="005E68DF" w:rsidRDefault="00972A32" w:rsidP="00972A32">
      <w:r w:rsidRPr="005E68DF">
        <w:t xml:space="preserve">In other words: a virtual machine is a computer that is created by a software application running on a host computer; a virtual machine therefore exists </w:t>
      </w:r>
      <w:r w:rsidRPr="005E68DF">
        <w:rPr>
          <w:i/>
        </w:rPr>
        <w:t xml:space="preserve">entirely </w:t>
      </w:r>
      <w:r w:rsidRPr="005E68DF">
        <w:t>within the memory of the host machine on which it is hosted. The obvious advantage here is that the resources of a single powerful host machine can be allocated to host many virtual machines for different purposes.</w:t>
      </w:r>
    </w:p>
    <w:p w:rsidR="00972A32" w:rsidRPr="005E68DF" w:rsidRDefault="00972A32" w:rsidP="00972A32">
      <w:r w:rsidRPr="005E68DF">
        <w:t>Though a virtual machine is not required for this project, this project requires a specific configuration of the Ubuntu Linux OS; a virtual environment is ideal for the installation of this configuration.</w:t>
      </w:r>
    </w:p>
    <w:p w:rsidR="00972A32" w:rsidRPr="005E68DF" w:rsidRDefault="00972A32" w:rsidP="00972A32">
      <w:r w:rsidRPr="005E68DF">
        <w:t>Currently, two free virtual environment managers are available: VMware Player, and Oracle VirtualBox. They can be downloaded on the links below:</w:t>
      </w:r>
    </w:p>
    <w:p w:rsidR="00972A32" w:rsidRPr="005E68DF" w:rsidRDefault="00972A32" w:rsidP="0047136E">
      <w:pPr>
        <w:pStyle w:val="ListParagraph"/>
        <w:numPr>
          <w:ilvl w:val="0"/>
          <w:numId w:val="19"/>
        </w:numPr>
        <w:spacing w:after="120" w:line="240" w:lineRule="auto"/>
      </w:pPr>
      <w:r w:rsidRPr="005E68DF">
        <w:t xml:space="preserve">VMWare Player: </w:t>
      </w:r>
      <w:r>
        <w:fldChar w:fldCharType="begin"/>
      </w:r>
      <w:ins w:id="168" w:author="Christy Caudill" w:date="2014-02-07T14:12:00Z">
        <w:r>
          <w:instrText>HYPERLINK "http://www.vmware.com/products/player/"</w:instrText>
        </w:r>
      </w:ins>
      <w:del w:id="169" w:author="Christy Caudill" w:date="2014-02-07T14:12:00Z">
        <w:r w:rsidDel="00623462">
          <w:delInstrText xml:space="preserve"> HYPERLINK "http://www.vmware.com/products/player/" </w:delInstrText>
        </w:r>
      </w:del>
      <w:r>
        <w:fldChar w:fldCharType="separate"/>
      </w:r>
      <w:r w:rsidRPr="00FB6A10">
        <w:rPr>
          <w:rStyle w:val="Hyperlink"/>
          <w:rFonts w:asciiTheme="minorHAnsi" w:hAnsiTheme="minorHAnsi"/>
        </w:rPr>
        <w:t>http://www.vmware.com/products/player/</w:t>
      </w:r>
      <w:r>
        <w:rPr>
          <w:rStyle w:val="Hyperlink"/>
          <w:rFonts w:asciiTheme="minorHAnsi" w:hAnsiTheme="minorHAnsi"/>
        </w:rPr>
        <w:fldChar w:fldCharType="end"/>
      </w:r>
    </w:p>
    <w:p w:rsidR="00972A32" w:rsidRPr="005E68DF" w:rsidRDefault="00972A32" w:rsidP="0047136E">
      <w:pPr>
        <w:pStyle w:val="ListParagraph"/>
        <w:numPr>
          <w:ilvl w:val="0"/>
          <w:numId w:val="19"/>
        </w:numPr>
        <w:spacing w:after="120" w:line="240" w:lineRule="auto"/>
      </w:pPr>
      <w:r w:rsidRPr="005E68DF">
        <w:t xml:space="preserve">Oracle VM VirtualBox: </w:t>
      </w:r>
      <w:r>
        <w:fldChar w:fldCharType="begin"/>
      </w:r>
      <w:ins w:id="170" w:author="Christy Caudill" w:date="2014-02-07T14:12:00Z">
        <w:r>
          <w:instrText>HYPERLINK "https://www.virtualbox.org/wiki/Downloads"</w:instrText>
        </w:r>
      </w:ins>
      <w:del w:id="171" w:author="Christy Caudill" w:date="2014-02-07T14:12:00Z">
        <w:r w:rsidDel="00623462">
          <w:delInstrText xml:space="preserve"> HYPERLINK "https://www.virtualbox.org/wiki/Downloads" </w:delInstrText>
        </w:r>
      </w:del>
      <w:r>
        <w:fldChar w:fldCharType="separate"/>
      </w:r>
      <w:r w:rsidRPr="00FB6A10">
        <w:rPr>
          <w:rStyle w:val="Hyperlink"/>
          <w:rFonts w:asciiTheme="minorHAnsi" w:hAnsiTheme="minorHAnsi"/>
        </w:rPr>
        <w:t>https://www.virtualbox.org/wiki/Downloads</w:t>
      </w:r>
      <w:r>
        <w:rPr>
          <w:rStyle w:val="Hyperlink"/>
          <w:rFonts w:asciiTheme="minorHAnsi" w:hAnsiTheme="minorHAnsi"/>
        </w:rPr>
        <w:fldChar w:fldCharType="end"/>
      </w:r>
      <w:r w:rsidRPr="005E68DF">
        <w:t xml:space="preserve"> </w:t>
      </w:r>
    </w:p>
    <w:p w:rsidR="00972A32" w:rsidRPr="005E68DF" w:rsidRDefault="00972A32" w:rsidP="00972A32">
      <w:r w:rsidRPr="005E68DF">
        <w:t>This tutorial was developed using VirtualBox version 4.2.10 for Windows. Here, we install Linux Ubuntu 12.04 LTS from Canonical.</w:t>
      </w:r>
    </w:p>
    <w:p w:rsidR="00972A32" w:rsidRPr="00415183" w:rsidRDefault="00972A32" w:rsidP="00972A32">
      <w:pPr>
        <w:pStyle w:val="Heading2"/>
        <w:spacing w:before="0" w:after="100" w:line="240" w:lineRule="auto"/>
        <w:rPr>
          <w:rFonts w:asciiTheme="minorHAnsi" w:hAnsiTheme="minorHAnsi"/>
          <w:noProof/>
        </w:rPr>
      </w:pPr>
      <w:bookmarkStart w:id="172" w:name="_Toc379537663"/>
      <w:bookmarkStart w:id="173" w:name="_Toc379537664"/>
      <w:bookmarkStart w:id="174" w:name="_Toc379537665"/>
      <w:bookmarkStart w:id="175" w:name="_Toc379537666"/>
      <w:bookmarkStart w:id="176" w:name="_Toc379537667"/>
      <w:bookmarkStart w:id="177" w:name="_Toc380661920"/>
      <w:bookmarkEnd w:id="172"/>
      <w:bookmarkEnd w:id="173"/>
      <w:bookmarkEnd w:id="174"/>
      <w:bookmarkEnd w:id="175"/>
      <w:bookmarkEnd w:id="176"/>
      <w:r>
        <w:rPr>
          <w:rFonts w:asciiTheme="minorHAnsi" w:hAnsiTheme="minorHAnsi"/>
          <w:noProof/>
        </w:rPr>
        <w:t>Creating an Ubuntu Linux Virtual Machine using</w:t>
      </w:r>
      <w:r w:rsidRPr="00415183">
        <w:rPr>
          <w:rFonts w:asciiTheme="minorHAnsi" w:hAnsiTheme="minorHAnsi"/>
          <w:noProof/>
        </w:rPr>
        <w:t xml:space="preserve"> VirtualBox</w:t>
      </w:r>
      <w:bookmarkEnd w:id="177"/>
    </w:p>
    <w:p w:rsidR="00972A32" w:rsidRPr="005E68DF" w:rsidRDefault="00972A32" w:rsidP="00972A32">
      <w:r w:rsidRPr="005E68DF">
        <w:t xml:space="preserve">The steps in </w:t>
      </w:r>
      <w:r w:rsidR="00772D54">
        <w:t>Appendix A</w:t>
      </w:r>
      <w:r w:rsidRPr="005E68DF">
        <w:t xml:space="preserve"> of this document describe the installation of Ubuntu Linux (or Xubuntu) on a virtual machine supported by version 4.2.10 of Oracle VM VirtualBox. Newer versions of VirtualBox can be utilized.</w:t>
      </w:r>
    </w:p>
    <w:p w:rsidR="00972A32" w:rsidRPr="00415183" w:rsidRDefault="00972A32" w:rsidP="00972A32">
      <w:pPr>
        <w:pStyle w:val="Heading3"/>
        <w:spacing w:before="0" w:after="100" w:line="240" w:lineRule="auto"/>
        <w:rPr>
          <w:rFonts w:asciiTheme="minorHAnsi" w:hAnsiTheme="minorHAnsi"/>
          <w:noProof/>
        </w:rPr>
      </w:pPr>
      <w:bookmarkStart w:id="178" w:name="_Toc379537669"/>
      <w:bookmarkStart w:id="179" w:name="_Toc377463024"/>
      <w:bookmarkStart w:id="180" w:name="_Toc380661921"/>
      <w:bookmarkEnd w:id="178"/>
      <w:r w:rsidRPr="00415183">
        <w:rPr>
          <w:rFonts w:asciiTheme="minorHAnsi" w:hAnsiTheme="minorHAnsi"/>
          <w:noProof/>
        </w:rPr>
        <w:t>Download and install Oracle VM VirtualBox Manager</w:t>
      </w:r>
      <w:bookmarkEnd w:id="179"/>
      <w:bookmarkEnd w:id="180"/>
    </w:p>
    <w:p w:rsidR="00972A32" w:rsidRPr="005E68DF" w:rsidRDefault="00972A32" w:rsidP="00972A32">
      <w:r w:rsidRPr="005E68DF">
        <w:t>Download and install version 4.2.10 of Oracle VM VirtualBox on a Windows computer of your choice. Doing so allows your Windows computer to support one or more virtual machines.</w:t>
      </w:r>
    </w:p>
    <w:p w:rsidR="00972A32" w:rsidRPr="005E68DF" w:rsidRDefault="00972A32" w:rsidP="00972A32">
      <w:r w:rsidRPr="005E68DF">
        <w:t xml:space="preserve">Download the software from: </w:t>
      </w:r>
      <w:r>
        <w:fldChar w:fldCharType="begin"/>
      </w:r>
      <w:ins w:id="181" w:author="Christy Caudill" w:date="2014-02-07T14:12:00Z">
        <w:r>
          <w:instrText>HYPERLINK "https://www.virtualbox.org/wiki/Downloads"</w:instrText>
        </w:r>
      </w:ins>
      <w:del w:id="182" w:author="Christy Caudill" w:date="2014-02-07T14:12:00Z">
        <w:r w:rsidDel="00623462">
          <w:delInstrText xml:space="preserve"> HYPERLINK "https://www.virtualbox.org/wiki/Downloads" </w:delInstrText>
        </w:r>
      </w:del>
      <w:r>
        <w:fldChar w:fldCharType="separate"/>
      </w:r>
      <w:r w:rsidRPr="00FB6A10">
        <w:rPr>
          <w:rStyle w:val="Hyperlink"/>
          <w:rFonts w:asciiTheme="minorHAnsi" w:hAnsiTheme="minorHAnsi"/>
        </w:rPr>
        <w:t>https://www.virtualbox.org/wiki/Downloads</w:t>
      </w:r>
      <w:r>
        <w:rPr>
          <w:rStyle w:val="Hyperlink"/>
          <w:rFonts w:asciiTheme="minorHAnsi" w:hAnsiTheme="minorHAnsi"/>
        </w:rPr>
        <w:fldChar w:fldCharType="end"/>
      </w:r>
    </w:p>
    <w:p w:rsidR="00972A32" w:rsidRPr="005E68DF" w:rsidRDefault="00972A32" w:rsidP="00972A32">
      <w:r w:rsidRPr="005E68DF">
        <w:t>Run the installer and follow the on-screen instructions to install VirtualBox.</w:t>
      </w:r>
    </w:p>
    <w:p w:rsidR="00972A32" w:rsidRPr="00415183" w:rsidRDefault="00972A32" w:rsidP="00972A32">
      <w:pPr>
        <w:pStyle w:val="Heading3"/>
        <w:spacing w:before="0" w:after="100" w:line="240" w:lineRule="auto"/>
        <w:rPr>
          <w:rFonts w:asciiTheme="minorHAnsi" w:hAnsiTheme="minorHAnsi"/>
          <w:noProof/>
        </w:rPr>
      </w:pPr>
      <w:bookmarkStart w:id="183" w:name="_Toc379537671"/>
      <w:bookmarkStart w:id="184" w:name="_Toc379537672"/>
      <w:bookmarkStart w:id="185" w:name="_Toc377463025"/>
      <w:bookmarkStart w:id="186" w:name="_Toc380661922"/>
      <w:bookmarkEnd w:id="183"/>
      <w:bookmarkEnd w:id="184"/>
      <w:r w:rsidRPr="00415183">
        <w:rPr>
          <w:rFonts w:asciiTheme="minorHAnsi" w:hAnsiTheme="minorHAnsi"/>
          <w:noProof/>
        </w:rPr>
        <w:t xml:space="preserve">Create </w:t>
      </w:r>
      <w:r>
        <w:rPr>
          <w:rFonts w:asciiTheme="minorHAnsi" w:hAnsiTheme="minorHAnsi"/>
          <w:noProof/>
        </w:rPr>
        <w:t>an Ubuntu</w:t>
      </w:r>
      <w:r w:rsidRPr="00415183">
        <w:rPr>
          <w:rFonts w:asciiTheme="minorHAnsi" w:hAnsiTheme="minorHAnsi"/>
          <w:noProof/>
        </w:rPr>
        <w:t xml:space="preserve"> Linux</w:t>
      </w:r>
      <w:r>
        <w:rPr>
          <w:rFonts w:asciiTheme="minorHAnsi" w:hAnsiTheme="minorHAnsi"/>
          <w:noProof/>
        </w:rPr>
        <w:t xml:space="preserve"> Virtual Machine</w:t>
      </w:r>
      <w:bookmarkEnd w:id="185"/>
      <w:bookmarkEnd w:id="186"/>
    </w:p>
    <w:p w:rsidR="00972A32" w:rsidRPr="00415183" w:rsidRDefault="00972A32" w:rsidP="00972A32">
      <w:pPr>
        <w:rPr>
          <w:rFonts w:eastAsia="Times New Roman" w:cs="Times New Roman"/>
        </w:rPr>
      </w:pPr>
      <w:r w:rsidRPr="00415183">
        <w:rPr>
          <w:rFonts w:eastAsia="Times New Roman" w:cs="Times New Roman"/>
        </w:rPr>
        <w:t>Run the Virt</w:t>
      </w:r>
      <w:r w:rsidR="00772D54">
        <w:rPr>
          <w:rFonts w:eastAsia="Times New Roman" w:cs="Times New Roman"/>
        </w:rPr>
        <w:t xml:space="preserve">ualBox application installed previously </w:t>
      </w:r>
      <w:r w:rsidRPr="00415183">
        <w:rPr>
          <w:rFonts w:eastAsia="Times New Roman" w:cs="Times New Roman"/>
        </w:rPr>
        <w:t>and use it to create a virtual machine:</w:t>
      </w:r>
    </w:p>
    <w:p w:rsidR="00972A32" w:rsidRPr="00415183" w:rsidRDefault="00972A32" w:rsidP="0047136E">
      <w:pPr>
        <w:numPr>
          <w:ilvl w:val="0"/>
          <w:numId w:val="20"/>
        </w:numPr>
        <w:spacing w:after="120" w:line="240" w:lineRule="auto"/>
        <w:contextualSpacing/>
        <w:rPr>
          <w:rFonts w:eastAsia="Times New Roman" w:cs="Times New Roman"/>
        </w:rPr>
      </w:pPr>
      <w:r w:rsidRPr="00415183">
        <w:rPr>
          <w:rFonts w:eastAsia="Times New Roman" w:cs="Times New Roman"/>
        </w:rPr>
        <w:t>Run the VirtualBox application</w:t>
      </w:r>
    </w:p>
    <w:p w:rsidR="00972A32" w:rsidRPr="00415183" w:rsidRDefault="00972A32" w:rsidP="0047136E">
      <w:pPr>
        <w:numPr>
          <w:ilvl w:val="0"/>
          <w:numId w:val="20"/>
        </w:numPr>
        <w:spacing w:after="120" w:line="240" w:lineRule="auto"/>
        <w:contextualSpacing/>
        <w:rPr>
          <w:rFonts w:eastAsia="Times New Roman" w:cs="Times New Roman"/>
        </w:rPr>
      </w:pPr>
      <w:r w:rsidRPr="00415183">
        <w:rPr>
          <w:rFonts w:eastAsia="Times New Roman" w:cs="Times New Roman"/>
        </w:rPr>
        <w:t>Create a new virtual machine</w:t>
      </w:r>
    </w:p>
    <w:p w:rsidR="00972A32" w:rsidRPr="00415183" w:rsidRDefault="00972A32" w:rsidP="0047136E">
      <w:pPr>
        <w:numPr>
          <w:ilvl w:val="0"/>
          <w:numId w:val="20"/>
        </w:numPr>
        <w:spacing w:after="120" w:line="240" w:lineRule="auto"/>
        <w:contextualSpacing/>
        <w:rPr>
          <w:rFonts w:eastAsia="Times New Roman" w:cs="Times New Roman"/>
        </w:rPr>
      </w:pPr>
      <w:r w:rsidRPr="00415183">
        <w:rPr>
          <w:rFonts w:eastAsia="Times New Roman" w:cs="Times New Roman"/>
        </w:rPr>
        <w:t>Specify the following (Figure 1):</w:t>
      </w:r>
    </w:p>
    <w:p w:rsidR="00972A32" w:rsidRPr="00415183" w:rsidRDefault="00972A32" w:rsidP="0047136E">
      <w:pPr>
        <w:numPr>
          <w:ilvl w:val="1"/>
          <w:numId w:val="20"/>
        </w:numPr>
        <w:spacing w:after="120" w:line="240" w:lineRule="auto"/>
        <w:contextualSpacing/>
        <w:rPr>
          <w:rFonts w:eastAsia="Times New Roman" w:cs="Times New Roman"/>
        </w:rPr>
      </w:pPr>
      <w:r w:rsidRPr="00415183">
        <w:rPr>
          <w:rFonts w:eastAsia="Times New Roman" w:cs="Times New Roman"/>
          <w:b/>
        </w:rPr>
        <w:t>Name</w:t>
      </w:r>
      <w:r w:rsidRPr="00415183">
        <w:rPr>
          <w:rFonts w:eastAsia="Times New Roman" w:cs="Times New Roman"/>
        </w:rPr>
        <w:t>: NGDS</w:t>
      </w:r>
    </w:p>
    <w:p w:rsidR="00972A32" w:rsidRPr="00415183" w:rsidRDefault="00972A32" w:rsidP="0047136E">
      <w:pPr>
        <w:numPr>
          <w:ilvl w:val="1"/>
          <w:numId w:val="20"/>
        </w:numPr>
        <w:spacing w:after="120" w:line="240" w:lineRule="auto"/>
        <w:contextualSpacing/>
        <w:rPr>
          <w:rFonts w:eastAsia="Times New Roman" w:cs="Times New Roman"/>
        </w:rPr>
      </w:pPr>
      <w:r w:rsidRPr="00415183">
        <w:rPr>
          <w:rFonts w:eastAsia="Times New Roman" w:cs="Times New Roman"/>
          <w:b/>
        </w:rPr>
        <w:t>Type</w:t>
      </w:r>
      <w:r w:rsidRPr="00415183">
        <w:rPr>
          <w:rFonts w:eastAsia="Times New Roman" w:cs="Times New Roman"/>
        </w:rPr>
        <w:t>: Linux</w:t>
      </w:r>
    </w:p>
    <w:p w:rsidR="00972A32" w:rsidRPr="00415183" w:rsidRDefault="00972A32" w:rsidP="0047136E">
      <w:pPr>
        <w:numPr>
          <w:ilvl w:val="1"/>
          <w:numId w:val="20"/>
        </w:numPr>
        <w:spacing w:after="120" w:line="240" w:lineRule="auto"/>
        <w:contextualSpacing/>
        <w:rPr>
          <w:rFonts w:eastAsia="Times New Roman" w:cs="Times New Roman"/>
        </w:rPr>
      </w:pPr>
      <w:r w:rsidRPr="00415183">
        <w:rPr>
          <w:rFonts w:eastAsia="Times New Roman" w:cs="Times New Roman"/>
          <w:b/>
        </w:rPr>
        <w:t>Version</w:t>
      </w:r>
      <w:r w:rsidRPr="00415183">
        <w:rPr>
          <w:rFonts w:eastAsia="Times New Roman" w:cs="Times New Roman"/>
        </w:rPr>
        <w:t>: Ubuntu</w:t>
      </w:r>
    </w:p>
    <w:p w:rsidR="00972A32" w:rsidRPr="00415183" w:rsidRDefault="00972A32" w:rsidP="0047136E">
      <w:pPr>
        <w:numPr>
          <w:ilvl w:val="0"/>
          <w:numId w:val="20"/>
        </w:numPr>
        <w:spacing w:after="120" w:line="240" w:lineRule="auto"/>
        <w:contextualSpacing/>
        <w:rPr>
          <w:rFonts w:eastAsia="Times New Roman" w:cs="Times New Roman"/>
        </w:rPr>
      </w:pPr>
      <w:r w:rsidRPr="00415183">
        <w:rPr>
          <w:rFonts w:eastAsia="Times New Roman" w:cs="Times New Roman"/>
        </w:rPr>
        <w:lastRenderedPageBreak/>
        <w:t>Allocate at least 1024 MB of ram to your virtual machine (Figure 2)</w:t>
      </w:r>
    </w:p>
    <w:p w:rsidR="00972A32" w:rsidRPr="00415183" w:rsidRDefault="00972A32" w:rsidP="0047136E">
      <w:pPr>
        <w:numPr>
          <w:ilvl w:val="0"/>
          <w:numId w:val="20"/>
        </w:numPr>
        <w:spacing w:after="120" w:line="240" w:lineRule="auto"/>
        <w:contextualSpacing/>
        <w:rPr>
          <w:rFonts w:eastAsia="Times New Roman" w:cs="Times New Roman"/>
        </w:rPr>
      </w:pPr>
      <w:r w:rsidRPr="00415183">
        <w:rPr>
          <w:rFonts w:eastAsia="Times New Roman" w:cs="Times New Roman"/>
        </w:rPr>
        <w:t>Create a hard drive for your new virtual machine (Figure 3)</w:t>
      </w:r>
    </w:p>
    <w:p w:rsidR="00972A32" w:rsidRPr="00415183" w:rsidRDefault="00972A32" w:rsidP="0047136E">
      <w:pPr>
        <w:numPr>
          <w:ilvl w:val="0"/>
          <w:numId w:val="20"/>
        </w:numPr>
        <w:spacing w:after="120" w:line="240" w:lineRule="auto"/>
        <w:contextualSpacing/>
        <w:rPr>
          <w:rFonts w:eastAsia="Times New Roman" w:cs="Times New Roman"/>
        </w:rPr>
      </w:pPr>
      <w:r w:rsidRPr="00415183">
        <w:rPr>
          <w:rFonts w:eastAsia="Times New Roman" w:cs="Times New Roman"/>
        </w:rPr>
        <w:t>Specify the type of hard drive used by your virtual machine (Figure 4); the drive type you select determines the compatibility of the virtual hard disk you create with different virtualization software</w:t>
      </w:r>
    </w:p>
    <w:p w:rsidR="00972A32" w:rsidRPr="00415183" w:rsidRDefault="00972A32" w:rsidP="0047136E">
      <w:pPr>
        <w:numPr>
          <w:ilvl w:val="0"/>
          <w:numId w:val="20"/>
        </w:numPr>
        <w:spacing w:after="120" w:line="240" w:lineRule="auto"/>
        <w:contextualSpacing/>
        <w:rPr>
          <w:rFonts w:eastAsia="Times New Roman" w:cs="Times New Roman"/>
        </w:rPr>
      </w:pPr>
      <w:r w:rsidRPr="00415183">
        <w:rPr>
          <w:rFonts w:eastAsia="Times New Roman" w:cs="Times New Roman"/>
        </w:rPr>
        <w:t>Specify disk space allocation (Figure 5); dynamic allocation allows your virtualization software to allocate more hard drive space from the virtualization platform to this virtual hard drive as-needed</w:t>
      </w:r>
    </w:p>
    <w:p w:rsidR="00972A32" w:rsidRPr="00415183" w:rsidRDefault="00972A32" w:rsidP="0047136E">
      <w:pPr>
        <w:numPr>
          <w:ilvl w:val="0"/>
          <w:numId w:val="20"/>
        </w:numPr>
        <w:spacing w:after="120" w:line="240" w:lineRule="auto"/>
        <w:contextualSpacing/>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0096" behindDoc="0" locked="0" layoutInCell="1" allowOverlap="1" wp14:anchorId="36EDE1B5" wp14:editId="5EF8A535">
                <wp:simplePos x="0" y="0"/>
                <wp:positionH relativeFrom="column">
                  <wp:posOffset>1371600</wp:posOffset>
                </wp:positionH>
                <wp:positionV relativeFrom="paragraph">
                  <wp:posOffset>477520</wp:posOffset>
                </wp:positionV>
                <wp:extent cx="3219450" cy="272415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219450" cy="2724150"/>
                          <a:chOff x="0" y="0"/>
                          <a:chExt cx="3219450" cy="2724150"/>
                        </a:xfrm>
                      </wpg:grpSpPr>
                      <pic:pic xmlns:pic="http://schemas.openxmlformats.org/drawingml/2006/picture">
                        <pic:nvPicPr>
                          <pic:cNvPr id="42" name="Picture 42"/>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19450" cy="2533650"/>
                          </a:xfrm>
                          <a:prstGeom prst="rect">
                            <a:avLst/>
                          </a:prstGeom>
                          <a:noFill/>
                          <a:ln w="9525">
                            <a:noFill/>
                            <a:miter lim="800000"/>
                            <a:headEnd/>
                            <a:tailEnd/>
                          </a:ln>
                        </pic:spPr>
                      </pic:pic>
                      <wps:wsp>
                        <wps:cNvPr id="7" name="Text Box 7"/>
                        <wps:cNvSpPr txBox="1"/>
                        <wps:spPr>
                          <a:xfrm>
                            <a:off x="0" y="2543175"/>
                            <a:ext cx="3215005" cy="180975"/>
                          </a:xfrm>
                          <a:prstGeom prst="rect">
                            <a:avLst/>
                          </a:prstGeom>
                          <a:solidFill>
                            <a:prstClr val="white"/>
                          </a:solidFill>
                          <a:ln>
                            <a:noFill/>
                          </a:ln>
                          <a:effectLst/>
                        </wps:spPr>
                        <wps:txbx>
                          <w:txbxContent>
                            <w:p w:rsidR="00E156B9" w:rsidRPr="00B61C67" w:rsidRDefault="00E156B9" w:rsidP="00972A32">
                              <w:pPr>
                                <w:pStyle w:val="Caption"/>
                                <w:jc w:val="center"/>
                                <w:rPr>
                                  <w:rFonts w:ascii="Arial" w:eastAsia="Times New Roman" w:hAnsi="Arial" w:cs="Times New Roman"/>
                                  <w:noProof/>
                                </w:rPr>
                              </w:pPr>
                              <w:r>
                                <w:t xml:space="preserve">Figure </w:t>
                              </w:r>
                              <w:fldSimple w:instr=" SEQ Figure \* ARABIC ">
                                <w:r>
                                  <w:rPr>
                                    <w:noProof/>
                                  </w:rPr>
                                  <w:t>2</w:t>
                                </w:r>
                              </w:fldSimple>
                              <w:r>
                                <w:t xml:space="preserve">: </w:t>
                              </w:r>
                              <w:bookmarkStart w:id="187"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9" o:spid="_x0000_s1092" style="position:absolute;left:0;text-align:left;margin-left:108pt;margin-top:37.6pt;width:253.5pt;height:214.5pt;z-index:251780096" coordsize="32194,27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93" type="#_x0000_t75" style="position:absolute;width:32194;height:253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A9u7EAAAA2wAAAA8AAABkcnMvZG93bnJldi54bWxEj0FrwkAUhO+C/2F5Qm9m01BEUtcgBbGH&#10;Fqot9PrIPrPR7Nsku42pv94tFDwOM/MNsypG24iBel87VvCYpCCIS6drrhR8fW7nSxA+IGtsHJOC&#10;X/JQrKeTFebaXXhPwyFUIkLY56jAhNDmUvrSkEWfuJY4ekfXWwxR9pXUPV4i3DYyS9OFtFhzXDDY&#10;0ouh8nz4sQrk4Lts+Hg/yWtw12//tt91qVHqYTZunkEEGsM9/N9+1QqeMvj7En+AXN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7A9u7EAAAA2wAAAA8AAAAAAAAAAAAAAAAA&#10;nwIAAGRycy9kb3ducmV2LnhtbFBLBQYAAAAABAAEAPcAAACQAwAAAAA=&#10;">
                  <v:imagedata r:id="rId19" o:title=""/>
                  <v:path arrowok="t"/>
                </v:shape>
                <v:shape id="Text Box 7" o:spid="_x0000_s1094" type="#_x0000_t202" style="position:absolute;top:25431;width:32150;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CK1sIA&#10;AADaAAAADwAAAGRycy9kb3ducmV2LnhtbESPT4vCMBTE7wt+h/AEL4umenCXahT/ggf3oCueH82z&#10;LTYvJYm2fnsjCB6HmfkNM523phJ3cr60rGA4SEAQZ1aXnCs4/W/7vyB8QNZYWSYFD/Iwn3W+pphq&#10;2/CB7seQiwhhn6KCIoQ6ldJnBRn0A1sTR+9incEQpculdthEuKnkKEnG0mDJcaHAmlYFZdfjzSgY&#10;r92tOfDqe33a7PGvzkfn5eOsVK/bLiYgArXhE363d1rBD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QIrWwgAAANoAAAAPAAAAAAAAAAAAAAAAAJgCAABkcnMvZG93&#10;bnJldi54bWxQSwUGAAAAAAQABAD1AAAAhwMAAAAA&#10;" stroked="f">
                  <v:textbox inset="0,0,0,0">
                    <w:txbxContent>
                      <w:p w:rsidR="00E156B9" w:rsidRPr="00B61C67" w:rsidRDefault="00E156B9" w:rsidP="00972A32">
                        <w:pPr>
                          <w:pStyle w:val="Caption"/>
                          <w:jc w:val="center"/>
                          <w:rPr>
                            <w:rFonts w:ascii="Arial" w:eastAsia="Times New Roman" w:hAnsi="Arial" w:cs="Times New Roman"/>
                            <w:noProof/>
                          </w:rPr>
                        </w:pPr>
                        <w:r>
                          <w:t xml:space="preserve">Figure </w:t>
                        </w:r>
                        <w:fldSimple w:instr=" SEQ Figure \* ARABIC ">
                          <w:r>
                            <w:rPr>
                              <w:noProof/>
                            </w:rPr>
                            <w:t>2</w:t>
                          </w:r>
                        </w:fldSimple>
                        <w:r>
                          <w:t xml:space="preserve">: </w:t>
                        </w:r>
                        <w:bookmarkStart w:id="188" w:name="_Toc358720721"/>
                        <w:r w:rsidRPr="006900EA">
                          <w:rPr>
                            <w:rFonts w:ascii="Arial" w:eastAsia="Times" w:hAnsi="Arial" w:cs="Times New Roman"/>
                            <w:bCs w:val="0"/>
                            <w:szCs w:val="20"/>
                          </w:rPr>
                          <w:t xml:space="preserve">Create a new </w:t>
                        </w:r>
                        <w:r>
                          <w:rPr>
                            <w:rFonts w:ascii="Arial" w:eastAsia="Times" w:hAnsi="Arial" w:cs="Times New Roman"/>
                            <w:bCs w:val="0"/>
                            <w:szCs w:val="20"/>
                          </w:rPr>
                          <w:t>L</w:t>
                        </w:r>
                        <w:r w:rsidRPr="006900EA">
                          <w:rPr>
                            <w:rFonts w:ascii="Arial" w:eastAsia="Times" w:hAnsi="Arial" w:cs="Times New Roman"/>
                            <w:bCs w:val="0"/>
                            <w:szCs w:val="20"/>
                          </w:rPr>
                          <w:t>inux virtual machine</w:t>
                        </w:r>
                        <w:bookmarkEnd w:id="188"/>
                      </w:p>
                    </w:txbxContent>
                  </v:textbox>
                </v:shape>
                <w10:wrap type="topAndBottom"/>
              </v:group>
            </w:pict>
          </mc:Fallback>
        </mc:AlternateContent>
      </w:r>
      <w:r w:rsidRPr="00415183">
        <w:rPr>
          <w:rFonts w:eastAsia="Times New Roman" w:cs="Times New Roman"/>
        </w:rPr>
        <w:t>Allocate disk space to your virtual hard drive (Figure 6); this allocates a specified amount of hard drive space from the virtualization platform to the virtual machine</w: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mc:AlternateContent>
          <mc:Choice Requires="wpg">
            <w:drawing>
              <wp:anchor distT="0" distB="0" distL="114300" distR="114300" simplePos="0" relativeHeight="251781120" behindDoc="0" locked="0" layoutInCell="1" allowOverlap="1" wp14:anchorId="03E6D4E6" wp14:editId="49822B95">
                <wp:simplePos x="0" y="0"/>
                <wp:positionH relativeFrom="column">
                  <wp:posOffset>1376045</wp:posOffset>
                </wp:positionH>
                <wp:positionV relativeFrom="paragraph">
                  <wp:posOffset>2984500</wp:posOffset>
                </wp:positionV>
                <wp:extent cx="3206750" cy="2700020"/>
                <wp:effectExtent l="0" t="0" r="0" b="5080"/>
                <wp:wrapTopAndBottom/>
                <wp:docPr id="14" name="Group 14"/>
                <wp:cNvGraphicFramePr/>
                <a:graphic xmlns:a="http://schemas.openxmlformats.org/drawingml/2006/main">
                  <a:graphicData uri="http://schemas.microsoft.com/office/word/2010/wordprocessingGroup">
                    <wpg:wgp>
                      <wpg:cNvGrpSpPr/>
                      <wpg:grpSpPr>
                        <a:xfrm>
                          <a:off x="0" y="0"/>
                          <a:ext cx="3206750" cy="2700020"/>
                          <a:chOff x="177271" y="139825"/>
                          <a:chExt cx="3207810" cy="2701678"/>
                        </a:xfrm>
                      </wpg:grpSpPr>
                      <pic:pic xmlns:pic="http://schemas.openxmlformats.org/drawingml/2006/picture">
                        <pic:nvPicPr>
                          <pic:cNvPr id="43" name="Picture 4"/>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177271" y="139825"/>
                            <a:ext cx="3207810" cy="2530227"/>
                          </a:xfrm>
                          <a:prstGeom prst="rect">
                            <a:avLst/>
                          </a:prstGeom>
                          <a:noFill/>
                          <a:ln w="9525">
                            <a:noFill/>
                            <a:miter lim="800000"/>
                            <a:headEnd/>
                            <a:tailEnd/>
                          </a:ln>
                        </pic:spPr>
                      </pic:pic>
                      <wps:wsp>
                        <wps:cNvPr id="13" name="Text Box 13"/>
                        <wps:cNvSpPr txBox="1"/>
                        <wps:spPr>
                          <a:xfrm>
                            <a:off x="284722" y="2670052"/>
                            <a:ext cx="2993542" cy="171451"/>
                          </a:xfrm>
                          <a:prstGeom prst="rect">
                            <a:avLst/>
                          </a:prstGeom>
                          <a:solidFill>
                            <a:prstClr val="white"/>
                          </a:solidFill>
                          <a:ln>
                            <a:noFill/>
                          </a:ln>
                          <a:effectLst/>
                        </wps:spPr>
                        <wps:txbx>
                          <w:txbxContent>
                            <w:p w:rsidR="00E156B9" w:rsidRPr="00EA1333" w:rsidRDefault="00E156B9" w:rsidP="00972A32">
                              <w:pPr>
                                <w:pStyle w:val="Caption"/>
                                <w:jc w:val="center"/>
                                <w:rPr>
                                  <w:rFonts w:ascii="Arial" w:eastAsia="Times New Roman" w:hAnsi="Arial" w:cs="Times New Roman"/>
                                  <w:noProof/>
                                </w:rPr>
                              </w:pPr>
                              <w:r>
                                <w:t xml:space="preserve">Figure </w:t>
                              </w:r>
                              <w:fldSimple w:instr=" SEQ Figure \* ARABIC ">
                                <w:r>
                                  <w:rPr>
                                    <w:noProof/>
                                  </w:rPr>
                                  <w:t>3</w:t>
                                </w:r>
                              </w:fldSimple>
                              <w:r>
                                <w:t>: Allocate at least 1024 MB of memory to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4" o:spid="_x0000_s1095" style="position:absolute;margin-left:108.35pt;margin-top:235pt;width:252.5pt;height:212.6pt;z-index:251781120;mso-width-relative:margin;mso-height-relative:margin" coordorigin="1772,1398" coordsize="32078,27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">
                <v:shape id="Picture 4" o:spid="_x0000_s1096" type="#_x0000_t75" style="position:absolute;left:1772;top:1398;width:32078;height:2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ldl4TEAAAA2wAAAA8AAABkcnMvZG93bnJldi54bWxEj0FrwkAUhO+C/2F5Qi9SN7WlSMxGRCp4&#10;UWgMtsfX3WcSzL4N2a2m/94tFHocZuYbJlsNthVX6n3jWMHTLAFBrJ1puFJQHrePCxA+IBtsHZOC&#10;H/KwysejDFPjbvxO1yJUIkLYp6igDqFLpfS6Jot+5jri6J1dbzFE2VfS9HiLcNvKeZK8SosNx4Ua&#10;O9rUpC/Ft1VwOtJUc9sU+8OH+9RvdPnCslTqYTKslyACDeE//NfeGQUvz/D7Jf4Amd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ldl4TEAAAA2wAAAA8AAAAAAAAAAAAAAAAA&#10;nwIAAGRycy9kb3ducmV2LnhtbFBLBQYAAAAABAAEAPcAAACQAwAAAAA=&#10;">
                  <v:imagedata r:id="rId21" o:title=""/>
                  <v:path arrowok="t"/>
                </v:shape>
                <v:shape id="Text Box 13" o:spid="_x0000_s1097" type="#_x0000_t202" style="position:absolute;left:2847;top:26700;width:299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BKKcIA&#10;AADbAAAADwAAAGRycy9kb3ducmV2LnhtbERPS2vCQBC+C/0PyxR6kbppCk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8EopwgAAANsAAAAPAAAAAAAAAAAAAAAAAJgCAABkcnMvZG93&#10;bnJldi54bWxQSwUGAAAAAAQABAD1AAAAhwMAAAAA&#10;" stroked="f">
                  <v:textbox inset="0,0,0,0">
                    <w:txbxContent>
                      <w:p w:rsidR="00E156B9" w:rsidRPr="00EA1333" w:rsidRDefault="00E156B9" w:rsidP="00972A32">
                        <w:pPr>
                          <w:pStyle w:val="Caption"/>
                          <w:jc w:val="center"/>
                          <w:rPr>
                            <w:rFonts w:ascii="Arial" w:eastAsia="Times New Roman" w:hAnsi="Arial" w:cs="Times New Roman"/>
                            <w:noProof/>
                          </w:rPr>
                        </w:pPr>
                        <w:r>
                          <w:t xml:space="preserve">Figure </w:t>
                        </w:r>
                        <w:fldSimple w:instr=" SEQ Figure \* ARABIC ">
                          <w:r>
                            <w:rPr>
                              <w:noProof/>
                            </w:rPr>
                            <w:t>3</w:t>
                          </w:r>
                        </w:fldSimple>
                        <w:r>
                          <w:t>: Allocate at least 1024 MB of memory to the VM</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r w:rsidRPr="00415183">
        <w:rPr>
          <w:rFonts w:eastAsia="Times New Roman" w:cs="Times New Roman"/>
          <w:noProof/>
        </w:rPr>
        <w:lastRenderedPageBreak/>
        <mc:AlternateContent>
          <mc:Choice Requires="wpg">
            <w:drawing>
              <wp:anchor distT="0" distB="0" distL="114300" distR="114300" simplePos="0" relativeHeight="251782144" behindDoc="0" locked="0" layoutInCell="1" allowOverlap="1" wp14:anchorId="21CEDD87" wp14:editId="18155B30">
                <wp:simplePos x="0" y="0"/>
                <wp:positionH relativeFrom="column">
                  <wp:posOffset>967740</wp:posOffset>
                </wp:positionH>
                <wp:positionV relativeFrom="paragraph">
                  <wp:posOffset>238125</wp:posOffset>
                </wp:positionV>
                <wp:extent cx="4017645" cy="3000375"/>
                <wp:effectExtent l="0" t="0" r="1905" b="9525"/>
                <wp:wrapTopAndBottom/>
                <wp:docPr id="16" name="Group 16"/>
                <wp:cNvGraphicFramePr/>
                <a:graphic xmlns:a="http://schemas.openxmlformats.org/drawingml/2006/main">
                  <a:graphicData uri="http://schemas.microsoft.com/office/word/2010/wordprocessingGroup">
                    <wpg:wgp>
                      <wpg:cNvGrpSpPr/>
                      <wpg:grpSpPr>
                        <a:xfrm>
                          <a:off x="0" y="0"/>
                          <a:ext cx="4017645" cy="3000375"/>
                          <a:chOff x="-239515" y="0"/>
                          <a:chExt cx="4017886" cy="3000375"/>
                        </a:xfrm>
                      </wpg:grpSpPr>
                      <pic:pic xmlns:pic="http://schemas.openxmlformats.org/drawingml/2006/picture">
                        <pic:nvPicPr>
                          <pic:cNvPr id="44" name="Picture 7"/>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3300" cy="2790825"/>
                          </a:xfrm>
                          <a:prstGeom prst="rect">
                            <a:avLst/>
                          </a:prstGeom>
                          <a:noFill/>
                          <a:ln w="9525">
                            <a:noFill/>
                            <a:miter lim="800000"/>
                            <a:headEnd/>
                            <a:tailEnd/>
                          </a:ln>
                        </pic:spPr>
                      </pic:pic>
                      <wps:wsp>
                        <wps:cNvPr id="15" name="Text Box 15"/>
                        <wps:cNvSpPr txBox="1"/>
                        <wps:spPr>
                          <a:xfrm>
                            <a:off x="-239515" y="2809875"/>
                            <a:ext cx="4017886" cy="190500"/>
                          </a:xfrm>
                          <a:prstGeom prst="rect">
                            <a:avLst/>
                          </a:prstGeom>
                          <a:solidFill>
                            <a:prstClr val="white"/>
                          </a:solidFill>
                          <a:ln>
                            <a:noFill/>
                          </a:ln>
                          <a:effectLst/>
                        </wps:spPr>
                        <wps:txbx>
                          <w:txbxContent>
                            <w:p w:rsidR="00E156B9" w:rsidRPr="004A778E" w:rsidRDefault="00E156B9" w:rsidP="00972A32">
                              <w:pPr>
                                <w:pStyle w:val="Caption"/>
                                <w:jc w:val="center"/>
                                <w:rPr>
                                  <w:rFonts w:ascii="Arial" w:eastAsia="Times New Roman" w:hAnsi="Arial" w:cs="Times New Roman"/>
                                  <w:noProof/>
                                </w:rPr>
                              </w:pPr>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id="Group 16" o:spid="_x0000_s1098" style="position:absolute;margin-left:76.2pt;margin-top:18.75pt;width:316.35pt;height:236.25pt;z-index:251782144;mso-width-relative:margin" coordorigin="-2395" coordsize="40178,300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">
                <v:shape id="Picture 7" o:spid="_x0000_s1099" type="#_x0000_t75" style="position:absolute;width:35433;height:27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RmnPDAAAA2wAAAA8AAABkcnMvZG93bnJldi54bWxEj0FrwkAUhO8F/8PyhN7qxiIiqauIYqkl&#10;F6N4fs2+JqHZt2F3TeK/7wqCx2FmvmGW68E0oiPna8sKppMEBHFhdc2lgvNp/7YA4QOyxsYyKbiR&#10;h/Vq9LLEVNuej9TloRQRwj5FBVUIbSqlLyoy6Ce2JY7er3UGQ5SulNphH+Gmke9JMpcGa44LFba0&#10;raj4y69Gwef84s7HJPvR3/22y667zNUHr9TreNh8gAg0hGf40f7SCmYzuH+JP0Cu/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NGac8MAAADbAAAADwAAAAAAAAAAAAAAAACf&#10;AgAAZHJzL2Rvd25yZXYueG1sUEsFBgAAAAAEAAQA9wAAAI8DAAAAAA==&#10;">
                  <v:imagedata r:id="rId23" o:title=""/>
                  <v:path arrowok="t"/>
                </v:shape>
                <v:shape id="Text Box 15" o:spid="_x0000_s1100" type="#_x0000_t202" style="position:absolute;left:-2395;top:28098;width:40178;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V3xsIA&#10;AADbAAAADwAAAGRycy9kb3ducmV2LnhtbERPS2vCQBC+C/0PyxR6kbppoEFSV2m1hR7qISqeh+yY&#10;BLOzYXfN4993CwVv8/E9Z7UZTSt6cr6xrOBlkYAgLq1uuFJwOn49L0H4gKyxtUwKJvKwWT/MVphr&#10;O3BB/SFUIoawz1FBHUKXS+nLmgz6he2II3exzmCI0FVSOxxiuGllmiSZNNhwbKixo21N5fVwMwqy&#10;nbsNBW/nu9PnD+67Kj1/TGelnh7H9zcQgcZwF/+7v3Wc/wp/v8QD5P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VXfGwgAAANsAAAAPAAAAAAAAAAAAAAAAAJgCAABkcnMvZG93&#10;bnJldi54bWxQSwUGAAAAAAQABAD1AAAAhwMAAAAA&#10;" stroked="f">
                  <v:textbox inset="0,0,0,0">
                    <w:txbxContent>
                      <w:p w:rsidR="00E156B9" w:rsidRPr="004A778E" w:rsidRDefault="00E156B9" w:rsidP="00972A32">
                        <w:pPr>
                          <w:pStyle w:val="Caption"/>
                          <w:jc w:val="center"/>
                          <w:rPr>
                            <w:rFonts w:ascii="Arial" w:eastAsia="Times New Roman" w:hAnsi="Arial" w:cs="Times New Roman"/>
                            <w:noProof/>
                          </w:rPr>
                        </w:pPr>
                        <w:r>
                          <w:t xml:space="preserve">Figure </w:t>
                        </w:r>
                        <w:fldSimple w:instr=" SEQ Figure \* ARABIC ">
                          <w:r>
                            <w:rPr>
                              <w:noProof/>
                            </w:rPr>
                            <w:t>4</w:t>
                          </w:r>
                        </w:fldSimple>
                        <w:r>
                          <w:t xml:space="preserve">: </w:t>
                        </w:r>
                        <w:r w:rsidRPr="006900EA">
                          <w:rPr>
                            <w:rFonts w:ascii="Arial" w:eastAsia="Times" w:hAnsi="Arial" w:cs="Times New Roman"/>
                            <w:bCs w:val="0"/>
                            <w:szCs w:val="20"/>
                          </w:rPr>
                          <w:t xml:space="preserve">Create a virtual </w:t>
                        </w:r>
                        <w:r>
                          <w:rPr>
                            <w:rFonts w:ascii="Arial" w:eastAsia="Times" w:hAnsi="Arial" w:cs="Times New Roman"/>
                            <w:bCs w:val="0"/>
                            <w:szCs w:val="20"/>
                          </w:rPr>
                          <w:t>hard disk</w:t>
                        </w:r>
                      </w:p>
                    </w:txbxContent>
                  </v:textbox>
                </v:shape>
                <w10:wrap type="topAndBottom"/>
              </v:group>
            </w:pict>
          </mc:Fallback>
        </mc:AlternateContent>
      </w:r>
      <w:r w:rsidRPr="00415183">
        <w:rPr>
          <w:rFonts w:eastAsia="Times New Roman" w:cs="Times New Roman"/>
          <w:noProof/>
        </w:rPr>
        <mc:AlternateContent>
          <mc:Choice Requires="wpg">
            <w:drawing>
              <wp:anchor distT="0" distB="0" distL="114300" distR="114300" simplePos="0" relativeHeight="251783168" behindDoc="0" locked="0" layoutInCell="1" allowOverlap="1" wp14:anchorId="0657FD6F" wp14:editId="78A23941">
                <wp:simplePos x="0" y="0"/>
                <wp:positionH relativeFrom="column">
                  <wp:posOffset>1209675</wp:posOffset>
                </wp:positionH>
                <wp:positionV relativeFrom="paragraph">
                  <wp:posOffset>3425825</wp:posOffset>
                </wp:positionV>
                <wp:extent cx="3619500" cy="2847975"/>
                <wp:effectExtent l="0" t="0" r="0" b="9525"/>
                <wp:wrapTopAndBottom/>
                <wp:docPr id="19" name="Group 19"/>
                <wp:cNvGraphicFramePr/>
                <a:graphic xmlns:a="http://schemas.openxmlformats.org/drawingml/2006/main">
                  <a:graphicData uri="http://schemas.microsoft.com/office/word/2010/wordprocessingGroup">
                    <wpg:wgp>
                      <wpg:cNvGrpSpPr/>
                      <wpg:grpSpPr>
                        <a:xfrm>
                          <a:off x="0" y="0"/>
                          <a:ext cx="3619500" cy="2847975"/>
                          <a:chOff x="0" y="0"/>
                          <a:chExt cx="3619500" cy="2847975"/>
                        </a:xfrm>
                      </wpg:grpSpPr>
                      <pic:pic xmlns:pic="http://schemas.openxmlformats.org/drawingml/2006/picture">
                        <pic:nvPicPr>
                          <pic:cNvPr id="45" name="Picture 10"/>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19500" cy="2686050"/>
                          </a:xfrm>
                          <a:prstGeom prst="rect">
                            <a:avLst/>
                          </a:prstGeom>
                          <a:noFill/>
                          <a:ln w="9525">
                            <a:noFill/>
                            <a:miter lim="800000"/>
                            <a:headEnd/>
                            <a:tailEnd/>
                          </a:ln>
                        </pic:spPr>
                      </pic:pic>
                      <wps:wsp>
                        <wps:cNvPr id="18" name="Text Box 18"/>
                        <wps:cNvSpPr txBox="1"/>
                        <wps:spPr>
                          <a:xfrm>
                            <a:off x="0" y="2686050"/>
                            <a:ext cx="3615055" cy="161925"/>
                          </a:xfrm>
                          <a:prstGeom prst="rect">
                            <a:avLst/>
                          </a:prstGeom>
                          <a:solidFill>
                            <a:prstClr val="white"/>
                          </a:solidFill>
                          <a:ln>
                            <a:noFill/>
                          </a:ln>
                          <a:effectLst/>
                        </wps:spPr>
                        <wps:txbx>
                          <w:txbxContent>
                            <w:p w:rsidR="00E156B9" w:rsidRPr="00B41751" w:rsidRDefault="00E156B9" w:rsidP="00972A32">
                              <w:pPr>
                                <w:pStyle w:val="Caption"/>
                                <w:jc w:val="center"/>
                                <w:rPr>
                                  <w:rFonts w:ascii="Arial" w:eastAsia="Times New Roman" w:hAnsi="Arial" w:cs="Times New Roman"/>
                                  <w:noProof/>
                                </w:rPr>
                              </w:pPr>
                              <w:r>
                                <w:t xml:space="preserve">Figure </w:t>
                              </w:r>
                              <w:fldSimple w:instr=" SEQ Figure \* ARABIC ">
                                <w:r>
                                  <w:rPr>
                                    <w:noProof/>
                                  </w:rPr>
                                  <w:t>5</w:t>
                                </w:r>
                              </w:fldSimple>
                              <w:r>
                                <w:t xml:space="preserve">: </w:t>
                              </w:r>
                              <w:r w:rsidRPr="004E501C">
                                <w:t>Specify the image 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9" o:spid="_x0000_s1101" style="position:absolute;margin-left:95.25pt;margin-top:269.75pt;width:285pt;height:224.25pt;z-index:251783168" coordsize="36195,28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">
                <v:shape id="Picture 10" o:spid="_x0000_s1102" type="#_x0000_t75" style="position:absolute;width:36195;height:26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0c+XzEAAAA2wAAAA8AAABkcnMvZG93bnJldi54bWxEj0FrAjEUhO8F/0N4BW/dbEttZTWKFCwi&#10;vagVr8/kdbN087Jssrr66xuh4HGYmW+Y6bx3tThRGyrPCp6zHASx9qbiUsH3bvk0BhEissHaMym4&#10;UID5bPAwxcL4M2/otI2lSBAOBSqwMTaFlEFbchgy3xAn78e3DmOSbSlNi+cEd7V8yfM36bDitGCx&#10;oQ9L+nfbOQXH9+W+ux4+15dqb2z46rzXeqXU8LFfTEBE6uM9/N9eGQWvI7h9ST9Az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0c+XzEAAAA2wAAAA8AAAAAAAAAAAAAAAAA&#10;nwIAAGRycy9kb3ducmV2LnhtbFBLBQYAAAAABAAEAPcAAACQAwAAAAA=&#10;">
                  <v:imagedata r:id="rId25" o:title=""/>
                  <v:path arrowok="t"/>
                </v:shape>
                <v:shape id="Text Box 18" o:spid="_x0000_s1103" type="#_x0000_t202" style="position:absolute;top:26860;width:36150;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TYWMQA&#10;AADbAAAADwAAAGRycy9kb3ducmV2LnhtbESPT2/CMAzF75P4DpGRuEwjhQOaOgIa/yQO7ABDnK3G&#10;a6s1TpUEWr49PiBxs/We3/t5vuxdo24UYu3ZwGScgSIuvK25NHD+3X18gooJ2WLjmQzcKcJyMXib&#10;Y259x0e6nVKpJIRjjgaqlNpc61hU5DCOfUss2p8PDpOsodQ2YCfhrtHTLJtphzVLQ4UtrSsq/k9X&#10;Z2C2CdfuyOv3zXl7wJ+2nF5W94sxo2H//QUqUZ9e5uf13gq+wMo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2FjEAAAA2wAAAA8AAAAAAAAAAAAAAAAAmAIAAGRycy9k&#10;b3ducmV2LnhtbFBLBQYAAAAABAAEAPUAAACJAwAAAAA=&#10;" stroked="f">
                  <v:textbox inset="0,0,0,0">
                    <w:txbxContent>
                      <w:p w:rsidR="00E156B9" w:rsidRPr="00B41751" w:rsidRDefault="00E156B9" w:rsidP="00972A32">
                        <w:pPr>
                          <w:pStyle w:val="Caption"/>
                          <w:jc w:val="center"/>
                          <w:rPr>
                            <w:rFonts w:ascii="Arial" w:eastAsia="Times New Roman" w:hAnsi="Arial" w:cs="Times New Roman"/>
                            <w:noProof/>
                          </w:rPr>
                        </w:pPr>
                        <w:r>
                          <w:t xml:space="preserve">Figure </w:t>
                        </w:r>
                        <w:fldSimple w:instr=" SEQ Figure \* ARABIC ">
                          <w:r>
                            <w:rPr>
                              <w:noProof/>
                            </w:rPr>
                            <w:t>5</w:t>
                          </w:r>
                        </w:fldSimple>
                        <w:r>
                          <w:t xml:space="preserve">: </w:t>
                        </w:r>
                        <w:r w:rsidRPr="004E501C">
                          <w:t>Specify the image type</w:t>
                        </w:r>
                      </w:p>
                    </w:txbxContent>
                  </v:textbox>
                </v:shape>
                <w10:wrap type="topAndBottom"/>
              </v:group>
            </w:pict>
          </mc:Fallback>
        </mc:AlternateContent>
      </w:r>
    </w:p>
    <w:p w:rsidR="00972A32" w:rsidRPr="00415183" w:rsidRDefault="00972A32" w:rsidP="00972A32">
      <w:pPr>
        <w:spacing w:after="120" w:line="240" w:lineRule="auto"/>
        <w:rPr>
          <w:rFonts w:eastAsia="Times New Roman" w:cs="Times New Roman"/>
        </w:rPr>
      </w:pPr>
    </w:p>
    <w:p w:rsidR="00972A32" w:rsidRPr="00415183" w:rsidRDefault="00972A32" w:rsidP="00972A32">
      <w:pPr>
        <w:keepNext/>
        <w:spacing w:after="120" w:line="240" w:lineRule="auto"/>
        <w:jc w:val="center"/>
        <w:rPr>
          <w:rFonts w:eastAsia="Times" w:cs="Times New Roman"/>
          <w:bCs/>
          <w:szCs w:val="20"/>
        </w:rPr>
      </w:pPr>
      <w:r w:rsidRPr="00415183">
        <w:rPr>
          <w:rFonts w:eastAsia="Times New Roman" w:cs="Times New Roman"/>
          <w:noProof/>
        </w:rPr>
        <w:lastRenderedPageBreak/>
        <mc:AlternateContent>
          <mc:Choice Requires="wpg">
            <w:drawing>
              <wp:anchor distT="0" distB="0" distL="114300" distR="114300" simplePos="0" relativeHeight="251784192" behindDoc="0" locked="0" layoutInCell="1" allowOverlap="1" wp14:anchorId="027B59B8" wp14:editId="512D98EC">
                <wp:simplePos x="0" y="0"/>
                <wp:positionH relativeFrom="column">
                  <wp:posOffset>1209675</wp:posOffset>
                </wp:positionH>
                <wp:positionV relativeFrom="paragraph">
                  <wp:posOffset>92075</wp:posOffset>
                </wp:positionV>
                <wp:extent cx="3650615" cy="2857500"/>
                <wp:effectExtent l="0" t="0" r="6985" b="0"/>
                <wp:wrapTopAndBottom/>
                <wp:docPr id="21" name="Group 21"/>
                <wp:cNvGraphicFramePr/>
                <a:graphic xmlns:a="http://schemas.openxmlformats.org/drawingml/2006/main">
                  <a:graphicData uri="http://schemas.microsoft.com/office/word/2010/wordprocessingGroup">
                    <wpg:wgp>
                      <wpg:cNvGrpSpPr/>
                      <wpg:grpSpPr>
                        <a:xfrm>
                          <a:off x="0" y="0"/>
                          <a:ext cx="3650615" cy="2857500"/>
                          <a:chOff x="0" y="0"/>
                          <a:chExt cx="3650615" cy="2857500"/>
                        </a:xfrm>
                      </wpg:grpSpPr>
                      <pic:pic xmlns:pic="http://schemas.openxmlformats.org/drawingml/2006/picture">
                        <pic:nvPicPr>
                          <pic:cNvPr id="46" name="Picture 13"/>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8075" cy="2714625"/>
                          </a:xfrm>
                          <a:prstGeom prst="rect">
                            <a:avLst/>
                          </a:prstGeom>
                          <a:noFill/>
                          <a:ln w="9525">
                            <a:noFill/>
                            <a:miter lim="800000"/>
                            <a:headEnd/>
                            <a:tailEnd/>
                          </a:ln>
                        </pic:spPr>
                      </pic:pic>
                      <wps:wsp>
                        <wps:cNvPr id="20" name="Text Box 20"/>
                        <wps:cNvSpPr txBox="1"/>
                        <wps:spPr>
                          <a:xfrm>
                            <a:off x="0" y="2714625"/>
                            <a:ext cx="3650615" cy="142875"/>
                          </a:xfrm>
                          <a:prstGeom prst="rect">
                            <a:avLst/>
                          </a:prstGeom>
                          <a:solidFill>
                            <a:prstClr val="white"/>
                          </a:solidFill>
                          <a:ln>
                            <a:noFill/>
                          </a:ln>
                          <a:effectLst/>
                        </wps:spPr>
                        <wps:txbx>
                          <w:txbxContent>
                            <w:p w:rsidR="00E156B9" w:rsidRPr="00AB44F3" w:rsidRDefault="00E156B9" w:rsidP="00972A32">
                              <w:pPr>
                                <w:pStyle w:val="Caption"/>
                                <w:jc w:val="center"/>
                                <w:rPr>
                                  <w:rFonts w:ascii="Arial" w:eastAsia="Times New Roman" w:hAnsi="Arial" w:cs="Times New Roman"/>
                                  <w:noProof/>
                                </w:rPr>
                              </w:pPr>
                              <w:r>
                                <w:t xml:space="preserve">Figure </w:t>
                              </w:r>
                              <w:fldSimple w:instr=" SEQ Figure \* ARABIC ">
                                <w:r>
                                  <w:rPr>
                                    <w:noProof/>
                                  </w:rPr>
                                  <w:t>6</w:t>
                                </w:r>
                              </w:fldSimple>
                              <w:r>
                                <w:t>: Specify storage allocation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 o:spid="_x0000_s1104" style="position:absolute;left:0;text-align:left;margin-left:95.25pt;margin-top:7.25pt;width:287.45pt;height:225pt;z-index:251784192" coordsize="36506,28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">
                <v:shape id="Picture 13" o:spid="_x0000_s1105" type="#_x0000_t75" style="position:absolute;width:36480;height:27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tbBPEAAAA2wAAAA8AAABkcnMvZG93bnJldi54bWxEj81uwjAQhO9IvIO1SL2BU6CopBjETyt6&#10;bVra6yreOBHxOooNCW9fI1XqcTQz32hWm97W4kqtrxwreJwkIIhzpys2Cr4+38bPIHxA1lg7JgU3&#10;8rBZDwcrTLXr+IOuWTAiQtinqKAMoUml9HlJFv3ENcTRK1xrMUTZGqlb7CLc1nKaJAtpseK4UGJD&#10;+5Lyc3axCo7hSf8sX0/FodgdZk1yMZ357pR6GPXbFxCB+vAf/mu/awXzBdy/x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UtbBPEAAAA2wAAAA8AAAAAAAAAAAAAAAAA&#10;nwIAAGRycy9kb3ducmV2LnhtbFBLBQYAAAAABAAEAPcAAACQAwAAAAA=&#10;">
                  <v:imagedata r:id="rId27" o:title=""/>
                  <v:path arrowok="t"/>
                </v:shape>
                <v:shape id="Text Box 20" o:spid="_x0000_s1106" type="#_x0000_t202" style="position:absolute;top:27146;width:36506;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04e48EA&#10;AADbAAAADwAAAGRycy9kb3ducmV2LnhtbERPu2rDMBTdC/kHcQNZSiLHgylulJBHCxnawWnIfLFu&#10;bBPrykiKH39fDYWOh/Pe7EbTip6cbywrWK8SEMSl1Q1XCq4/n8s3ED4ga2wtk4KJPOy2s5cN5toO&#10;XFB/CZWIIexzVFCH0OVS+rImg35lO+LI3a0zGCJ0ldQOhxhuWpkmSSYNNhwbauzoWFP5uDyNguzk&#10;nkPBx9fT9eMLv7sqvR2mm1KL+bh/BxFoDP/iP/dZK0jj+v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dOHuPBAAAA2wAAAA8AAAAAAAAAAAAAAAAAmAIAAGRycy9kb3du&#10;cmV2LnhtbFBLBQYAAAAABAAEAPUAAACGAwAAAAA=&#10;" stroked="f">
                  <v:textbox inset="0,0,0,0">
                    <w:txbxContent>
                      <w:p w:rsidR="00E156B9" w:rsidRPr="00AB44F3" w:rsidRDefault="00E156B9" w:rsidP="00972A32">
                        <w:pPr>
                          <w:pStyle w:val="Caption"/>
                          <w:jc w:val="center"/>
                          <w:rPr>
                            <w:rFonts w:ascii="Arial" w:eastAsia="Times New Roman" w:hAnsi="Arial" w:cs="Times New Roman"/>
                            <w:noProof/>
                          </w:rPr>
                        </w:pPr>
                        <w:r>
                          <w:t xml:space="preserve">Figure </w:t>
                        </w:r>
                        <w:fldSimple w:instr=" SEQ Figure \* ARABIC ">
                          <w:r>
                            <w:rPr>
                              <w:noProof/>
                            </w:rPr>
                            <w:t>6</w:t>
                          </w:r>
                        </w:fldSimple>
                        <w:r>
                          <w:t>: Specify storage allocation</w:t>
                        </w:r>
                      </w:p>
                    </w:txbxContent>
                  </v:textbox>
                </v:shape>
                <w10:wrap type="topAndBottom"/>
              </v:group>
            </w:pict>
          </mc:Fallback>
        </mc:AlternateContent>
      </w:r>
    </w:p>
    <w:p w:rsidR="00972A32" w:rsidRPr="00415183" w:rsidRDefault="00972A32" w:rsidP="00972A32">
      <w:pPr>
        <w:pStyle w:val="Heading3"/>
        <w:spacing w:before="0" w:after="100" w:line="240" w:lineRule="auto"/>
        <w:rPr>
          <w:rFonts w:asciiTheme="minorHAnsi" w:hAnsiTheme="minorHAnsi"/>
          <w:noProof/>
        </w:rPr>
      </w:pPr>
      <w:bookmarkStart w:id="189" w:name="_Toc380661923"/>
      <w:r w:rsidRPr="00415183">
        <w:rPr>
          <w:rFonts w:asciiTheme="minorHAnsi" w:eastAsia="Times New Roman" w:hAnsiTheme="minorHAnsi" w:cs="Times New Roman"/>
          <w:noProof/>
          <w:color w:val="000000"/>
          <w:kern w:val="22"/>
        </w:rPr>
        <mc:AlternateContent>
          <mc:Choice Requires="wpg">
            <w:drawing>
              <wp:anchor distT="0" distB="0" distL="114300" distR="114300" simplePos="0" relativeHeight="251785216" behindDoc="0" locked="0" layoutInCell="1" allowOverlap="1" wp14:anchorId="5D506E9A" wp14:editId="71AFE4C1">
                <wp:simplePos x="0" y="0"/>
                <wp:positionH relativeFrom="column">
                  <wp:posOffset>1228725</wp:posOffset>
                </wp:positionH>
                <wp:positionV relativeFrom="paragraph">
                  <wp:posOffset>18415</wp:posOffset>
                </wp:positionV>
                <wp:extent cx="3629025" cy="2867025"/>
                <wp:effectExtent l="0" t="0" r="9525" b="9525"/>
                <wp:wrapTopAndBottom/>
                <wp:docPr id="25" name="Group 25"/>
                <wp:cNvGraphicFramePr/>
                <a:graphic xmlns:a="http://schemas.openxmlformats.org/drawingml/2006/main">
                  <a:graphicData uri="http://schemas.microsoft.com/office/word/2010/wordprocessingGroup">
                    <wpg:wgp>
                      <wpg:cNvGrpSpPr/>
                      <wpg:grpSpPr>
                        <a:xfrm>
                          <a:off x="0" y="0"/>
                          <a:ext cx="3629025" cy="2867025"/>
                          <a:chOff x="0" y="0"/>
                          <a:chExt cx="3629025" cy="2867025"/>
                        </a:xfrm>
                      </wpg:grpSpPr>
                      <pic:pic xmlns:pic="http://schemas.openxmlformats.org/drawingml/2006/picture">
                        <pic:nvPicPr>
                          <pic:cNvPr id="47" name="Picture 47"/>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29025" cy="2695575"/>
                          </a:xfrm>
                          <a:prstGeom prst="rect">
                            <a:avLst/>
                          </a:prstGeom>
                          <a:noFill/>
                          <a:ln w="9525">
                            <a:noFill/>
                            <a:miter lim="800000"/>
                            <a:headEnd/>
                            <a:tailEnd/>
                          </a:ln>
                        </pic:spPr>
                      </pic:pic>
                      <wps:wsp>
                        <wps:cNvPr id="22" name="Text Box 22"/>
                        <wps:cNvSpPr txBox="1"/>
                        <wps:spPr>
                          <a:xfrm>
                            <a:off x="0" y="2695575"/>
                            <a:ext cx="3624580" cy="171450"/>
                          </a:xfrm>
                          <a:prstGeom prst="rect">
                            <a:avLst/>
                          </a:prstGeom>
                          <a:solidFill>
                            <a:prstClr val="white"/>
                          </a:solidFill>
                          <a:ln>
                            <a:noFill/>
                          </a:ln>
                          <a:effectLst/>
                        </wps:spPr>
                        <wps:txbx>
                          <w:txbxContent>
                            <w:p w:rsidR="00E156B9" w:rsidRPr="0090493A" w:rsidRDefault="00E156B9" w:rsidP="00972A32">
                              <w:pPr>
                                <w:pStyle w:val="Caption"/>
                                <w:jc w:val="center"/>
                                <w:rPr>
                                  <w:rFonts w:ascii="Arial" w:eastAsia="Times New Roman" w:hAnsi="Arial" w:cs="Times New Roman"/>
                                  <w:noProof/>
                                </w:rPr>
                              </w:pPr>
                              <w:r>
                                <w:t xml:space="preserve">Figure </w:t>
                              </w:r>
                              <w:fldSimple w:instr=" SEQ Figure \* ARABIC ">
                                <w:r>
                                  <w:rPr>
                                    <w:noProof/>
                                  </w:rPr>
                                  <w:t>7</w:t>
                                </w:r>
                              </w:fldSimple>
                              <w:r>
                                <w:t>: Configure virtual hard drive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5" o:spid="_x0000_s1107" style="position:absolute;left:0;text-align:left;margin-left:96.75pt;margin-top:1.45pt;width:285.75pt;height:225.75pt;z-index:251785216" coordsize="36290,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">
                <v:shape id="Picture 47" o:spid="_x0000_s1108" type="#_x0000_t75" style="position:absolute;width:36290;height:26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PHRTFAAAA2wAAAA8AAABkcnMvZG93bnJldi54bWxEj91KAzEUhO8F3yEcwTubbRFbtk1LrYhW&#10;CqV/0MvD5uxmcXOyJrHd+vRGEHo5zMw3zGTW2UacyIfasYJ+LwNBXDhdc6Vgv3t9GIEIEVlj45gU&#10;XCjAbHp7M8FcuzNv6LSNlUgQDjkqMDG2uZShMGQx9FxLnLzSeYsxSV9J7fGc4LaRgyx7khZrTgsG&#10;W1oYKj6331aBNuXqbflTPMuXzQce/HH9RcNSqfu7bj4GEamL1/B/+10reBzC35f0A+T0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Tx0UxQAAANsAAAAPAAAAAAAAAAAAAAAA&#10;AJ8CAABkcnMvZG93bnJldi54bWxQSwUGAAAAAAQABAD3AAAAkQMAAAAA&#10;">
                  <v:imagedata r:id="rId29" o:title=""/>
                  <v:path arrowok="t"/>
                </v:shape>
                <v:shape id="Text Box 22" o:spid="_x0000_s1109" type="#_x0000_t202" style="position:absolute;top:26955;width:3624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lD8QA&#10;AADbAAAADwAAAGRycy9kb3ducmV2LnhtbESPS2vDMBCE74X8B7GBXkoixwdTnCihTVLooTnkQc6L&#10;tbVNrZWR5Ne/rwqBHoeZ+YbZ7EbTiJ6cry0rWC0TEMSF1TWXCm7Xj8UrCB+QNTaWScFEHnbb2dMG&#10;c20HPlN/CaWIEPY5KqhCaHMpfVGRQb+0LXH0vq0zGKJ0pdQOhwg3jUyTJJMGa44LFba0r6j4uXRG&#10;QXZw3XDm/cvhdvzCU1um9/fprtTzfHxbgwg0hv/wo/2pFaQp/H2JP0B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jQJQ/EAAAA2wAAAA8AAAAAAAAAAAAAAAAAmAIAAGRycy9k&#10;b3ducmV2LnhtbFBLBQYAAAAABAAEAPUAAACJAwAAAAA=&#10;" stroked="f">
                  <v:textbox inset="0,0,0,0">
                    <w:txbxContent>
                      <w:p w:rsidR="00E156B9" w:rsidRPr="0090493A" w:rsidRDefault="00E156B9" w:rsidP="00972A32">
                        <w:pPr>
                          <w:pStyle w:val="Caption"/>
                          <w:jc w:val="center"/>
                          <w:rPr>
                            <w:rFonts w:ascii="Arial" w:eastAsia="Times New Roman" w:hAnsi="Arial" w:cs="Times New Roman"/>
                            <w:noProof/>
                          </w:rPr>
                        </w:pPr>
                        <w:r>
                          <w:t xml:space="preserve">Figure </w:t>
                        </w:r>
                        <w:fldSimple w:instr=" SEQ Figure \* ARABIC ">
                          <w:r>
                            <w:rPr>
                              <w:noProof/>
                            </w:rPr>
                            <w:t>7</w:t>
                          </w:r>
                        </w:fldSimple>
                        <w:r>
                          <w:t>: Configure virtual hard drive</w:t>
                        </w:r>
                      </w:p>
                    </w:txbxContent>
                  </v:textbox>
                </v:shape>
                <w10:wrap type="topAndBottom"/>
              </v:group>
            </w:pict>
          </mc:Fallback>
        </mc:AlternateContent>
      </w:r>
      <w:bookmarkStart w:id="190" w:name="_Toc379537675"/>
      <w:bookmarkStart w:id="191" w:name="_Toc379537676"/>
      <w:bookmarkEnd w:id="190"/>
      <w:bookmarkEnd w:id="191"/>
      <w:r w:rsidRPr="00415183">
        <w:rPr>
          <w:rFonts w:asciiTheme="minorHAnsi" w:hAnsiTheme="minorHAnsi"/>
          <w:noProof/>
        </w:rPr>
        <w:t xml:space="preserve">Configure </w:t>
      </w:r>
      <w:r>
        <w:rPr>
          <w:rFonts w:asciiTheme="minorHAnsi" w:hAnsiTheme="minorHAnsi"/>
          <w:noProof/>
        </w:rPr>
        <w:t>your</w:t>
      </w:r>
      <w:r w:rsidRPr="00415183">
        <w:rPr>
          <w:rFonts w:asciiTheme="minorHAnsi" w:hAnsiTheme="minorHAnsi"/>
          <w:noProof/>
        </w:rPr>
        <w:t xml:space="preserve"> new Virtual Machine</w:t>
      </w:r>
      <w:bookmarkEnd w:id="189"/>
    </w:p>
    <w:p w:rsidR="00972A32" w:rsidRPr="005E68DF" w:rsidRDefault="00972A32" w:rsidP="00972A32">
      <w:r w:rsidRPr="005E68DF">
        <w:t xml:space="preserve">Open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Settings</w:t>
      </w:r>
      <w:r w:rsidRPr="005E68DF">
        <w:t>.</w:t>
      </w:r>
    </w:p>
    <w:p w:rsidR="00972A32" w:rsidRPr="005E68DF" w:rsidRDefault="00972A32" w:rsidP="00972A32"/>
    <w:p w:rsidR="00972A32" w:rsidRPr="005E68DF" w:rsidRDefault="00972A32" w:rsidP="00972A32"/>
    <w:p w:rsidR="00972A32" w:rsidRPr="005E68DF" w:rsidRDefault="00972A32" w:rsidP="00972A32">
      <w:pPr>
        <w:jc w:val="center"/>
      </w:pPr>
    </w:p>
    <w:p w:rsidR="00972A32" w:rsidRPr="005E68DF" w:rsidRDefault="00972A32" w:rsidP="00972A32">
      <w:r w:rsidRPr="00962782">
        <w:rPr>
          <w:noProof/>
        </w:rPr>
        <w:lastRenderedPageBreak/>
        <mc:AlternateContent>
          <mc:Choice Requires="wpg">
            <w:drawing>
              <wp:anchor distT="0" distB="0" distL="114300" distR="114300" simplePos="0" relativeHeight="251786240" behindDoc="0" locked="0" layoutInCell="1" allowOverlap="1" wp14:anchorId="03E7C604" wp14:editId="6DA42B57">
                <wp:simplePos x="0" y="0"/>
                <wp:positionH relativeFrom="column">
                  <wp:posOffset>695325</wp:posOffset>
                </wp:positionH>
                <wp:positionV relativeFrom="paragraph">
                  <wp:posOffset>6350</wp:posOffset>
                </wp:positionV>
                <wp:extent cx="4581525" cy="3781425"/>
                <wp:effectExtent l="0" t="0" r="9525" b="9525"/>
                <wp:wrapTopAndBottom/>
                <wp:docPr id="27" name="Group 27"/>
                <wp:cNvGraphicFramePr/>
                <a:graphic xmlns:a="http://schemas.openxmlformats.org/drawingml/2006/main">
                  <a:graphicData uri="http://schemas.microsoft.com/office/word/2010/wordprocessingGroup">
                    <wpg:wgp>
                      <wpg:cNvGrpSpPr/>
                      <wpg:grpSpPr>
                        <a:xfrm>
                          <a:off x="0" y="0"/>
                          <a:ext cx="4581525" cy="3781425"/>
                          <a:chOff x="0" y="0"/>
                          <a:chExt cx="4581525" cy="3781425"/>
                        </a:xfrm>
                      </wpg:grpSpPr>
                      <pic:pic xmlns:pic="http://schemas.openxmlformats.org/drawingml/2006/picture">
                        <pic:nvPicPr>
                          <pic:cNvPr id="17" name="Picture 17"/>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1525" cy="3600450"/>
                          </a:xfrm>
                          <a:prstGeom prst="rect">
                            <a:avLst/>
                          </a:prstGeom>
                          <a:noFill/>
                          <a:ln w="9525">
                            <a:noFill/>
                            <a:miter lim="800000"/>
                            <a:headEnd/>
                            <a:tailEnd/>
                          </a:ln>
                        </pic:spPr>
                      </pic:pic>
                      <wps:wsp>
                        <wps:cNvPr id="26" name="Text Box 26"/>
                        <wps:cNvSpPr txBox="1"/>
                        <wps:spPr>
                          <a:xfrm>
                            <a:off x="0" y="3600450"/>
                            <a:ext cx="4581525" cy="180975"/>
                          </a:xfrm>
                          <a:prstGeom prst="rect">
                            <a:avLst/>
                          </a:prstGeom>
                          <a:solidFill>
                            <a:prstClr val="white"/>
                          </a:solidFill>
                          <a:ln>
                            <a:noFill/>
                          </a:ln>
                          <a:effectLst/>
                        </wps:spPr>
                        <wps:txbx>
                          <w:txbxContent>
                            <w:p w:rsidR="00E156B9" w:rsidRPr="007E66C6" w:rsidRDefault="00E156B9" w:rsidP="00972A32">
                              <w:pPr>
                                <w:pStyle w:val="Caption"/>
                                <w:jc w:val="center"/>
                                <w:rPr>
                                  <w:rFonts w:cs="Times New Roman"/>
                                  <w:noProof/>
                                </w:rPr>
                              </w:pPr>
                              <w:r>
                                <w:t xml:space="preserve">Figure </w:t>
                              </w:r>
                              <w:fldSimple w:instr=" SEQ Figure \* ARABIC ">
                                <w:r>
                                  <w:rPr>
                                    <w:noProof/>
                                  </w:rPr>
                                  <w:t>8</w:t>
                                </w:r>
                              </w:fldSimple>
                              <w:r>
                                <w:t>: Configuring a virtual machine in VirtualBox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7" o:spid="_x0000_s1110" style="position:absolute;margin-left:54.75pt;margin-top:.5pt;width:360.75pt;height:297.75pt;z-index:251786240" coordsize="45815,37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">
                <v:shape id="Picture 17" o:spid="_x0000_s1111" type="#_x0000_t75" style="position:absolute;width:45815;height:36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B8iDBAAAA2wAAAA8AAABkcnMvZG93bnJldi54bWxET0trAjEQvgv+hzAFb5pV8MFqlCIUBLXg&#10;o4fehmTcXdxMwibV1V/fFAre5uN7zmLV2lrcqAmVYwXDQQaCWDtTcaHgfProz0CEiGywdkwKHhRg&#10;tex2Fpgbd+cD3Y6xECmEQ44Kyhh9LmXQJVkMA+eJE3dxjcWYYFNI0+A9hdtajrJsIi1WnBpK9LQu&#10;SV+PP1ZB8MPdxu3110h/XrcuO4+1f34r1Xtr3+cgIrXxJf53b0yaP4W/X9IBcv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nB8iDBAAAA2wAAAA8AAAAAAAAAAAAAAAAAnwIA&#10;AGRycy9kb3ducmV2LnhtbFBLBQYAAAAABAAEAPcAAACNAwAAAAA=&#10;">
                  <v:imagedata r:id="rId31" o:title=""/>
                  <v:path arrowok="t"/>
                </v:shape>
                <v:shape id="Text Box 26" o:spid="_x0000_s1112" type="#_x0000_t202" style="position:absolute;top:36004;width:45815;height:1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jDMMA&#10;AADbAAAADwAAAGRycy9kb3ducmV2LnhtbESPzYvCMBTE7wv+D+EJXhZN7aEs1Sh+gofdgx94fjTP&#10;tti8lCTa+t+bhYU9DjPzG2a+7E0jnuR8bVnBdJKAIC6srrlUcDnvx18gfEDW2FgmBS/ysFwMPuaY&#10;a9vxkZ6nUIoIYZ+jgiqENpfSFxUZ9BPbEkfvZp3BEKUrpXbYRbhpZJokmTRYc1yosKVNRcX99DAK&#10;sq17dEfefG4vu2/8acv0un5dlRoN+9UMRKA+/If/2getIM3g90v8AXLx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sjDMMAAADbAAAADwAAAAAAAAAAAAAAAACYAgAAZHJzL2Rv&#10;d25yZXYueG1sUEsFBgAAAAAEAAQA9QAAAIgDAAAAAA==&#10;" stroked="f">
                  <v:textbox inset="0,0,0,0">
                    <w:txbxContent>
                      <w:p w:rsidR="00E156B9" w:rsidRPr="007E66C6" w:rsidRDefault="00E156B9" w:rsidP="00972A32">
                        <w:pPr>
                          <w:pStyle w:val="Caption"/>
                          <w:jc w:val="center"/>
                          <w:rPr>
                            <w:rFonts w:cs="Times New Roman"/>
                            <w:noProof/>
                          </w:rPr>
                        </w:pPr>
                        <w:r>
                          <w:t xml:space="preserve">Figure </w:t>
                        </w:r>
                        <w:fldSimple w:instr=" SEQ Figure \* ARABIC ">
                          <w:r>
                            <w:rPr>
                              <w:noProof/>
                            </w:rPr>
                            <w:t>8</w:t>
                          </w:r>
                        </w:fldSimple>
                        <w:r>
                          <w:t>: Configuring a virtual machine in VirtualBox</w:t>
                        </w:r>
                      </w:p>
                    </w:txbxContent>
                  </v:textbox>
                </v:shape>
                <w10:wrap type="topAndBottom"/>
              </v:group>
            </w:pict>
          </mc:Fallback>
        </mc:AlternateContent>
      </w:r>
      <w:r w:rsidRPr="005E68DF">
        <w:t xml:space="preserve">First, enable the </w:t>
      </w:r>
      <w:r w:rsidRPr="005E68DF">
        <w:rPr>
          <w:b/>
        </w:rPr>
        <w:t>Shared Clipboard</w:t>
      </w:r>
      <w:r w:rsidRPr="005E68DF">
        <w:t>:</w:t>
      </w:r>
    </w:p>
    <w:p w:rsidR="00972A32" w:rsidRPr="005E68DF" w:rsidRDefault="00972A32" w:rsidP="0047136E">
      <w:pPr>
        <w:pStyle w:val="ListParagraph"/>
        <w:numPr>
          <w:ilvl w:val="0"/>
          <w:numId w:val="21"/>
        </w:numPr>
        <w:spacing w:after="120" w:line="240" w:lineRule="auto"/>
      </w:pPr>
      <w:r w:rsidRPr="005E68DF">
        <w:t xml:space="preserve">Select </w:t>
      </w:r>
      <w:r w:rsidRPr="005E68DF">
        <w:rPr>
          <w:b/>
        </w:rPr>
        <w:t>General</w:t>
      </w:r>
      <w:r w:rsidRPr="005E68DF">
        <w:t xml:space="preserve"> settings</w:t>
      </w:r>
    </w:p>
    <w:p w:rsidR="00972A32" w:rsidRPr="005E68DF" w:rsidRDefault="00972A32" w:rsidP="0047136E">
      <w:pPr>
        <w:pStyle w:val="ListParagraph"/>
        <w:numPr>
          <w:ilvl w:val="0"/>
          <w:numId w:val="21"/>
        </w:numPr>
        <w:spacing w:after="120" w:line="240" w:lineRule="auto"/>
      </w:pPr>
      <w:r w:rsidRPr="005E68DF">
        <w:t xml:space="preserve">Select the </w:t>
      </w:r>
      <w:r w:rsidRPr="005E68DF">
        <w:rPr>
          <w:b/>
        </w:rPr>
        <w:t xml:space="preserve">Advanced </w:t>
      </w:r>
      <w:r w:rsidRPr="005E68DF">
        <w:t>tab (Figure 8)</w:t>
      </w:r>
    </w:p>
    <w:p w:rsidR="00972A32" w:rsidRPr="005E68DF" w:rsidRDefault="00972A32" w:rsidP="0047136E">
      <w:pPr>
        <w:pStyle w:val="ListParagraph"/>
        <w:numPr>
          <w:ilvl w:val="0"/>
          <w:numId w:val="21"/>
        </w:numPr>
        <w:spacing w:after="120" w:line="240" w:lineRule="auto"/>
      </w:pPr>
      <w:r w:rsidRPr="005E68DF">
        <w:t xml:space="preserve">Click the </w:t>
      </w:r>
      <w:r w:rsidRPr="005E68DF">
        <w:rPr>
          <w:b/>
        </w:rPr>
        <w:t>Shared Clipboard</w:t>
      </w:r>
      <w:r w:rsidRPr="005E68DF">
        <w:t xml:space="preserve"> dropdown menu</w:t>
      </w:r>
    </w:p>
    <w:p w:rsidR="00972A32" w:rsidRPr="005E68DF" w:rsidRDefault="00972A32" w:rsidP="0047136E">
      <w:pPr>
        <w:pStyle w:val="ListParagraph"/>
        <w:numPr>
          <w:ilvl w:val="0"/>
          <w:numId w:val="21"/>
        </w:numPr>
        <w:spacing w:after="120" w:line="240" w:lineRule="auto"/>
      </w:pPr>
      <w:r w:rsidRPr="005E68DF">
        <w:t xml:space="preserve">Select </w:t>
      </w:r>
      <w:r w:rsidRPr="005E68DF">
        <w:rPr>
          <w:b/>
        </w:rPr>
        <w:t>Bidirectional</w:t>
      </w:r>
    </w:p>
    <w:p w:rsidR="00972A32" w:rsidRPr="005E68DF" w:rsidRDefault="00972A32" w:rsidP="00972A32">
      <w:r w:rsidRPr="005E68DF">
        <w:t>This will enable anyone who connects to this virtual machine to copy and paste between the virtual m</w:t>
      </w:r>
      <w:r w:rsidRPr="005E68DF">
        <w:t>a</w:t>
      </w:r>
      <w:r w:rsidRPr="005E68DF">
        <w:t>chine and the computer used to connect to the virtual machine (including the computer on which the virtual machine is hosted).</w:t>
      </w:r>
    </w:p>
    <w:p w:rsidR="00972A32" w:rsidRPr="00FB6A10" w:rsidRDefault="00972A32" w:rsidP="00972A32">
      <w:r w:rsidRPr="00962782">
        <w:t>Virtual machines, being virtual, are distinct from the computer that is used to connect to them and therefore do not necessaril</w:t>
      </w:r>
      <w:r w:rsidRPr="00FB6A10">
        <w:t>y share the same clipboard by default.</w:t>
      </w:r>
    </w:p>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FB6A10" w:rsidRDefault="00972A32" w:rsidP="00972A32"/>
    <w:p w:rsidR="00972A32" w:rsidRPr="00962782" w:rsidRDefault="00972A32" w:rsidP="00972A32">
      <w:r w:rsidRPr="00962782">
        <w:rPr>
          <w:noProof/>
        </w:rPr>
        <w:lastRenderedPageBreak/>
        <mc:AlternateContent>
          <mc:Choice Requires="wpg">
            <w:drawing>
              <wp:anchor distT="0" distB="0" distL="114300" distR="114300" simplePos="0" relativeHeight="251787264" behindDoc="0" locked="0" layoutInCell="1" allowOverlap="1" wp14:anchorId="4E1FA908" wp14:editId="2FA47EA2">
                <wp:simplePos x="0" y="0"/>
                <wp:positionH relativeFrom="column">
                  <wp:posOffset>952500</wp:posOffset>
                </wp:positionH>
                <wp:positionV relativeFrom="paragraph">
                  <wp:posOffset>177800</wp:posOffset>
                </wp:positionV>
                <wp:extent cx="4238625" cy="3333750"/>
                <wp:effectExtent l="0" t="0" r="9525" b="0"/>
                <wp:wrapTopAndBottom/>
                <wp:docPr id="28" name="Group 28"/>
                <wp:cNvGraphicFramePr/>
                <a:graphic xmlns:a="http://schemas.openxmlformats.org/drawingml/2006/main">
                  <a:graphicData uri="http://schemas.microsoft.com/office/word/2010/wordprocessingGroup">
                    <wpg:wgp>
                      <wpg:cNvGrpSpPr/>
                      <wpg:grpSpPr>
                        <a:xfrm>
                          <a:off x="0" y="0"/>
                          <a:ext cx="4238625" cy="3333750"/>
                          <a:chOff x="0" y="0"/>
                          <a:chExt cx="4238625" cy="3333750"/>
                        </a:xfrm>
                      </wpg:grpSpPr>
                      <pic:pic xmlns:pic="http://schemas.openxmlformats.org/drawingml/2006/picture">
                        <pic:nvPicPr>
                          <pic:cNvPr id="31" name="Picture 31"/>
                          <pic:cNvPicPr>
                            <a:picLocks noChangeAspect="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38625" cy="3162300"/>
                          </a:xfrm>
                          <a:prstGeom prst="rect">
                            <a:avLst/>
                          </a:prstGeom>
                          <a:noFill/>
                          <a:ln w="9525">
                            <a:noFill/>
                            <a:miter lim="800000"/>
                            <a:headEnd/>
                            <a:tailEnd/>
                          </a:ln>
                        </pic:spPr>
                      </pic:pic>
                      <wps:wsp>
                        <wps:cNvPr id="10" name="Text Box 10"/>
                        <wps:cNvSpPr txBox="1"/>
                        <wps:spPr>
                          <a:xfrm>
                            <a:off x="0" y="3171825"/>
                            <a:ext cx="4238625" cy="161925"/>
                          </a:xfrm>
                          <a:prstGeom prst="rect">
                            <a:avLst/>
                          </a:prstGeom>
                          <a:solidFill>
                            <a:prstClr val="white"/>
                          </a:solidFill>
                          <a:ln>
                            <a:noFill/>
                          </a:ln>
                          <a:effectLst/>
                        </wps:spPr>
                        <wps:txbx>
                          <w:txbxContent>
                            <w:p w:rsidR="00E156B9" w:rsidRDefault="00E156B9" w:rsidP="00972A32">
                              <w:pPr>
                                <w:pStyle w:val="Caption"/>
                                <w:jc w:val="center"/>
                                <w:rPr>
                                  <w:noProof/>
                                </w:rPr>
                              </w:pPr>
                              <w:r>
                                <w:t xml:space="preserve">Figure </w:t>
                              </w:r>
                              <w:fldSimple w:instr=" SEQ Figure \* ARABIC ">
                                <w:r>
                                  <w:rPr>
                                    <w:noProof/>
                                  </w:rPr>
                                  <w:t>9</w:t>
                                </w:r>
                              </w:fldSimple>
                              <w:r>
                                <w:t xml:space="preserve">: Enabling the shared clipboard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8" o:spid="_x0000_s1113" style="position:absolute;margin-left:75pt;margin-top:14pt;width:333.75pt;height:262.5pt;z-index:251787264" coordsize="42386,33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">
                <v:shape id="Picture 31" o:spid="_x0000_s1114" type="#_x0000_t75" style="position:absolute;width:42386;height:316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MgXeXFAAAA2wAAAA8AAABkcnMvZG93bnJldi54bWxEj0uLwkAQhO8L/oehBS+LTlR8EB3FDQgL&#10;6sHXvc20STDTk83Mavz3jrCwx6KqvqLmy8aU4k61Kywr6PciEMSp1QVnCk7HdXcKwnlkjaVlUvAk&#10;B8tF62OOsbYP3tP94DMRIOxiVJB7X8VSujQng65nK+LgXW1t0AdZZ1LX+AhwU8pBFI2lwYLDQo4V&#10;JTmlt8OvUVAk2ddmVybbn20ynDwvn+fL6LhWqtNuVjMQnhr/H/5rf2sFwz68v4QfIB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zIF3lxQAAANsAAAAPAAAAAAAAAAAAAAAA&#10;AJ8CAABkcnMvZG93bnJldi54bWxQSwUGAAAAAAQABAD3AAAAkQMAAAAA&#10;">
                  <v:imagedata r:id="rId33" o:title=""/>
                  <v:path arrowok="t"/>
                </v:shape>
                <v:shape id="Text Box 10" o:spid="_x0000_s1115" type="#_x0000_t202" style="position:absolute;top:31718;width:42386;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LUXsQA&#10;AADbAAAADwAAAGRycy9kb3ducmV2LnhtbESPT2/CMAzF75P4DpGRuEwjhQOaOgIa/yQO7ABDnK3G&#10;a6s1TpUEWr49PiBxs/We3/t5vuxdo24UYu3ZwGScgSIuvK25NHD+3X18gooJ2WLjmQzcKcJyMXib&#10;Y259x0e6nVKpJIRjjgaqlNpc61hU5DCOfUss2p8PDpOsodQ2YCfhrtHTLJtphzVLQ4UtrSsq/k9X&#10;Z2C2CdfuyOv3zXl7wJ+2nF5W94sxo2H//QUqUZ9e5uf13gq+0MsvMoBe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i1F7EAAAA2wAAAA8AAAAAAAAAAAAAAAAAmAIAAGRycy9k&#10;b3ducmV2LnhtbFBLBQYAAAAABAAEAPUAAACJAwAAAAA=&#10;" stroked="f">
                  <v:textbox inset="0,0,0,0">
                    <w:txbxContent>
                      <w:p w:rsidR="00E156B9" w:rsidRDefault="00E156B9" w:rsidP="00972A32">
                        <w:pPr>
                          <w:pStyle w:val="Caption"/>
                          <w:jc w:val="center"/>
                          <w:rPr>
                            <w:noProof/>
                          </w:rPr>
                        </w:pPr>
                        <w:r>
                          <w:t xml:space="preserve">Figure </w:t>
                        </w:r>
                        <w:fldSimple w:instr=" SEQ Figure \* ARABIC ">
                          <w:r>
                            <w:rPr>
                              <w:noProof/>
                            </w:rPr>
                            <w:t>9</w:t>
                          </w:r>
                        </w:fldSimple>
                        <w:r>
                          <w:t xml:space="preserve">: Enabling the shared clipboard </w:t>
                        </w:r>
                      </w:p>
                    </w:txbxContent>
                  </v:textbox>
                </v:shape>
                <w10:wrap type="topAndBottom"/>
              </v:group>
            </w:pict>
          </mc:Fallback>
        </mc:AlternateContent>
      </w:r>
    </w:p>
    <w:p w:rsidR="00972A32" w:rsidRPr="00FB6A10" w:rsidRDefault="00972A32" w:rsidP="00972A32">
      <w:r w:rsidRPr="00FB6A10">
        <w:t>Now that your virtual machine is created and configured, you can install an existing Linux distribution.</w:t>
      </w:r>
    </w:p>
    <w:p w:rsidR="00972A32" w:rsidRPr="00415183" w:rsidRDefault="00972A32" w:rsidP="00972A32">
      <w:pPr>
        <w:pStyle w:val="Heading3"/>
        <w:spacing w:before="0" w:after="100" w:line="240" w:lineRule="auto"/>
        <w:rPr>
          <w:rFonts w:asciiTheme="minorHAnsi" w:hAnsiTheme="minorHAnsi"/>
        </w:rPr>
      </w:pPr>
      <w:bookmarkStart w:id="192" w:name="_Toc380661924"/>
      <w:r w:rsidRPr="00415183">
        <w:rPr>
          <w:rFonts w:asciiTheme="minorHAnsi" w:hAnsiTheme="minorHAnsi"/>
        </w:rPr>
        <w:t>Download an Ubuntu ISO image</w:t>
      </w:r>
      <w:bookmarkEnd w:id="192"/>
    </w:p>
    <w:p w:rsidR="00972A32" w:rsidRPr="005E68DF" w:rsidRDefault="00972A32" w:rsidP="00972A32">
      <w:r w:rsidRPr="005E68DF">
        <w:t xml:space="preserve">An ISO image is a type of virtual CD (ISO stands for </w:t>
      </w:r>
      <w:r w:rsidRPr="005E68DF">
        <w:rPr>
          <w:i/>
        </w:rPr>
        <w:t>International Standards Organization</w:t>
      </w:r>
      <w:r w:rsidRPr="005E68DF">
        <w:t xml:space="preserve">; an ISO image is an image of an ISO-standard CD). </w:t>
      </w:r>
    </w:p>
    <w:p w:rsidR="00972A32" w:rsidRPr="005E68DF" w:rsidRDefault="00972A32" w:rsidP="00972A32">
      <w:r w:rsidRPr="005E68DF">
        <w:t>CD images are files that can be loaded and read by virtual CD drives. Virtual CD drives are software a</w:t>
      </w:r>
      <w:r w:rsidRPr="005E68DF">
        <w:t>p</w:t>
      </w:r>
      <w:r w:rsidRPr="005E68DF">
        <w:t>plications that emulate a CD-ROM drive in much the same way that an entire computer can be emulated by virtualization software.</w:t>
      </w:r>
    </w:p>
    <w:p w:rsidR="00972A32" w:rsidRPr="005E68DF" w:rsidRDefault="00972A32" w:rsidP="00972A32">
      <w:r w:rsidRPr="005E68DF">
        <w:t>To install Ubuntu on a virtual machine, you will need an ISO image of an Ubuntu installation file, avail</w:t>
      </w:r>
      <w:r w:rsidRPr="005E68DF">
        <w:t>a</w:t>
      </w:r>
      <w:r w:rsidRPr="005E68DF">
        <w:t xml:space="preserve">ble at: </w:t>
      </w:r>
      <w:r>
        <w:fldChar w:fldCharType="begin"/>
      </w:r>
      <w:ins w:id="193" w:author="Christy Caudill" w:date="2014-02-07T14:12:00Z">
        <w:r>
          <w:instrText>HYPERLINK "http://releases.ubuntu.com/12.04/"</w:instrText>
        </w:r>
      </w:ins>
      <w:del w:id="194" w:author="Christy Caudill" w:date="2014-02-07T14:12:00Z">
        <w:r w:rsidDel="00623462">
          <w:delInstrText xml:space="preserve"> HYPERLINK "http://releases.ubuntu.com/12.04/" </w:delInstrText>
        </w:r>
      </w:del>
      <w:r>
        <w:fldChar w:fldCharType="separate"/>
      </w:r>
      <w:r w:rsidRPr="00FB6A10">
        <w:rPr>
          <w:rStyle w:val="Hyperlink"/>
          <w:rFonts w:asciiTheme="minorHAnsi" w:hAnsiTheme="minorHAnsi"/>
        </w:rPr>
        <w:t>http://releases.ubuntu.com/12.04/</w:t>
      </w:r>
      <w:r>
        <w:rPr>
          <w:rStyle w:val="Hyperlink"/>
          <w:rFonts w:asciiTheme="minorHAnsi" w:hAnsiTheme="minorHAnsi"/>
        </w:rPr>
        <w:fldChar w:fldCharType="end"/>
      </w:r>
    </w:p>
    <w:p w:rsidR="00972A32" w:rsidRPr="00FB6A10" w:rsidRDefault="00972A32" w:rsidP="00972A32">
      <w:r w:rsidRPr="00962782">
        <w:t xml:space="preserve">This tutorial utilizes the Long Term Service (LTS) version of Ubuntu, which features </w:t>
      </w:r>
      <w:commentRangeStart w:id="195"/>
      <w:r w:rsidRPr="00962782">
        <w:t xml:space="preserve">long-term support (3 years): </w:t>
      </w:r>
      <w:r>
        <w:fldChar w:fldCharType="begin"/>
      </w:r>
      <w:ins w:id="196" w:author="Christy Caudill" w:date="2014-02-07T14:12:00Z">
        <w:r>
          <w:instrText>HYPERLINK "http://releases.ubuntu.com/12.04/ubuntu-12.04-desktop-i386.iso"</w:instrText>
        </w:r>
      </w:ins>
      <w:del w:id="197" w:author="Christy Caudill" w:date="2014-02-07T14:12:00Z">
        <w:r w:rsidDel="00623462">
          <w:delInstrText xml:space="preserve"> HYPERLINK "http://releases.ubuntu.com/12.04/ubuntu-12.04-desktop-i386.iso" </w:delInstrText>
        </w:r>
      </w:del>
      <w:r>
        <w:fldChar w:fldCharType="separate"/>
      </w:r>
      <w:r w:rsidRPr="00FB6A10">
        <w:rPr>
          <w:rStyle w:val="Hyperlink"/>
          <w:rFonts w:asciiTheme="minorHAnsi" w:hAnsiTheme="minorHAnsi"/>
        </w:rPr>
        <w:t>http://releases.ubuntu.com/12.04/ubuntu-12.04-desktop-i386.iso</w:t>
      </w:r>
      <w:r>
        <w:rPr>
          <w:rStyle w:val="Hyperlink"/>
          <w:rFonts w:asciiTheme="minorHAnsi" w:hAnsiTheme="minorHAnsi"/>
        </w:rPr>
        <w:fldChar w:fldCharType="end"/>
      </w:r>
      <w:commentRangeEnd w:id="195"/>
      <w:r w:rsidRPr="00FB6A10">
        <w:rPr>
          <w:rStyle w:val="CommentReference"/>
        </w:rPr>
        <w:commentReference w:id="195"/>
      </w:r>
    </w:p>
    <w:p w:rsidR="00972A32" w:rsidRPr="00415183" w:rsidRDefault="00972A32" w:rsidP="00972A32">
      <w:pPr>
        <w:pStyle w:val="Heading3"/>
        <w:spacing w:before="0" w:after="100" w:line="240" w:lineRule="auto"/>
        <w:rPr>
          <w:rFonts w:asciiTheme="minorHAnsi" w:hAnsiTheme="minorHAnsi"/>
        </w:rPr>
      </w:pPr>
      <w:bookmarkStart w:id="198" w:name="_Toc379537679"/>
      <w:bookmarkStart w:id="199" w:name="_Toc379537680"/>
      <w:bookmarkStart w:id="200" w:name="_Toc379537681"/>
      <w:bookmarkStart w:id="201" w:name="_Toc379537682"/>
      <w:bookmarkStart w:id="202" w:name="_Toc377463028"/>
      <w:bookmarkStart w:id="203" w:name="_Toc380661925"/>
      <w:bookmarkEnd w:id="198"/>
      <w:bookmarkEnd w:id="199"/>
      <w:bookmarkEnd w:id="200"/>
      <w:bookmarkEnd w:id="201"/>
      <w:r w:rsidRPr="00415183">
        <w:rPr>
          <w:rFonts w:asciiTheme="minorHAnsi" w:hAnsiTheme="minorHAnsi"/>
        </w:rPr>
        <w:t xml:space="preserve">Mount the Linux installation .ISO file in </w:t>
      </w:r>
      <w:r>
        <w:rPr>
          <w:rFonts w:asciiTheme="minorHAnsi" w:hAnsiTheme="minorHAnsi"/>
        </w:rPr>
        <w:t>your virtual machine</w:t>
      </w:r>
      <w:bookmarkEnd w:id="202"/>
      <w:bookmarkEnd w:id="203"/>
    </w:p>
    <w:p w:rsidR="00972A32" w:rsidRPr="005E68DF" w:rsidRDefault="00972A32" w:rsidP="00972A32">
      <w:r w:rsidRPr="005E68DF">
        <w:t>After downloading an ISO image</w:t>
      </w:r>
      <w:r>
        <w:t xml:space="preserve"> but </w:t>
      </w:r>
      <w:r>
        <w:rPr>
          <w:i/>
        </w:rPr>
        <w:t xml:space="preserve">before </w:t>
      </w:r>
      <w:r>
        <w:t>starting it</w:t>
      </w:r>
      <w:r w:rsidRPr="005E68DF">
        <w:t xml:space="preserve">, mount it within the VirtualBox environment and use it to install the Ubuntu operating system on </w:t>
      </w:r>
      <w:r w:rsidR="00772D54">
        <w:t>your virtual machine</w:t>
      </w:r>
      <w:r w:rsidRPr="005E68DF">
        <w:t>:</w:t>
      </w:r>
    </w:p>
    <w:p w:rsidR="00972A32" w:rsidRPr="005E68DF" w:rsidRDefault="00972A32" w:rsidP="0047136E">
      <w:pPr>
        <w:pStyle w:val="ListParagraph"/>
        <w:numPr>
          <w:ilvl w:val="0"/>
          <w:numId w:val="22"/>
        </w:numPr>
        <w:spacing w:after="120" w:line="240" w:lineRule="auto"/>
      </w:pPr>
      <w:r w:rsidRPr="005E68DF">
        <w:t xml:space="preserve">In the </w:t>
      </w:r>
      <w:r w:rsidRPr="005E68DF">
        <w:rPr>
          <w:b/>
        </w:rPr>
        <w:t>Oracle VM VirtualBox Manager</w:t>
      </w:r>
      <w:r w:rsidRPr="005E68DF">
        <w:t xml:space="preserve"> (Figure </w:t>
      </w:r>
      <w:r>
        <w:t>8</w:t>
      </w:r>
      <w:r w:rsidRPr="005E68DF">
        <w:t>), select the virtual machine you created in Se</w:t>
      </w:r>
      <w:r w:rsidRPr="005E68DF">
        <w:t>c</w:t>
      </w:r>
      <w:r w:rsidRPr="005E68DF">
        <w:t xml:space="preserve">tion </w:t>
      </w:r>
      <w:r>
        <w:t>3</w:t>
      </w:r>
      <w:r w:rsidRPr="005E68DF">
        <w:t xml:space="preserve">.2.2 and click </w:t>
      </w:r>
      <w:r w:rsidRPr="005E68DF">
        <w:rPr>
          <w:b/>
        </w:rPr>
        <w:t>Settings</w:t>
      </w:r>
    </w:p>
    <w:p w:rsidR="00972A32" w:rsidRPr="005E68DF" w:rsidRDefault="00972A32" w:rsidP="0047136E">
      <w:pPr>
        <w:pStyle w:val="ListParagraph"/>
        <w:numPr>
          <w:ilvl w:val="0"/>
          <w:numId w:val="22"/>
        </w:numPr>
        <w:spacing w:after="120" w:line="240" w:lineRule="auto"/>
      </w:pPr>
      <w:r w:rsidRPr="005E68DF">
        <w:t xml:space="preserve">In the </w:t>
      </w:r>
      <w:r w:rsidRPr="005E68DF">
        <w:rPr>
          <w:b/>
        </w:rPr>
        <w:t>Settings</w:t>
      </w:r>
      <w:r w:rsidRPr="005E68DF">
        <w:t xml:space="preserve"> window, click </w:t>
      </w:r>
      <w:r w:rsidRPr="005E68DF">
        <w:rPr>
          <w:b/>
        </w:rPr>
        <w:t>Storage</w:t>
      </w:r>
      <w:r w:rsidRPr="005E68DF">
        <w:t xml:space="preserve"> (</w:t>
      </w:r>
      <w:r>
        <w:t>Figure 9</w:t>
      </w:r>
      <w:r w:rsidRPr="005E68DF">
        <w:t>).</w:t>
      </w:r>
    </w:p>
    <w:p w:rsidR="00972A32" w:rsidRPr="005E68DF" w:rsidRDefault="00972A32" w:rsidP="0047136E">
      <w:pPr>
        <w:pStyle w:val="ListParagraph"/>
        <w:numPr>
          <w:ilvl w:val="0"/>
          <w:numId w:val="22"/>
        </w:numPr>
        <w:spacing w:after="120" w:line="240" w:lineRule="auto"/>
      </w:pPr>
      <w:r w:rsidRPr="005E68DF">
        <w:t xml:space="preserve">In the </w:t>
      </w:r>
      <w:r w:rsidRPr="005E68DF">
        <w:rPr>
          <w:b/>
        </w:rPr>
        <w:t>Storage</w:t>
      </w:r>
      <w:r w:rsidRPr="005E68DF">
        <w:t xml:space="preserve"> panel, click the </w:t>
      </w:r>
      <w:r w:rsidRPr="005E68DF">
        <w:rPr>
          <w:b/>
        </w:rPr>
        <w:t>CD</w:t>
      </w:r>
      <w:r w:rsidRPr="005E68DF">
        <w:t xml:space="preserve"> icon next to the </w:t>
      </w:r>
      <w:r w:rsidRPr="005E68DF">
        <w:rPr>
          <w:b/>
        </w:rPr>
        <w:t>CD/DVD Drive</w:t>
      </w:r>
      <w:r w:rsidRPr="005E68DF">
        <w:t xml:space="preserve"> dropdown menu.</w:t>
      </w:r>
    </w:p>
    <w:p w:rsidR="00972A32" w:rsidRPr="005E68DF" w:rsidRDefault="00972A32" w:rsidP="0047136E">
      <w:pPr>
        <w:pStyle w:val="ListParagraph"/>
        <w:numPr>
          <w:ilvl w:val="0"/>
          <w:numId w:val="22"/>
        </w:numPr>
        <w:spacing w:after="120" w:line="240" w:lineRule="auto"/>
      </w:pPr>
      <w:r w:rsidRPr="005E68DF">
        <w:lastRenderedPageBreak/>
        <w:t xml:space="preserve">Navigate to the ISO image you downloaded in Section </w:t>
      </w:r>
      <w:r>
        <w:t>3</w:t>
      </w:r>
      <w:r w:rsidRPr="005E68DF">
        <w:t>.2.4; select the ISO file</w:t>
      </w:r>
    </w:p>
    <w:p w:rsidR="00972A32" w:rsidRPr="005E68DF" w:rsidRDefault="00972A32" w:rsidP="0047136E">
      <w:pPr>
        <w:pStyle w:val="ListParagraph"/>
        <w:numPr>
          <w:ilvl w:val="0"/>
          <w:numId w:val="22"/>
        </w:numPr>
        <w:spacing w:after="120" w:line="240" w:lineRule="auto"/>
      </w:pPr>
      <w:r w:rsidRPr="00962782">
        <w:rPr>
          <w:noProof/>
        </w:rPr>
        <mc:AlternateContent>
          <mc:Choice Requires="wpg">
            <w:drawing>
              <wp:anchor distT="0" distB="0" distL="114300" distR="114300" simplePos="0" relativeHeight="251788288" behindDoc="0" locked="0" layoutInCell="1" allowOverlap="1" wp14:anchorId="549AE7D0" wp14:editId="55BC0408">
                <wp:simplePos x="0" y="0"/>
                <wp:positionH relativeFrom="column">
                  <wp:posOffset>1000125</wp:posOffset>
                </wp:positionH>
                <wp:positionV relativeFrom="paragraph">
                  <wp:posOffset>494030</wp:posOffset>
                </wp:positionV>
                <wp:extent cx="3971925" cy="3086100"/>
                <wp:effectExtent l="0" t="0" r="9525" b="0"/>
                <wp:wrapTopAndBottom/>
                <wp:docPr id="30" name="Group 30"/>
                <wp:cNvGraphicFramePr/>
                <a:graphic xmlns:a="http://schemas.openxmlformats.org/drawingml/2006/main">
                  <a:graphicData uri="http://schemas.microsoft.com/office/word/2010/wordprocessingGroup">
                    <wpg:wgp>
                      <wpg:cNvGrpSpPr/>
                      <wpg:grpSpPr>
                        <a:xfrm>
                          <a:off x="0" y="0"/>
                          <a:ext cx="3971925" cy="3086100"/>
                          <a:chOff x="0" y="0"/>
                          <a:chExt cx="3971925" cy="3086100"/>
                        </a:xfrm>
                      </wpg:grpSpPr>
                      <pic:pic xmlns:pic="http://schemas.openxmlformats.org/drawingml/2006/picture">
                        <pic:nvPicPr>
                          <pic:cNvPr id="11" name="Picture 9"/>
                          <pic:cNvPicPr>
                            <a:picLocks noChangeAspect="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71925" cy="2962275"/>
                          </a:xfrm>
                          <a:prstGeom prst="rect">
                            <a:avLst/>
                          </a:prstGeom>
                          <a:noFill/>
                          <a:ln w="9525">
                            <a:noFill/>
                            <a:miter lim="800000"/>
                            <a:headEnd/>
                            <a:tailEnd/>
                          </a:ln>
                        </pic:spPr>
                      </pic:pic>
                      <wps:wsp>
                        <wps:cNvPr id="29" name="Text Box 29"/>
                        <wps:cNvSpPr txBox="1"/>
                        <wps:spPr>
                          <a:xfrm>
                            <a:off x="0" y="2962275"/>
                            <a:ext cx="3968750" cy="123825"/>
                          </a:xfrm>
                          <a:prstGeom prst="rect">
                            <a:avLst/>
                          </a:prstGeom>
                          <a:solidFill>
                            <a:prstClr val="white"/>
                          </a:solidFill>
                          <a:ln>
                            <a:noFill/>
                          </a:ln>
                          <a:effectLst/>
                        </wps:spPr>
                        <wps:txbx>
                          <w:txbxContent>
                            <w:p w:rsidR="00E156B9" w:rsidRDefault="00E156B9" w:rsidP="00972A32">
                              <w:pPr>
                                <w:pStyle w:val="Caption"/>
                                <w:jc w:val="center"/>
                                <w:rPr>
                                  <w:noProof/>
                                </w:rPr>
                              </w:pPr>
                              <w:r>
                                <w:t xml:space="preserve">Figure </w:t>
                              </w:r>
                              <w:fldSimple w:instr=" SEQ Figure \* ARABIC ">
                                <w:r>
                                  <w:rPr>
                                    <w:noProof/>
                                  </w:rPr>
                                  <w:t>10</w:t>
                                </w:r>
                              </w:fldSimple>
                              <w:r>
                                <w:t>: Mounting the Ubuntu ISO image in the VM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30" o:spid="_x0000_s1116" style="position:absolute;left:0;text-align:left;margin-left:78.75pt;margin-top:38.9pt;width:312.75pt;height:243pt;z-index:251788288" coordsize="39719,308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">
                <v:shape id="Picture 9" o:spid="_x0000_s1117" type="#_x0000_t75" style="position:absolute;width:39719;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MxxebDAAAA2wAAAA8AAABkcnMvZG93bnJldi54bWxET01rwkAQvQv+h2WE3pqNFkSjq6il0JPS&#10;1EK9DdkxG83OxuxW0/76bqHgbR7vc+bLztbiSq2vHCsYJikI4sLpiksF+/eXxwkIH5A11o5JwTd5&#10;WC76vTlm2t34ja55KEUMYZ+hAhNCk0npC0MWfeIa4sgdXWsxRNiWUrd4i+G2lqM0HUuLFccGgw1t&#10;DBXn/MsqWH2U+U99eN7tpu6yPa3N5+Rp45R6GHSrGYhAXbiL/92vOs4fwt8v8QC5+A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0zHF5sMAAADbAAAADwAAAAAAAAAAAAAAAACf&#10;AgAAZHJzL2Rvd25yZXYueG1sUEsFBgAAAAAEAAQA9wAAAI8DAAAAAA==&#10;">
                  <v:imagedata r:id="rId35" o:title=""/>
                  <v:path arrowok="t"/>
                </v:shape>
                <v:shape id="Text Box 29" o:spid="_x0000_s1118" type="#_x0000_t202" style="position:absolute;top:29622;width:39687;height:12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S3fsUA&#10;AADbAAAADwAAAGRycy9kb3ducmV2LnhtbESPzWrDMBCE74W8g9hALqWR60No3SghPw30kB7shpwX&#10;a2uZWisjKbHz9lWg0OMwM98wy/VoO3ElH1rHCp7nGQji2umWGwWnr8PTC4gQkTV2jknBjQKsV5OH&#10;JRbaDVzStYqNSBAOBSowMfaFlKE2ZDHMXU+cvG/nLcYkfSO1xyHBbSfzLFtIiy2nBYM97QzVP9XF&#10;Kljs/WUoefe4P70f8bNv8vP2dlZqNh03byAijfE//Nf+0AryV7h/ST9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dLd+xQAAANsAAAAPAAAAAAAAAAAAAAAAAJgCAABkcnMv&#10;ZG93bnJldi54bWxQSwUGAAAAAAQABAD1AAAAigMAAAAA&#10;" stroked="f">
                  <v:textbox inset="0,0,0,0">
                    <w:txbxContent>
                      <w:p w:rsidR="00E156B9" w:rsidRDefault="00E156B9" w:rsidP="00972A32">
                        <w:pPr>
                          <w:pStyle w:val="Caption"/>
                          <w:jc w:val="center"/>
                          <w:rPr>
                            <w:noProof/>
                          </w:rPr>
                        </w:pPr>
                        <w:r>
                          <w:t xml:space="preserve">Figure </w:t>
                        </w:r>
                        <w:fldSimple w:instr=" SEQ Figure \* ARABIC ">
                          <w:r>
                            <w:rPr>
                              <w:noProof/>
                            </w:rPr>
                            <w:t>10</w:t>
                          </w:r>
                        </w:fldSimple>
                        <w:r>
                          <w:t>: Mounting the Ubuntu ISO image in the VM</w:t>
                        </w:r>
                      </w:p>
                    </w:txbxContent>
                  </v:textbox>
                </v:shape>
                <w10:wrap type="topAndBottom"/>
              </v:group>
            </w:pict>
          </mc:Fallback>
        </mc:AlternateContent>
      </w:r>
      <w:r w:rsidRPr="005E68DF">
        <w:t xml:space="preserve">In the </w:t>
      </w:r>
      <w:r w:rsidRPr="005E68DF">
        <w:rPr>
          <w:b/>
        </w:rPr>
        <w:t xml:space="preserve">Storage </w:t>
      </w:r>
      <w:r w:rsidRPr="005E68DF">
        <w:t xml:space="preserve">panel, click </w:t>
      </w:r>
      <w:r w:rsidRPr="005E68DF">
        <w:rPr>
          <w:b/>
        </w:rPr>
        <w:t>OK</w:t>
      </w:r>
      <w:r w:rsidRPr="005E68DF">
        <w:t xml:space="preserve"> to mount the image</w:t>
      </w:r>
    </w:p>
    <w:p w:rsidR="00972A32" w:rsidRPr="005E68DF" w:rsidRDefault="00972A32" w:rsidP="00972A32">
      <w:pPr>
        <w:pStyle w:val="ListParagraph"/>
      </w:pPr>
    </w:p>
    <w:p w:rsidR="00972A32" w:rsidRPr="00FB6A10" w:rsidRDefault="00972A32" w:rsidP="00972A32"/>
    <w:p w:rsidR="00972A32" w:rsidRPr="00415183" w:rsidRDefault="00972A32" w:rsidP="00972A32">
      <w:pPr>
        <w:pStyle w:val="Heading3"/>
        <w:spacing w:before="0" w:after="100" w:line="240" w:lineRule="auto"/>
        <w:rPr>
          <w:rFonts w:asciiTheme="minorHAnsi" w:hAnsiTheme="minorHAnsi"/>
        </w:rPr>
      </w:pPr>
      <w:bookmarkStart w:id="204" w:name="_Toc377463029"/>
      <w:bookmarkStart w:id="205" w:name="_Toc380661926"/>
      <w:r w:rsidRPr="00415183">
        <w:rPr>
          <w:rFonts w:asciiTheme="minorHAnsi" w:hAnsiTheme="minorHAnsi"/>
        </w:rPr>
        <w:t>Install Ubuntu Linux 12.04</w:t>
      </w:r>
      <w:bookmarkEnd w:id="204"/>
      <w:bookmarkEnd w:id="205"/>
    </w:p>
    <w:p w:rsidR="00972A32" w:rsidRPr="005E68DF" w:rsidRDefault="00972A32" w:rsidP="00972A32">
      <w:r w:rsidRPr="005E68DF">
        <w:t xml:space="preserve">In the </w:t>
      </w:r>
      <w:r w:rsidRPr="005E68DF">
        <w:rPr>
          <w:b/>
        </w:rPr>
        <w:t>Oracle VM VirtualBox Manager</w:t>
      </w:r>
      <w:r w:rsidRPr="005E68DF">
        <w:t xml:space="preserve"> (Figure 7), select </w:t>
      </w:r>
      <w:r w:rsidR="00772D54">
        <w:t>your virtual machine</w:t>
      </w:r>
      <w:r w:rsidRPr="005E68DF">
        <w:t xml:space="preserve"> and click </w:t>
      </w:r>
      <w:r w:rsidRPr="005E68DF">
        <w:rPr>
          <w:b/>
        </w:rPr>
        <w:t>Run</w:t>
      </w:r>
      <w:r w:rsidRPr="005E68DF">
        <w:t>. This will start your virtual machine.</w:t>
      </w:r>
    </w:p>
    <w:p w:rsidR="00972A32" w:rsidRPr="005E68DF" w:rsidRDefault="00972A32" w:rsidP="00972A32">
      <w:r w:rsidRPr="005E68DF">
        <w:t>When started, your virtual machine will prompt you to install the operating system loaded in the image in much the same manner as you would on a physical computer.</w:t>
      </w:r>
    </w:p>
    <w:p w:rsidR="00972A32" w:rsidRPr="005E68DF" w:rsidRDefault="00972A32" w:rsidP="00972A32">
      <w:r w:rsidRPr="005E68DF">
        <w:t xml:space="preserve">Click </w:t>
      </w:r>
      <w:r w:rsidRPr="005E68DF">
        <w:rPr>
          <w:b/>
        </w:rPr>
        <w:t>Install Ubuntu</w:t>
      </w:r>
      <w:r w:rsidRPr="005E68DF">
        <w:t xml:space="preserve"> to begin; follow the on-screen instructions (Figure 1</w:t>
      </w:r>
      <w:r>
        <w:t>1</w:t>
      </w:r>
      <w:r w:rsidRPr="005E68DF">
        <w:t>).</w:t>
      </w:r>
    </w:p>
    <w:p w:rsidR="00972A32" w:rsidRPr="00FB6A10" w:rsidRDefault="00972A32" w:rsidP="00972A32">
      <w:r>
        <w:t xml:space="preserve">When you are prompted to do so, create a user with the username </w:t>
      </w:r>
      <w:r>
        <w:rPr>
          <w:b/>
        </w:rPr>
        <w:t>ngds</w:t>
      </w:r>
      <w:r>
        <w:t>; specify a password of your choice.</w:t>
      </w:r>
    </w:p>
    <w:p w:rsidR="00972A32" w:rsidRDefault="00972A32" w:rsidP="00972A32">
      <w:r w:rsidRPr="005E68DF">
        <w:t>When the installation is complete, restart your virtual machine and log in using the username</w:t>
      </w:r>
      <w:r>
        <w:t xml:space="preserve"> </w:t>
      </w:r>
      <w:r>
        <w:rPr>
          <w:b/>
        </w:rPr>
        <w:t>ngds</w:t>
      </w:r>
      <w:r w:rsidRPr="005E68DF">
        <w:t xml:space="preserve"> and </w:t>
      </w:r>
      <w:r>
        <w:t xml:space="preserve">the </w:t>
      </w:r>
      <w:r w:rsidRPr="005E68DF">
        <w:t xml:space="preserve">password </w:t>
      </w:r>
      <w:r>
        <w:t xml:space="preserve">you </w:t>
      </w:r>
      <w:r w:rsidRPr="005E68DF">
        <w:t>specified during the Ubuntu installation process (Figure 11).</w:t>
      </w:r>
    </w:p>
    <w:p w:rsidR="00972A32" w:rsidRPr="005E68DF" w:rsidRDefault="00972A32" w:rsidP="00972A32">
      <w:r>
        <w:t xml:space="preserve">In addition to the above, it is recommended that you install the </w:t>
      </w:r>
      <w:r>
        <w:rPr>
          <w:b/>
        </w:rPr>
        <w:t>Guest Additions</w:t>
      </w:r>
      <w:r>
        <w:t xml:space="preserve"> module</w:t>
      </w:r>
      <w:r w:rsidRPr="00F87F5B">
        <w:t>.</w:t>
      </w:r>
    </w:p>
    <w:p w:rsidR="00972A32" w:rsidRPr="005E68DF" w:rsidRDefault="00972A32" w:rsidP="00972A32">
      <w:pPr>
        <w:keepNext/>
        <w:jc w:val="center"/>
      </w:pPr>
      <w:r w:rsidRPr="00FB6A10">
        <w:rPr>
          <w:noProof/>
        </w:rPr>
        <w:lastRenderedPageBreak/>
        <mc:AlternateContent>
          <mc:Choice Requires="wpg">
            <w:drawing>
              <wp:anchor distT="0" distB="0" distL="114300" distR="114300" simplePos="0" relativeHeight="251789312" behindDoc="0" locked="0" layoutInCell="1" allowOverlap="1" wp14:anchorId="28F38F35" wp14:editId="22C9B81A">
                <wp:simplePos x="0" y="0"/>
                <wp:positionH relativeFrom="column">
                  <wp:posOffset>800100</wp:posOffset>
                </wp:positionH>
                <wp:positionV relativeFrom="paragraph">
                  <wp:posOffset>177800</wp:posOffset>
                </wp:positionV>
                <wp:extent cx="4362450" cy="3726180"/>
                <wp:effectExtent l="0" t="0" r="0" b="7620"/>
                <wp:wrapTopAndBottom/>
                <wp:docPr id="38" name="Group 38"/>
                <wp:cNvGraphicFramePr/>
                <a:graphic xmlns:a="http://schemas.openxmlformats.org/drawingml/2006/main">
                  <a:graphicData uri="http://schemas.microsoft.com/office/word/2010/wordprocessingGroup">
                    <wpg:wgp>
                      <wpg:cNvGrpSpPr/>
                      <wpg:grpSpPr>
                        <a:xfrm>
                          <a:off x="0" y="0"/>
                          <a:ext cx="4362450" cy="3726180"/>
                          <a:chOff x="85725" y="69877"/>
                          <a:chExt cx="4362450" cy="3727396"/>
                        </a:xfrm>
                      </wpg:grpSpPr>
                      <pic:pic xmlns:pic="http://schemas.openxmlformats.org/drawingml/2006/picture">
                        <pic:nvPicPr>
                          <pic:cNvPr id="12" name="Picture 18"/>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85725" y="69877"/>
                            <a:ext cx="4362450" cy="3555946"/>
                          </a:xfrm>
                          <a:prstGeom prst="rect">
                            <a:avLst/>
                          </a:prstGeom>
                          <a:noFill/>
                          <a:ln w="9525">
                            <a:noFill/>
                            <a:miter lim="800000"/>
                            <a:headEnd/>
                            <a:tailEnd/>
                          </a:ln>
                        </pic:spPr>
                      </pic:pic>
                      <wps:wsp>
                        <wps:cNvPr id="37" name="Text Box 37"/>
                        <wps:cNvSpPr txBox="1"/>
                        <wps:spPr>
                          <a:xfrm>
                            <a:off x="133351" y="3625823"/>
                            <a:ext cx="4271644" cy="171450"/>
                          </a:xfrm>
                          <a:prstGeom prst="rect">
                            <a:avLst/>
                          </a:prstGeom>
                          <a:solidFill>
                            <a:prstClr val="white"/>
                          </a:solidFill>
                          <a:ln>
                            <a:noFill/>
                          </a:ln>
                          <a:effectLst/>
                        </wps:spPr>
                        <wps:txbx>
                          <w:txbxContent>
                            <w:p w:rsidR="00E156B9" w:rsidRDefault="00E156B9" w:rsidP="00972A32">
                              <w:pPr>
                                <w:pStyle w:val="Caption"/>
                                <w:jc w:val="center"/>
                                <w:rPr>
                                  <w:noProof/>
                                </w:rPr>
                              </w:pPr>
                              <w:r>
                                <w:t xml:space="preserve">Figure </w:t>
                              </w:r>
                              <w:fldSimple w:instr=" SEQ Figure \* ARABIC ">
                                <w:r>
                                  <w:rPr>
                                    <w:noProof/>
                                  </w:rPr>
                                  <w:t>11</w:t>
                                </w:r>
                              </w:fldSimple>
                              <w:r>
                                <w:t>: The Ubuntu Linux installation screen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8" o:spid="_x0000_s1119" style="position:absolute;left:0;text-align:left;margin-left:63pt;margin-top:14pt;width:343.5pt;height:293.4pt;z-index:251789312;mso-width-relative:margin;mso-height-relative:margin" coordorigin="857,698" coordsize="43624,37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">
                <v:shape id="Picture 18" o:spid="_x0000_s1120" type="#_x0000_t75" style="position:absolute;left:857;top:698;width:43624;height:355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HUnBAAAA2wAAAA8AAABkcnMvZG93bnJldi54bWxET0trAjEQvhf8D2EK3mq2HrRuNyvFIih4&#10;8Xkekunu1s1kSVJd/fVNoeBtPr7nFPPetuJCPjSOFbyOMhDE2pmGKwWH/fLlDUSIyAZbx6TgRgHm&#10;5eCpwNy4K2/psouVSCEcclRQx9jlUgZdk8Uwch1x4r6ctxgT9JU0Hq8p3LZynGUTabHh1FBjR4ua&#10;9Hn3YxVMt8tvf3Kzzey8v5/Wn/1Rd7pVavjcf7yDiNTHh/jfvTJp/hj+fkkHyPI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HUnBAAAA2wAAAA8AAAAAAAAAAAAAAAAAnwIA&#10;AGRycy9kb3ducmV2LnhtbFBLBQYAAAAABAAEAPcAAACNAwAAAAA=&#10;">
                  <v:imagedata r:id="rId37" o:title=""/>
                  <v:path arrowok="t"/>
                </v:shape>
                <v:shape id="Text Box 37" o:spid="_x0000_s1121" type="#_x0000_t202" style="position:absolute;left:1333;top:36258;width:42716;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E156B9" w:rsidRDefault="00E156B9" w:rsidP="00972A32">
                        <w:pPr>
                          <w:pStyle w:val="Caption"/>
                          <w:jc w:val="center"/>
                          <w:rPr>
                            <w:noProof/>
                          </w:rPr>
                        </w:pPr>
                        <w:r>
                          <w:t xml:space="preserve">Figure </w:t>
                        </w:r>
                        <w:fldSimple w:instr=" SEQ Figure \* ARABIC ">
                          <w:r>
                            <w:rPr>
                              <w:noProof/>
                            </w:rPr>
                            <w:t>11</w:t>
                          </w:r>
                        </w:fldSimple>
                        <w:r>
                          <w:t>: The Ubuntu Linux installation screen</w:t>
                        </w:r>
                      </w:p>
                    </w:txbxContent>
                  </v:textbox>
                </v:shape>
                <w10:wrap type="topAndBottom"/>
              </v:group>
            </w:pict>
          </mc:Fallback>
        </mc:AlternateContent>
      </w:r>
      <w:r w:rsidRPr="00962782">
        <w:rPr>
          <w:noProof/>
        </w:rPr>
        <mc:AlternateContent>
          <mc:Choice Requires="wpg">
            <w:drawing>
              <wp:anchor distT="0" distB="0" distL="114300" distR="114300" simplePos="0" relativeHeight="251790336" behindDoc="0" locked="0" layoutInCell="1" allowOverlap="1" wp14:anchorId="2FA87ABD" wp14:editId="6D796E76">
                <wp:simplePos x="0" y="0"/>
                <wp:positionH relativeFrom="column">
                  <wp:posOffset>800100</wp:posOffset>
                </wp:positionH>
                <wp:positionV relativeFrom="paragraph">
                  <wp:posOffset>4102100</wp:posOffset>
                </wp:positionV>
                <wp:extent cx="4381500" cy="3752850"/>
                <wp:effectExtent l="0" t="0" r="0" b="0"/>
                <wp:wrapTopAndBottom/>
                <wp:docPr id="40" name="Group 40"/>
                <wp:cNvGraphicFramePr/>
                <a:graphic xmlns:a="http://schemas.openxmlformats.org/drawingml/2006/main">
                  <a:graphicData uri="http://schemas.microsoft.com/office/word/2010/wordprocessingGroup">
                    <wpg:wgp>
                      <wpg:cNvGrpSpPr/>
                      <wpg:grpSpPr>
                        <a:xfrm>
                          <a:off x="0" y="0"/>
                          <a:ext cx="4381500" cy="3752850"/>
                          <a:chOff x="0" y="0"/>
                          <a:chExt cx="4381500" cy="3752850"/>
                        </a:xfrm>
                      </wpg:grpSpPr>
                      <pic:pic xmlns:pic="http://schemas.openxmlformats.org/drawingml/2006/picture">
                        <pic:nvPicPr>
                          <pic:cNvPr id="34" name="Picture 34"/>
                          <pic:cNvPicPr>
                            <a:picLocks noChangeAspect="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381500" cy="3581400"/>
                          </a:xfrm>
                          <a:prstGeom prst="rect">
                            <a:avLst/>
                          </a:prstGeom>
                          <a:noFill/>
                          <a:ln w="9525">
                            <a:noFill/>
                            <a:miter lim="800000"/>
                            <a:headEnd/>
                            <a:tailEnd/>
                          </a:ln>
                        </pic:spPr>
                      </pic:pic>
                      <wps:wsp>
                        <wps:cNvPr id="39" name="Text Box 39"/>
                        <wps:cNvSpPr txBox="1"/>
                        <wps:spPr>
                          <a:xfrm>
                            <a:off x="0" y="3581400"/>
                            <a:ext cx="4381500" cy="171450"/>
                          </a:xfrm>
                          <a:prstGeom prst="rect">
                            <a:avLst/>
                          </a:prstGeom>
                          <a:solidFill>
                            <a:prstClr val="white"/>
                          </a:solidFill>
                          <a:ln>
                            <a:noFill/>
                          </a:ln>
                          <a:effectLst/>
                        </wps:spPr>
                        <wps:txbx>
                          <w:txbxContent>
                            <w:p w:rsidR="00E156B9" w:rsidRDefault="00E156B9" w:rsidP="00972A32">
                              <w:pPr>
                                <w:pStyle w:val="Caption"/>
                                <w:jc w:val="center"/>
                                <w:rPr>
                                  <w:noProof/>
                                </w:rPr>
                              </w:pPr>
                              <w:r>
                                <w:t xml:space="preserve">Figure </w:t>
                              </w:r>
                              <w:fldSimple w:instr=" SEQ Figure \* ARABIC ">
                                <w:r>
                                  <w:rPr>
                                    <w:noProof/>
                                  </w:rPr>
                                  <w:t>12</w:t>
                                </w:r>
                              </w:fldSimple>
                              <w:r>
                                <w:t>: Logging on to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0" o:spid="_x0000_s1122" style="position:absolute;left:0;text-align:left;margin-left:63pt;margin-top:323pt;width:345pt;height:295.5pt;z-index:251790336" coordsize="43815,375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">
                <v:shape id="Picture 34" o:spid="_x0000_s1123" type="#_x0000_t75" style="position:absolute;width:43815;height:358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F5KrBAAAA2wAAAA8AAABkcnMvZG93bnJldi54bWxEj09rAjEUxO8Fv0N4grea+KdatkYRQdR6&#10;Uovnx+Y1u7h5WTZR129vhEKPw8z8hpktWleJGzWh9Kxh0FcgiHNvSrYafk7r908QISIbrDyThgcF&#10;WMw7bzPMjL/zgW7HaEWCcMhQQxFjnUkZ8oIchr6viZP36xuHMcnGStPgPcFdJYdKTaTDktNCgTWt&#10;Csovx6vTMLXfUZ03qt59qL3dyNN5nDBa97rt8gtEpDb+h//aW6NhNIbXl/QD5Pw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F5KrBAAAA2wAAAA8AAAAAAAAAAAAAAAAAnwIA&#10;AGRycy9kb3ducmV2LnhtbFBLBQYAAAAABAAEAPcAAACNAwAAAAA=&#10;">
                  <v:imagedata r:id="rId39" o:title=""/>
                  <v:path arrowok="t"/>
                </v:shape>
                <v:shape id="Text Box 39" o:spid="_x0000_s1124" type="#_x0000_t202" style="position:absolute;top:35814;width:43815;height:1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0ho8UA&#10;AADbAAAADwAAAGRycy9kb3ducmV2LnhtbESPT2vCQBTE7wW/w/KEXopumoLU6CrWtNBDPWjF8yP7&#10;TILZt2F3zZ9v3y0Uehxm5jfMejuYRnTkfG1ZwfM8AUFcWF1zqeD8/TF7BeEDssbGMikYycN2M3lY&#10;Y6Ztz0fqTqEUEcI+QwVVCG0mpS8qMujntiWO3tU6gyFKV0rtsI9w08g0SRbSYM1xocKW9hUVt9Pd&#10;KFjk7t4fef+Un9+/8NCW6eVtvCj1OB12KxCBhvAf/mt/agUvS/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rSGjxQAAANsAAAAPAAAAAAAAAAAAAAAAAJgCAABkcnMv&#10;ZG93bnJldi54bWxQSwUGAAAAAAQABAD1AAAAigMAAAAA&#10;" stroked="f">
                  <v:textbox inset="0,0,0,0">
                    <w:txbxContent>
                      <w:p w:rsidR="00E156B9" w:rsidRDefault="00E156B9" w:rsidP="00972A32">
                        <w:pPr>
                          <w:pStyle w:val="Caption"/>
                          <w:jc w:val="center"/>
                          <w:rPr>
                            <w:noProof/>
                          </w:rPr>
                        </w:pPr>
                        <w:r>
                          <w:t xml:space="preserve">Figure </w:t>
                        </w:r>
                        <w:fldSimple w:instr=" SEQ Figure \* ARABIC ">
                          <w:r>
                            <w:rPr>
                              <w:noProof/>
                            </w:rPr>
                            <w:t>12</w:t>
                          </w:r>
                        </w:fldSimple>
                        <w:r>
                          <w:t>: Logging on to Ubuntu Linux</w:t>
                        </w:r>
                      </w:p>
                    </w:txbxContent>
                  </v:textbox>
                </v:shape>
                <w10:wrap type="topAndBottom"/>
              </v:group>
            </w:pict>
          </mc:Fallback>
        </mc:AlternateContent>
      </w:r>
    </w:p>
    <w:p w:rsidR="00972A32" w:rsidRPr="00415183" w:rsidRDefault="00972A32" w:rsidP="00972A32">
      <w:pPr>
        <w:pStyle w:val="Body"/>
        <w:spacing w:before="0" w:after="100" w:line="240" w:lineRule="auto"/>
        <w:rPr>
          <w:rFonts w:asciiTheme="minorHAnsi" w:hAnsiTheme="minorHAnsi"/>
        </w:rPr>
      </w:pPr>
      <w:r w:rsidRPr="00415183">
        <w:rPr>
          <w:rFonts w:asciiTheme="minorHAnsi" w:hAnsiTheme="minorHAnsi"/>
          <w:noProof/>
        </w:rPr>
        <w:lastRenderedPageBreak/>
        <mc:AlternateContent>
          <mc:Choice Requires="wpg">
            <w:drawing>
              <wp:anchor distT="0" distB="0" distL="114300" distR="114300" simplePos="0" relativeHeight="251791360" behindDoc="0" locked="0" layoutInCell="1" allowOverlap="1" wp14:anchorId="668FA1D8" wp14:editId="2F40DAC6">
                <wp:simplePos x="0" y="0"/>
                <wp:positionH relativeFrom="column">
                  <wp:posOffset>704850</wp:posOffset>
                </wp:positionH>
                <wp:positionV relativeFrom="paragraph">
                  <wp:posOffset>267970</wp:posOffset>
                </wp:positionV>
                <wp:extent cx="4533900" cy="3876675"/>
                <wp:effectExtent l="0" t="0" r="0" b="9525"/>
                <wp:wrapTopAndBottom/>
                <wp:docPr id="48" name="Group 48"/>
                <wp:cNvGraphicFramePr/>
                <a:graphic xmlns:a="http://schemas.openxmlformats.org/drawingml/2006/main">
                  <a:graphicData uri="http://schemas.microsoft.com/office/word/2010/wordprocessingGroup">
                    <wpg:wgp>
                      <wpg:cNvGrpSpPr/>
                      <wpg:grpSpPr>
                        <a:xfrm>
                          <a:off x="0" y="0"/>
                          <a:ext cx="4533900" cy="3876675"/>
                          <a:chOff x="0" y="0"/>
                          <a:chExt cx="4533900" cy="3876675"/>
                        </a:xfrm>
                      </wpg:grpSpPr>
                      <pic:pic xmlns:pic="http://schemas.openxmlformats.org/drawingml/2006/picture">
                        <pic:nvPicPr>
                          <pic:cNvPr id="2147" name="Picture 2147"/>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33900" cy="3695700"/>
                          </a:xfrm>
                          <a:prstGeom prst="rect">
                            <a:avLst/>
                          </a:prstGeom>
                          <a:noFill/>
                          <a:ln>
                            <a:noFill/>
                          </a:ln>
                        </pic:spPr>
                      </pic:pic>
                      <wps:wsp>
                        <wps:cNvPr id="41" name="Text Box 41"/>
                        <wps:cNvSpPr txBox="1"/>
                        <wps:spPr>
                          <a:xfrm>
                            <a:off x="0" y="3695700"/>
                            <a:ext cx="4533900" cy="180975"/>
                          </a:xfrm>
                          <a:prstGeom prst="rect">
                            <a:avLst/>
                          </a:prstGeom>
                          <a:solidFill>
                            <a:prstClr val="white"/>
                          </a:solidFill>
                          <a:ln>
                            <a:noFill/>
                          </a:ln>
                          <a:effectLst/>
                        </wps:spPr>
                        <wps:txbx>
                          <w:txbxContent>
                            <w:p w:rsidR="00E156B9" w:rsidRPr="00E41254" w:rsidRDefault="00E156B9" w:rsidP="00972A32">
                              <w:pPr>
                                <w:pStyle w:val="Caption"/>
                                <w:jc w:val="center"/>
                                <w:rPr>
                                  <w:noProof/>
                                </w:rPr>
                              </w:pPr>
                              <w:r>
                                <w:t xml:space="preserve">Figure </w:t>
                              </w:r>
                              <w:fldSimple w:instr=" SEQ Figure \* ARABIC ">
                                <w:r>
                                  <w:rPr>
                                    <w:noProof/>
                                  </w:rPr>
                                  <w:t>13</w:t>
                                </w:r>
                              </w:fldSimple>
                              <w:r>
                                <w:t>: Installing the Guest Additions module for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48" o:spid="_x0000_s1125" style="position:absolute;margin-left:55.5pt;margin-top:21.1pt;width:357pt;height:305.25pt;z-index:251791360" coordsize="45339,38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">
                <v:shape id="Picture 2147" o:spid="_x0000_s1126" type="#_x0000_t75" style="position:absolute;width:45339;height:369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QQD7HAAAA3QAAAA8AAABkcnMvZG93bnJldi54bWxEj0FrAjEUhO9C/0N4gjfNuhZtt0apgrC9&#10;CGoP7e2RvO5u3bwsm1TT/npTKPQ4zMw3zHIdbSsu1PvGsYLpJANBrJ1puFLwetqNH0D4gGywdUwK&#10;vsnDenU3WGJh3JUPdDmGSiQI+wIV1CF0hZRe12TRT1xHnLwP11sMSfaVND1eE9y2Ms+yubTYcFqo&#10;saNtTfp8/LIK3OfP5m3v9Wz/GMuXd50fdLmLSo2G8fkJRKAY/sN/7dIoyKf3C/h9k56AXN0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NQQD7HAAAA3QAAAA8AAAAAAAAAAAAA&#10;AAAAnwIAAGRycy9kb3ducmV2LnhtbFBLBQYAAAAABAAEAPcAAACTAwAAAAA=&#10;">
                  <v:imagedata r:id="rId41" o:title=""/>
                  <v:path arrowok="t"/>
                </v:shape>
                <v:shape id="Text Box 41" o:spid="_x0000_s1127" type="#_x0000_t202" style="position:absolute;top:36957;width:45339;height:18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E156B9" w:rsidRPr="00E41254" w:rsidRDefault="00E156B9" w:rsidP="00972A32">
                        <w:pPr>
                          <w:pStyle w:val="Caption"/>
                          <w:jc w:val="center"/>
                          <w:rPr>
                            <w:noProof/>
                          </w:rPr>
                        </w:pPr>
                        <w:r>
                          <w:t xml:space="preserve">Figure </w:t>
                        </w:r>
                        <w:fldSimple w:instr=" SEQ Figure \* ARABIC ">
                          <w:r>
                            <w:rPr>
                              <w:noProof/>
                            </w:rPr>
                            <w:t>13</w:t>
                          </w:r>
                        </w:fldSimple>
                        <w:r>
                          <w:t>: Installing the Guest Additions module for Ubuntu Linux</w:t>
                        </w:r>
                      </w:p>
                    </w:txbxContent>
                  </v:textbox>
                </v:shape>
                <w10:wrap type="topAndBottom"/>
              </v:group>
            </w:pict>
          </mc:Fallback>
        </mc:AlternateContent>
      </w:r>
    </w:p>
    <w:p w:rsidR="00972A32" w:rsidRPr="00415183" w:rsidRDefault="00972A32" w:rsidP="00972A32">
      <w:pPr>
        <w:pStyle w:val="Body"/>
        <w:keepNext/>
        <w:spacing w:before="0" w:after="100" w:line="240" w:lineRule="auto"/>
        <w:jc w:val="center"/>
        <w:rPr>
          <w:rFonts w:asciiTheme="minorHAnsi" w:hAnsiTheme="minorHAnsi"/>
        </w:rPr>
      </w:pPr>
    </w:p>
    <w:p w:rsidR="00972A32" w:rsidRPr="00415183" w:rsidRDefault="00972A32" w:rsidP="00972A32">
      <w:pPr>
        <w:pStyle w:val="Heading3"/>
        <w:spacing w:before="0" w:after="100" w:line="240" w:lineRule="auto"/>
        <w:rPr>
          <w:rFonts w:asciiTheme="minorHAnsi" w:hAnsiTheme="minorHAnsi"/>
        </w:rPr>
      </w:pPr>
      <w:bookmarkStart w:id="206" w:name="_Toc379537685"/>
      <w:bookmarkStart w:id="207" w:name="_Toc377463031"/>
      <w:bookmarkStart w:id="208" w:name="_Toc380661927"/>
      <w:bookmarkEnd w:id="206"/>
      <w:r w:rsidRPr="00415183">
        <w:rPr>
          <w:rFonts w:asciiTheme="minorHAnsi" w:hAnsiTheme="minorHAnsi"/>
        </w:rPr>
        <w:t>Take a Snapshot</w:t>
      </w:r>
      <w:bookmarkEnd w:id="207"/>
      <w:bookmarkEnd w:id="208"/>
    </w:p>
    <w:p w:rsidR="00972A32" w:rsidRDefault="00972A32" w:rsidP="00972A32">
      <w:pPr>
        <w:pStyle w:val="Body"/>
        <w:spacing w:before="0" w:after="100" w:line="240" w:lineRule="auto"/>
        <w:rPr>
          <w:rFonts w:asciiTheme="minorHAnsi" w:hAnsiTheme="minorHAnsi"/>
        </w:rPr>
      </w:pPr>
      <w:r>
        <w:rPr>
          <w:rFonts w:asciiTheme="minorHAnsi" w:hAnsiTheme="minorHAnsi"/>
        </w:rPr>
        <w:t>Take</w:t>
      </w:r>
      <w:r w:rsidRPr="00415183">
        <w:rPr>
          <w:rFonts w:asciiTheme="minorHAnsi" w:hAnsiTheme="minorHAnsi"/>
        </w:rPr>
        <w:t xml:space="preserve"> a </w:t>
      </w:r>
      <w:r>
        <w:rPr>
          <w:rFonts w:asciiTheme="minorHAnsi" w:hAnsiTheme="minorHAnsi"/>
        </w:rPr>
        <w:t>S</w:t>
      </w:r>
      <w:r w:rsidRPr="00415183">
        <w:rPr>
          <w:rFonts w:asciiTheme="minorHAnsi" w:hAnsiTheme="minorHAnsi"/>
        </w:rPr>
        <w:t xml:space="preserve">napshot </w:t>
      </w:r>
      <w:r>
        <w:rPr>
          <w:rFonts w:asciiTheme="minorHAnsi" w:hAnsiTheme="minorHAnsi"/>
        </w:rPr>
        <w:t xml:space="preserve">of your virtual machine </w:t>
      </w:r>
      <w:r w:rsidRPr="00415183">
        <w:rPr>
          <w:rFonts w:asciiTheme="minorHAnsi" w:hAnsiTheme="minorHAnsi"/>
        </w:rPr>
        <w:t xml:space="preserve">before continuing. </w:t>
      </w:r>
      <w:r>
        <w:rPr>
          <w:rFonts w:asciiTheme="minorHAnsi" w:hAnsiTheme="minorHAnsi"/>
        </w:rPr>
        <w:t>A Snapshot is a record of the virtual machine that can be used to restore it to its condition at the time the Snapshot was taken. Snapshots are typically used as precautions against failure at a later date.</w:t>
      </w:r>
    </w:p>
    <w:p w:rsidR="00972A32" w:rsidRDefault="00972A32" w:rsidP="00972A32">
      <w:pPr>
        <w:pStyle w:val="Body"/>
        <w:spacing w:before="0" w:after="100" w:line="240" w:lineRule="auto"/>
        <w:rPr>
          <w:rFonts w:asciiTheme="minorHAnsi" w:hAnsiTheme="minorHAnsi"/>
        </w:rPr>
      </w:pPr>
      <w:r>
        <w:rPr>
          <w:rFonts w:asciiTheme="minorHAnsi" w:hAnsiTheme="minorHAnsi"/>
        </w:rPr>
        <w:t>A Snapshot can be taken</w:t>
      </w:r>
      <w:r w:rsidRPr="00415183">
        <w:rPr>
          <w:rFonts w:asciiTheme="minorHAnsi" w:hAnsiTheme="minorHAnsi"/>
        </w:rPr>
        <w:t xml:space="preserve"> via the </w:t>
      </w:r>
      <w:r w:rsidRPr="00415183">
        <w:rPr>
          <w:rFonts w:asciiTheme="minorHAnsi" w:hAnsiTheme="minorHAnsi"/>
          <w:b/>
        </w:rPr>
        <w:t>VirtualBox Manager</w:t>
      </w:r>
      <w:r w:rsidRPr="00415183">
        <w:rPr>
          <w:rFonts w:asciiTheme="minorHAnsi" w:hAnsiTheme="minorHAnsi"/>
        </w:rPr>
        <w:t>.</w:t>
      </w:r>
    </w:p>
    <w:p w:rsidR="00972A32" w:rsidRPr="00FB6A10" w:rsidRDefault="00972A32" w:rsidP="00972A32">
      <w:pPr>
        <w:pStyle w:val="Heading2"/>
        <w:keepLines w:val="0"/>
        <w:tabs>
          <w:tab w:val="num" w:pos="576"/>
        </w:tabs>
        <w:spacing w:before="240" w:after="60" w:line="240" w:lineRule="auto"/>
        <w:ind w:left="576" w:hanging="576"/>
      </w:pPr>
      <w:bookmarkStart w:id="209" w:name="_Ref359833839"/>
      <w:bookmarkStart w:id="210" w:name="_Toc377037298"/>
      <w:bookmarkStart w:id="211" w:name="_Toc380661928"/>
      <w:r w:rsidRPr="00FB6A10">
        <w:t>Accommodating</w:t>
      </w:r>
      <w:r w:rsidRPr="00415183">
        <w:t xml:space="preserve"> a corporate firewall (OPTIONAL)</w:t>
      </w:r>
      <w:bookmarkEnd w:id="209"/>
      <w:bookmarkEnd w:id="210"/>
      <w:bookmarkEnd w:id="211"/>
    </w:p>
    <w:p w:rsidR="00972A32" w:rsidRPr="00C03A67" w:rsidRDefault="00972A32" w:rsidP="00972A32">
      <w:r w:rsidRPr="00C03A67">
        <w:t xml:space="preserve">If </w:t>
      </w:r>
      <w:r>
        <w:t>the computer you are using to host your virtual machine is behind a corporate firewall, your virtual machine</w:t>
      </w:r>
      <w:r w:rsidRPr="00C03A67">
        <w:t xml:space="preserve"> may not have immediate Internet access. Internet connectivity is required in order to install </w:t>
      </w:r>
      <w:r>
        <w:t>NGDS Software Stackcomponents on your virtual machine (</w:t>
      </w:r>
      <w:r w:rsidRPr="00C03A67">
        <w:t xml:space="preserve">as will be discussed in </w:t>
      </w:r>
      <w:r>
        <w:t>Section 3)</w:t>
      </w:r>
      <w:r w:rsidRPr="00C03A67">
        <w:t>.</w:t>
      </w:r>
    </w:p>
    <w:p w:rsidR="00972A32" w:rsidRPr="00C03A67" w:rsidRDefault="00972A32" w:rsidP="00972A32">
      <w:pPr>
        <w:pStyle w:val="Heading3"/>
        <w:keepLines w:val="0"/>
        <w:tabs>
          <w:tab w:val="num" w:pos="720"/>
        </w:tabs>
        <w:spacing w:before="240" w:after="60" w:line="240" w:lineRule="auto"/>
        <w:ind w:left="720" w:hanging="720"/>
      </w:pPr>
      <w:bookmarkStart w:id="212" w:name="_Toc377037299"/>
      <w:bookmarkStart w:id="213" w:name="_Toc380661929"/>
      <w:r w:rsidRPr="00C03A67">
        <w:t xml:space="preserve">Install </w:t>
      </w:r>
      <w:r>
        <w:t xml:space="preserve">and Configure </w:t>
      </w:r>
      <w:r w:rsidRPr="00C03A67">
        <w:t>CNTLM</w:t>
      </w:r>
      <w:bookmarkEnd w:id="212"/>
      <w:bookmarkEnd w:id="213"/>
    </w:p>
    <w:p w:rsidR="00972A32" w:rsidRPr="00C03A67" w:rsidRDefault="00972A32" w:rsidP="00972A32">
      <w:r w:rsidRPr="00C03A67">
        <w:t xml:space="preserve">CNTLM is a </w:t>
      </w:r>
      <w:r w:rsidRPr="00AC37FD">
        <w:rPr>
          <w:i/>
        </w:rPr>
        <w:t>proxy</w:t>
      </w:r>
      <w:r w:rsidRPr="00C03A67">
        <w:t xml:space="preserve"> that authenticates the user with a log-in and password, a typical requirement for co</w:t>
      </w:r>
      <w:r w:rsidRPr="00C03A67">
        <w:t>r</w:t>
      </w:r>
      <w:r w:rsidRPr="00C03A67">
        <w:t>porate firewalls. If you are not behind a firewall that requires authentication, you can skip this step.</w:t>
      </w:r>
    </w:p>
    <w:p w:rsidR="00972A32" w:rsidRPr="00C03A67" w:rsidRDefault="00972A32" w:rsidP="00972A32">
      <w:r>
        <w:t>CNTLM is available</w:t>
      </w:r>
      <w:r w:rsidRPr="00C03A67">
        <w:t xml:space="preserve"> at: </w:t>
      </w:r>
      <w:r>
        <w:fldChar w:fldCharType="begin"/>
      </w:r>
      <w:ins w:id="214" w:author="Christy Caudill" w:date="2014-02-07T14:12:00Z">
        <w:r>
          <w:instrText>HYPERLINK "http://cntlm.sourceforge.net/"</w:instrText>
        </w:r>
      </w:ins>
      <w:del w:id="215" w:author="Christy Caudill" w:date="2014-02-07T14:12:00Z">
        <w:r w:rsidDel="00623462">
          <w:delInstrText xml:space="preserve"> HYPERLINK "http://cntlm.sourceforge.net/" </w:delInstrText>
        </w:r>
      </w:del>
      <w:r>
        <w:fldChar w:fldCharType="separate"/>
      </w:r>
      <w:r w:rsidRPr="00C03A67">
        <w:rPr>
          <w:rStyle w:val="Hyperlink"/>
        </w:rPr>
        <w:t>http://cntlm.sourceforge.net/</w:t>
      </w:r>
      <w:r>
        <w:rPr>
          <w:rStyle w:val="Hyperlink"/>
        </w:rPr>
        <w:fldChar w:fldCharType="end"/>
      </w:r>
    </w:p>
    <w:p w:rsidR="00972A32" w:rsidRPr="00C03A67" w:rsidRDefault="00972A32" w:rsidP="00972A32">
      <w:r>
        <w:t>After installing CNTLM on your host machine, use a text editor to modify the</w:t>
      </w:r>
      <w:r w:rsidRPr="00C03A67">
        <w:t xml:space="preserve"> </w:t>
      </w:r>
      <w:r w:rsidRPr="00AC37FD">
        <w:rPr>
          <w:b/>
        </w:rPr>
        <w:t>cntlm.ini</w:t>
      </w:r>
      <w:r w:rsidRPr="00C03A67">
        <w:t xml:space="preserve"> file</w:t>
      </w:r>
      <w:r>
        <w:t>; here, specify the credentials your host machine uses to bypass your corporate firewall. An example appears in Table 1 below</w:t>
      </w:r>
      <w:r w:rsidRPr="00C03A67">
        <w:t>:</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lastRenderedPageBreak/>
              <w:t>Username</w:t>
            </w:r>
            <w:r w:rsidRPr="00C03A67">
              <w:rPr>
                <w:rFonts w:ascii="Courier New" w:hAnsi="Courier New" w:cs="Courier New"/>
              </w:rPr>
              <w:tab/>
              <w:t>yourcorporateproxyusernamehere</w:t>
            </w:r>
          </w:p>
          <w:p w:rsidR="00972A32" w:rsidRPr="00C03A67" w:rsidRDefault="00972A32" w:rsidP="00793177">
            <w:pPr>
              <w:spacing w:after="0"/>
              <w:rPr>
                <w:rFonts w:ascii="Courier New" w:hAnsi="Courier New" w:cs="Courier New"/>
              </w:rPr>
            </w:pPr>
            <w:r w:rsidRPr="00C03A67">
              <w:rPr>
                <w:rFonts w:ascii="Courier New" w:hAnsi="Courier New" w:cs="Courier New"/>
              </w:rPr>
              <w:t>Domain</w:t>
            </w:r>
            <w:r w:rsidRPr="00C03A67">
              <w:rPr>
                <w:rFonts w:ascii="Courier New" w:hAnsi="Courier New" w:cs="Courier New"/>
              </w:rPr>
              <w:tab/>
              <w:t>us008</w:t>
            </w:r>
          </w:p>
          <w:p w:rsidR="00972A32" w:rsidRPr="00C03A67" w:rsidRDefault="00972A32" w:rsidP="00793177">
            <w:pPr>
              <w:spacing w:after="0"/>
              <w:rPr>
                <w:rFonts w:ascii="Courier New" w:hAnsi="Courier New" w:cs="Courier New"/>
              </w:rPr>
            </w:pPr>
            <w:r w:rsidRPr="00C03A67">
              <w:rPr>
                <w:rFonts w:ascii="Courier New" w:hAnsi="Courier New" w:cs="Courier New"/>
              </w:rPr>
              <w:t>Password</w:t>
            </w:r>
            <w:r w:rsidRPr="00C03A67">
              <w:rPr>
                <w:rFonts w:ascii="Courier New" w:hAnsi="Courier New" w:cs="Courier New"/>
              </w:rPr>
              <w:tab/>
              <w:t>yourpasswordhere</w:t>
            </w:r>
          </w:p>
          <w:p w:rsidR="00972A32" w:rsidRPr="00C03A67" w:rsidRDefault="00972A32" w:rsidP="00793177">
            <w:pPr>
              <w:spacing w:after="0"/>
              <w:rPr>
                <w:rFonts w:ascii="Courier New" w:hAnsi="Courier New" w:cs="Courier New"/>
              </w:rPr>
            </w:pPr>
            <w:r w:rsidRPr="00C03A67">
              <w:rPr>
                <w:rFonts w:ascii="Courier New" w:hAnsi="Courier New" w:cs="Courier New"/>
              </w:rPr>
              <w:t># List of corporate proxies</w:t>
            </w:r>
          </w:p>
          <w:p w:rsidR="00972A32" w:rsidRPr="00C03A67" w:rsidRDefault="00972A32" w:rsidP="00793177">
            <w:pPr>
              <w:spacing w:after="0"/>
              <w:rPr>
                <w:rFonts w:ascii="Courier New" w:hAnsi="Courier New" w:cs="Courier New"/>
              </w:rPr>
            </w:pPr>
            <w:r w:rsidRPr="00C03A67">
              <w:rPr>
                <w:rFonts w:ascii="Courier New" w:hAnsi="Courier New" w:cs="Courier New"/>
              </w:rPr>
              <w:t xml:space="preserve">Proxy </w:t>
            </w:r>
            <w:r w:rsidRPr="00C03A67">
              <w:rPr>
                <w:rFonts w:ascii="Courier New" w:hAnsi="Courier New" w:cs="Courier New"/>
              </w:rPr>
              <w:tab/>
              <w:t>proxyfarm-us.3dns.netz.sbs.de:84</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129.73.8.72:8080</w:t>
            </w:r>
          </w:p>
          <w:p w:rsidR="00972A32" w:rsidRPr="00C03A67" w:rsidRDefault="00972A32" w:rsidP="00793177">
            <w:pPr>
              <w:spacing w:after="0"/>
              <w:rPr>
                <w:rFonts w:ascii="Courier New" w:hAnsi="Courier New" w:cs="Courier New"/>
              </w:rPr>
            </w:pPr>
            <w:r w:rsidRPr="00C03A67">
              <w:rPr>
                <w:rFonts w:ascii="Courier New" w:hAnsi="Courier New" w:cs="Courier New"/>
              </w:rPr>
              <w:t>Proxy</w:t>
            </w:r>
            <w:r w:rsidRPr="00C03A67">
              <w:rPr>
                <w:rFonts w:ascii="Courier New" w:hAnsi="Courier New" w:cs="Courier New"/>
              </w:rPr>
              <w:tab/>
            </w:r>
            <w:r w:rsidRPr="00C03A67">
              <w:rPr>
                <w:rFonts w:ascii="Courier New" w:hAnsi="Courier New" w:cs="Courier New"/>
              </w:rPr>
              <w:tab/>
              <w:t>129.73.11.208:3128</w:t>
            </w:r>
          </w:p>
          <w:p w:rsidR="00972A32" w:rsidRPr="00C03A67" w:rsidRDefault="00972A32" w:rsidP="00793177">
            <w:pPr>
              <w:spacing w:after="0"/>
              <w:rPr>
                <w:rFonts w:ascii="Courier New" w:hAnsi="Courier New" w:cs="Courier New"/>
              </w:rPr>
            </w:pPr>
            <w:r w:rsidRPr="00C03A67">
              <w:rPr>
                <w:rFonts w:ascii="Courier New" w:hAnsi="Courier New" w:cs="Courier New"/>
              </w:rPr>
              <w:t>NoProxy</w:t>
            </w:r>
            <w:r w:rsidRPr="00C03A67">
              <w:rPr>
                <w:rFonts w:ascii="Courier New" w:hAnsi="Courier New" w:cs="Courier New"/>
              </w:rPr>
              <w:tab/>
              <w:t>localhost, 127.0.0.*, 10.*, 192.168.*</w:t>
            </w:r>
          </w:p>
          <w:p w:rsidR="00972A32" w:rsidRPr="00C03A67" w:rsidRDefault="00972A32" w:rsidP="00793177">
            <w:pPr>
              <w:spacing w:after="0"/>
              <w:rPr>
                <w:rFonts w:ascii="Courier New" w:hAnsi="Courier New" w:cs="Courier New"/>
              </w:rPr>
            </w:pPr>
            <w:r w:rsidRPr="00C03A67">
              <w:rPr>
                <w:rFonts w:ascii="Courier New" w:hAnsi="Courier New" w:cs="Courier New"/>
              </w:rPr>
              <w:t># local port used by CMTLM</w:t>
            </w:r>
          </w:p>
          <w:p w:rsidR="00972A32" w:rsidRPr="00C03A67" w:rsidRDefault="00972A32" w:rsidP="00793177">
            <w:pPr>
              <w:keepNext/>
              <w:spacing w:after="0"/>
            </w:pPr>
            <w:r w:rsidRPr="00C03A67">
              <w:rPr>
                <w:rFonts w:ascii="Courier New" w:hAnsi="Courier New" w:cs="Courier New"/>
              </w:rPr>
              <w:t>Listen</w:t>
            </w:r>
            <w:r w:rsidRPr="00C03A67">
              <w:rPr>
                <w:rFonts w:ascii="Courier New" w:hAnsi="Courier New" w:cs="Courier New"/>
              </w:rPr>
              <w:tab/>
              <w:t>3128</w:t>
            </w:r>
          </w:p>
        </w:tc>
      </w:tr>
    </w:tbl>
    <w:p w:rsidR="00972A32" w:rsidRDefault="00972A32" w:rsidP="00972A32">
      <w:pPr>
        <w:tabs>
          <w:tab w:val="left" w:pos="7250"/>
        </w:tabs>
      </w:pPr>
    </w:p>
    <w:p w:rsidR="00972A32" w:rsidRDefault="00972A32" w:rsidP="00972A32">
      <w:pPr>
        <w:tabs>
          <w:tab w:val="left" w:pos="7250"/>
        </w:tabs>
      </w:pPr>
      <w:r>
        <w:t xml:space="preserve">In the example above, text strings preceded by a pound sign or hash symbol (#) are </w:t>
      </w:r>
      <w:r>
        <w:rPr>
          <w:i/>
        </w:rPr>
        <w:t xml:space="preserve">comments </w:t>
      </w:r>
      <w:r>
        <w:t xml:space="preserve">for the benefit of human operators; comments are not interpreted by any program reading the </w:t>
      </w:r>
      <w:r>
        <w:rPr>
          <w:b/>
        </w:rPr>
        <w:t xml:space="preserve">cntlm.ini </w:t>
      </w:r>
      <w:r>
        <w:t>file.</w:t>
      </w:r>
    </w:p>
    <w:p w:rsidR="00972A32" w:rsidRPr="00161109" w:rsidRDefault="00972A32" w:rsidP="00972A32">
      <w:pPr>
        <w:tabs>
          <w:tab w:val="left" w:pos="7250"/>
        </w:tabs>
      </w:pPr>
      <w:r>
        <w:t>When configuring CNTLM, be sure to specify a localhost (</w:t>
      </w:r>
      <w:r w:rsidRPr="00415183">
        <w:rPr>
          <w:b/>
        </w:rPr>
        <w:t>NoProxy</w:t>
      </w:r>
      <w:r>
        <w:t xml:space="preserve">) entry with appropriate IP addresses and an appropriate port. The default CNTLM port is 3128. Asterisks (*) are </w:t>
      </w:r>
      <w:r>
        <w:rPr>
          <w:i/>
        </w:rPr>
        <w:t>wildcard characters</w:t>
      </w:r>
      <w:r>
        <w:t xml:space="preserve"> which indicate the range of available possibilities for a given character – so 10.* can be 10.0, 10.1, or 10.2, all the way up to 10.9.</w:t>
      </w:r>
    </w:p>
    <w:p w:rsidR="00972A32" w:rsidRDefault="00972A32" w:rsidP="00972A32">
      <w:r>
        <w:t>To use</w:t>
      </w:r>
      <w:r w:rsidRPr="00C03A67">
        <w:t xml:space="preserve"> CNTLM</w:t>
      </w:r>
      <w:r>
        <w:t xml:space="preserve">, make sure CNTLM is running on your host machine </w:t>
      </w:r>
      <w:r w:rsidRPr="00C03A67">
        <w:t xml:space="preserve">whenever </w:t>
      </w:r>
      <w:r>
        <w:t>you run the virtual m</w:t>
      </w:r>
      <w:r>
        <w:t>a</w:t>
      </w:r>
      <w:r w:rsidR="00772D54">
        <w:t>chine you created previously</w:t>
      </w:r>
      <w:r>
        <w:t>. If CNTLM is not running on the host machine, your virtual machine will be unable to establish an Internet connection</w:t>
      </w:r>
      <w:r w:rsidRPr="00C03A67">
        <w:t>.</w:t>
      </w:r>
    </w:p>
    <w:p w:rsidR="00972A32" w:rsidRPr="00C03A67" w:rsidRDefault="00972A32" w:rsidP="00972A32">
      <w:r w:rsidRPr="00C03A67">
        <w:t>CNTLM can be</w:t>
      </w:r>
      <w:r>
        <w:t xml:space="preserve"> executed by command prompt or set to</w:t>
      </w:r>
      <w:r w:rsidRPr="00C03A67">
        <w:t xml:space="preserve"> run as </w:t>
      </w:r>
      <w:r>
        <w:t xml:space="preserve">a Windows </w:t>
      </w:r>
      <w:r w:rsidRPr="00C03A67">
        <w:t xml:space="preserve">service. </w:t>
      </w:r>
      <w:r>
        <w:t>Starting CNTLM from a command prompt is useful within a development environment because doing so allows you to manually restart CNTLM in response to freezes or crashes.</w:t>
      </w:r>
    </w:p>
    <w:p w:rsidR="00972A32" w:rsidRPr="00C03A67" w:rsidRDefault="00972A32" w:rsidP="00972A32">
      <w:pPr>
        <w:pStyle w:val="Heading3"/>
        <w:keepLines w:val="0"/>
        <w:tabs>
          <w:tab w:val="num" w:pos="720"/>
        </w:tabs>
        <w:spacing w:before="240" w:after="60" w:line="240" w:lineRule="auto"/>
        <w:ind w:left="720" w:hanging="720"/>
      </w:pPr>
      <w:bookmarkStart w:id="216" w:name="_Toc377037300"/>
      <w:bookmarkStart w:id="217" w:name="_Toc380661930"/>
      <w:r w:rsidRPr="00C03A67">
        <w:t xml:space="preserve">Configure </w:t>
      </w:r>
      <w:r>
        <w:t>your virtual machine</w:t>
      </w:r>
      <w:r w:rsidRPr="00C03A67">
        <w:t xml:space="preserve"> </w:t>
      </w:r>
      <w:r>
        <w:t>environment</w:t>
      </w:r>
      <w:r w:rsidRPr="00C03A67">
        <w:t xml:space="preserve"> to use CNTLM as its proxy</w:t>
      </w:r>
      <w:bookmarkEnd w:id="216"/>
      <w:bookmarkEnd w:id="217"/>
    </w:p>
    <w:p w:rsidR="00972A32" w:rsidRPr="00C03A67" w:rsidRDefault="00972A32" w:rsidP="00972A32">
      <w:r>
        <w:t xml:space="preserve">Log in to </w:t>
      </w:r>
      <w:r w:rsidR="00772D54">
        <w:t>your virtual machine</w:t>
      </w:r>
      <w:r>
        <w:t xml:space="preserve">; navigate to the </w:t>
      </w:r>
      <w:r>
        <w:rPr>
          <w:b/>
        </w:rPr>
        <w:t xml:space="preserve">etc </w:t>
      </w:r>
      <w:r>
        <w:t xml:space="preserve">directory and use a text editor to manually edit </w:t>
      </w:r>
      <w:r w:rsidRPr="00C03A67">
        <w:t xml:space="preserve">the </w:t>
      </w:r>
      <w:r w:rsidRPr="00AC37FD">
        <w:rPr>
          <w:b/>
        </w:rPr>
        <w:t>environment</w:t>
      </w:r>
      <w:r w:rsidRPr="00C03A67">
        <w:t xml:space="preserve"> file</w:t>
      </w:r>
      <w:r>
        <w:t>.</w:t>
      </w:r>
      <w:r w:rsidRPr="00C03A67">
        <w:t xml:space="preserve"> </w:t>
      </w:r>
      <w:r>
        <w:t>A</w:t>
      </w:r>
      <w:r w:rsidRPr="00C03A67">
        <w:t xml:space="preserve">dd the </w:t>
      </w:r>
      <w:r>
        <w:t xml:space="preserve">proxies specified </w:t>
      </w:r>
      <w:r w:rsidR="00772D54">
        <w:t xml:space="preserve">above </w:t>
      </w:r>
      <w:r>
        <w:t xml:space="preserve">to the </w:t>
      </w:r>
      <w:r>
        <w:rPr>
          <w:b/>
        </w:rPr>
        <w:t>environment</w:t>
      </w:r>
      <w:r>
        <w:t xml:space="preserve"> file; an example appears below:</w:t>
      </w:r>
    </w:p>
    <w:tbl>
      <w:tblPr>
        <w:tblStyle w:val="TableGrid"/>
        <w:tblW w:w="0" w:type="auto"/>
        <w:tblLook w:val="04A0" w:firstRow="1" w:lastRow="0" w:firstColumn="1" w:lastColumn="0" w:noHBand="0" w:noVBand="1"/>
      </w:tblPr>
      <w:tblGrid>
        <w:gridCol w:w="9576"/>
      </w:tblGrid>
      <w:tr w:rsidR="00972A32" w:rsidRPr="00C03A67" w:rsidTr="00793177">
        <w:tc>
          <w:tcPr>
            <w:tcW w:w="9576" w:type="dxa"/>
            <w:shd w:val="pct5" w:color="auto" w:fill="auto"/>
          </w:tcPr>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no_proxy="localhost,127.0.0.1,192.168.50.1,192.168.50.2"</w:t>
            </w:r>
          </w:p>
          <w:p w:rsidR="00972A32" w:rsidRPr="00C03A67" w:rsidRDefault="00972A32" w:rsidP="00793177">
            <w:pPr>
              <w:spacing w:after="0"/>
              <w:rPr>
                <w:rFonts w:ascii="Courier New" w:hAnsi="Courier New" w:cs="Courier New"/>
              </w:rPr>
            </w:pPr>
            <w:r w:rsidRPr="00C03A67">
              <w:rPr>
                <w:rFonts w:ascii="Courier New" w:hAnsi="Courier New" w:cs="Courier New"/>
              </w:rPr>
              <w:t>HTTP_PROXY=http://10.0.2.2:3128/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HTTPS_PROXY=http://10.0.2.2:3128/</w:t>
            </w:r>
          </w:p>
          <w:p w:rsidR="00972A32" w:rsidRPr="00C03A67" w:rsidRDefault="00972A32" w:rsidP="00793177">
            <w:pPr>
              <w:spacing w:after="0"/>
              <w:rPr>
                <w:rFonts w:ascii="Courier New" w:hAnsi="Courier New" w:cs="Courier New"/>
              </w:rPr>
            </w:pPr>
            <w:r w:rsidRPr="00C03A67">
              <w:rPr>
                <w:rFonts w:ascii="Courier New" w:hAnsi="Courier New" w:cs="Courier New"/>
              </w:rPr>
              <w:t>FTP_PROXY=http://10.0.2.2:3128/</w:t>
            </w:r>
          </w:p>
          <w:p w:rsidR="00972A32" w:rsidRPr="00C03A67" w:rsidRDefault="00972A32" w:rsidP="00793177">
            <w:pPr>
              <w:keepNext/>
              <w:spacing w:after="0"/>
            </w:pPr>
            <w:r w:rsidRPr="00C03A67">
              <w:rPr>
                <w:rFonts w:ascii="Courier New" w:hAnsi="Courier New" w:cs="Courier New"/>
              </w:rPr>
              <w:t>NO_PROXY="localhost,127.0.0.1,192.168.50.1,192.168.50.2"</w:t>
            </w:r>
          </w:p>
        </w:tc>
      </w:tr>
    </w:tbl>
    <w:p w:rsidR="00972A32" w:rsidRDefault="00972A32" w:rsidP="00972A32">
      <w:r w:rsidRPr="00C03A67">
        <w:t xml:space="preserve">Alternatively, </w:t>
      </w:r>
      <w:r>
        <w:t>you can use the Ubuntu Network Configuration application to manually specify the desired proxies (Figure 13)</w:t>
      </w:r>
      <w:r w:rsidRPr="00C03A67">
        <w:t>.</w:t>
      </w:r>
    </w:p>
    <w:p w:rsidR="00972A32" w:rsidRDefault="00972A32" w:rsidP="00972A32">
      <w:r>
        <w:rPr>
          <w:noProof/>
        </w:rPr>
        <w:lastRenderedPageBreak/>
        <mc:AlternateContent>
          <mc:Choice Requires="wpg">
            <w:drawing>
              <wp:anchor distT="0" distB="0" distL="114300" distR="114300" simplePos="0" relativeHeight="251792384" behindDoc="0" locked="0" layoutInCell="1" allowOverlap="1" wp14:anchorId="6615A8B5" wp14:editId="67F60C3B">
                <wp:simplePos x="0" y="0"/>
                <wp:positionH relativeFrom="column">
                  <wp:posOffset>838200</wp:posOffset>
                </wp:positionH>
                <wp:positionV relativeFrom="paragraph">
                  <wp:posOffset>339090</wp:posOffset>
                </wp:positionV>
                <wp:extent cx="4295775" cy="3705225"/>
                <wp:effectExtent l="0" t="0" r="9525" b="9525"/>
                <wp:wrapTopAndBottom/>
                <wp:docPr id="52" name="Group 52"/>
                <wp:cNvGraphicFramePr/>
                <a:graphic xmlns:a="http://schemas.openxmlformats.org/drawingml/2006/main">
                  <a:graphicData uri="http://schemas.microsoft.com/office/word/2010/wordprocessingGroup">
                    <wpg:wgp>
                      <wpg:cNvGrpSpPr/>
                      <wpg:grpSpPr>
                        <a:xfrm>
                          <a:off x="0" y="0"/>
                          <a:ext cx="4295775" cy="3705225"/>
                          <a:chOff x="339763" y="279881"/>
                          <a:chExt cx="4292526" cy="3707438"/>
                        </a:xfrm>
                      </wpg:grpSpPr>
                      <pic:pic xmlns:pic="http://schemas.openxmlformats.org/drawingml/2006/picture">
                        <pic:nvPicPr>
                          <pic:cNvPr id="2212" name="Picture 2212"/>
                          <pic:cNvPicPr>
                            <a:picLocks noChangeAspect="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339763" y="279881"/>
                            <a:ext cx="4292526" cy="3535988"/>
                          </a:xfrm>
                          <a:prstGeom prst="rect">
                            <a:avLst/>
                          </a:prstGeom>
                          <a:noFill/>
                          <a:ln w="9525">
                            <a:noFill/>
                            <a:miter lim="800000"/>
                            <a:headEnd/>
                            <a:tailEnd/>
                          </a:ln>
                        </pic:spPr>
                      </pic:pic>
                      <wps:wsp>
                        <wps:cNvPr id="51" name="Text Box 51"/>
                        <wps:cNvSpPr txBox="1"/>
                        <wps:spPr>
                          <a:xfrm>
                            <a:off x="342909" y="3815869"/>
                            <a:ext cx="4286830" cy="171450"/>
                          </a:xfrm>
                          <a:prstGeom prst="rect">
                            <a:avLst/>
                          </a:prstGeom>
                          <a:solidFill>
                            <a:prstClr val="white"/>
                          </a:solidFill>
                          <a:ln>
                            <a:noFill/>
                          </a:ln>
                          <a:effectLst/>
                        </wps:spPr>
                        <wps:txbx>
                          <w:txbxContent>
                            <w:p w:rsidR="00E156B9" w:rsidRDefault="00E156B9" w:rsidP="00972A32">
                              <w:pPr>
                                <w:pStyle w:val="Caption"/>
                                <w:jc w:val="center"/>
                                <w:rPr>
                                  <w:noProof/>
                                </w:rPr>
                              </w:pPr>
                              <w:r>
                                <w:t xml:space="preserve">Figure </w:t>
                              </w:r>
                              <w:fldSimple w:instr=" SEQ Figure \* ARABIC ">
                                <w:r>
                                  <w:rPr>
                                    <w:noProof/>
                                  </w:rPr>
                                  <w:t>14</w:t>
                                </w:r>
                              </w:fldSimple>
                              <w:r>
                                <w:t>: Configuring a proxy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128" style="position:absolute;margin-left:66pt;margin-top:26.7pt;width:338.25pt;height:291.75pt;z-index:251792384;mso-width-relative:margin;mso-height-relative:margin" coordorigin="3397,2798" coordsize="42925,37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">
                <v:shape id="Picture 2212" o:spid="_x0000_s1129" type="#_x0000_t75" style="position:absolute;left:3397;top:2798;width:42925;height:353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s8ZnDAAAA3QAAAA8AAABkcnMvZG93bnJldi54bWxEj0+LwjAUxO+C3yE8YS+iiRVUqmlZFgRP&#10;C/49P5u3bdnmpTRRu99+Iwgeh5n5DbPJe9uIO3W+dqxhNlUgiAtnai41nI7byQqED8gGG8ek4Y88&#10;5NlwsMHUuAfv6X4IpYgQ9ilqqEJoUyl9UZFFP3UtcfR+XGcxRNmV0nT4iHDbyESphbRYc1yosKWv&#10;iorfw81qOO+VkVf0ajm/qNMYv7etuTRaf4z6zzWIQH14h1/tndGQJLMEnm/iE5D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6zxmcMAAADdAAAADwAAAAAAAAAAAAAAAACf&#10;AgAAZHJzL2Rvd25yZXYueG1sUEsFBgAAAAAEAAQA9wAAAI8DAAAAAA==&#10;">
                  <v:imagedata r:id="rId43" o:title=""/>
                  <v:path arrowok="t"/>
                </v:shape>
                <v:shape id="Text Box 51" o:spid="_x0000_s1130" type="#_x0000_t202" style="position:absolute;left:3429;top:38158;width:42868;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TIBcQA&#10;AADbAAAADwAAAGRycy9kb3ducmV2LnhtbESPT2sCMRTE70K/Q3gFL1KzLii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EyAXEAAAA2wAAAA8AAAAAAAAAAAAAAAAAmAIAAGRycy9k&#10;b3ducmV2LnhtbFBLBQYAAAAABAAEAPUAAACJAwAAAAA=&#10;" stroked="f">
                  <v:textbox inset="0,0,0,0">
                    <w:txbxContent>
                      <w:p w:rsidR="00E156B9" w:rsidRDefault="00E156B9" w:rsidP="00972A32">
                        <w:pPr>
                          <w:pStyle w:val="Caption"/>
                          <w:jc w:val="center"/>
                          <w:rPr>
                            <w:noProof/>
                          </w:rPr>
                        </w:pPr>
                        <w:r>
                          <w:t xml:space="preserve">Figure </w:t>
                        </w:r>
                        <w:fldSimple w:instr=" SEQ Figure \* ARABIC ">
                          <w:r>
                            <w:rPr>
                              <w:noProof/>
                            </w:rPr>
                            <w:t>14</w:t>
                          </w:r>
                        </w:fldSimple>
                        <w:r>
                          <w:t>: Configuring a proxy in Ubuntu Linux</w:t>
                        </w:r>
                      </w:p>
                    </w:txbxContent>
                  </v:textbox>
                </v:shape>
                <w10:wrap type="topAndBottom"/>
              </v:group>
            </w:pict>
          </mc:Fallback>
        </mc:AlternateContent>
      </w:r>
    </w:p>
    <w:p w:rsidR="00972A32" w:rsidRPr="00C03A67" w:rsidRDefault="00972A32" w:rsidP="00972A32">
      <w:r>
        <w:rPr>
          <w:noProof/>
        </w:rPr>
        <mc:AlternateContent>
          <mc:Choice Requires="wpg">
            <w:drawing>
              <wp:anchor distT="0" distB="0" distL="114300" distR="114300" simplePos="0" relativeHeight="251793408" behindDoc="0" locked="0" layoutInCell="1" allowOverlap="1" wp14:anchorId="65402386" wp14:editId="689FC1B1">
                <wp:simplePos x="0" y="0"/>
                <wp:positionH relativeFrom="column">
                  <wp:posOffset>847725</wp:posOffset>
                </wp:positionH>
                <wp:positionV relativeFrom="paragraph">
                  <wp:posOffset>3807460</wp:posOffset>
                </wp:positionV>
                <wp:extent cx="4286250" cy="3705225"/>
                <wp:effectExtent l="0" t="0" r="0" b="9525"/>
                <wp:wrapTopAndBottom/>
                <wp:docPr id="2118" name="Group 2118"/>
                <wp:cNvGraphicFramePr/>
                <a:graphic xmlns:a="http://schemas.openxmlformats.org/drawingml/2006/main">
                  <a:graphicData uri="http://schemas.microsoft.com/office/word/2010/wordprocessingGroup">
                    <wpg:wgp>
                      <wpg:cNvGrpSpPr/>
                      <wpg:grpSpPr>
                        <a:xfrm>
                          <a:off x="0" y="0"/>
                          <a:ext cx="4286250" cy="3705225"/>
                          <a:chOff x="0" y="0"/>
                          <a:chExt cx="4286250" cy="3705225"/>
                        </a:xfrm>
                      </wpg:grpSpPr>
                      <pic:pic xmlns:pic="http://schemas.openxmlformats.org/drawingml/2006/picture">
                        <pic:nvPicPr>
                          <pic:cNvPr id="2213" name="Picture 2213"/>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86250" cy="3533775"/>
                          </a:xfrm>
                          <a:prstGeom prst="rect">
                            <a:avLst/>
                          </a:prstGeom>
                          <a:noFill/>
                          <a:ln w="9525">
                            <a:noFill/>
                            <a:miter lim="800000"/>
                            <a:headEnd/>
                            <a:tailEnd/>
                          </a:ln>
                        </pic:spPr>
                      </pic:pic>
                      <wps:wsp>
                        <wps:cNvPr id="2117" name="Text Box 2117"/>
                        <wps:cNvSpPr txBox="1"/>
                        <wps:spPr>
                          <a:xfrm>
                            <a:off x="0" y="3533775"/>
                            <a:ext cx="4286250" cy="171450"/>
                          </a:xfrm>
                          <a:prstGeom prst="rect">
                            <a:avLst/>
                          </a:prstGeom>
                          <a:solidFill>
                            <a:prstClr val="white"/>
                          </a:solidFill>
                          <a:ln>
                            <a:noFill/>
                          </a:ln>
                          <a:effectLst/>
                        </wps:spPr>
                        <wps:txbx>
                          <w:txbxContent>
                            <w:p w:rsidR="00E156B9" w:rsidRDefault="00E156B9" w:rsidP="00972A32">
                              <w:pPr>
                                <w:pStyle w:val="Caption"/>
                                <w:jc w:val="center"/>
                                <w:rPr>
                                  <w:noProof/>
                                </w:rPr>
                              </w:pPr>
                              <w:r>
                                <w:t xml:space="preserve">Figure </w:t>
                              </w:r>
                              <w:fldSimple w:instr=" SEQ Figure \* ARABIC ">
                                <w:r>
                                  <w:rPr>
                                    <w:noProof/>
                                  </w:rPr>
                                  <w:t>15</w:t>
                                </w:r>
                              </w:fldSimple>
                              <w:r>
                                <w:t>: Installing updates in Ubuntu Linux</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18" o:spid="_x0000_s1131" style="position:absolute;margin-left:66.75pt;margin-top:299.8pt;width:337.5pt;height:291.75pt;z-index:251793408" coordsize="42862,370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">
                <v:shape id="Picture 2213" o:spid="_x0000_s1132" type="#_x0000_t75" style="position:absolute;width:42862;height:35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rthzHAAAA3QAAAA8AAABkcnMvZG93bnJldi54bWxEj0FrwkAUhO+F/oflFbyUujFF0dRVSqAQ&#10;qB7UXrw9sq/Z2OzbkN3G+O9dQfA4zMw3zHI92Eb01PnasYLJOAFBXDpdc6Xg5/D1NgfhA7LGxjEp&#10;uJCH9er5aYmZdmfeUb8PlYgQ9hkqMCG0mZS+NGTRj11LHL1f11kMUXaV1B2eI9w2Mk2SmbRYc1ww&#10;2FJuqPzb/1sF22lvZqfhe/u6Oc6Lk5H5tFjkSo1ehs8PEIGG8Ajf24VWkKaTd7i9iU9Arq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nrthzHAAAA3QAAAA8AAAAAAAAAAAAA&#10;AAAAnwIAAGRycy9kb3ducmV2LnhtbFBLBQYAAAAABAAEAPcAAACTAwAAAAA=&#10;">
                  <v:imagedata r:id="rId45" o:title=""/>
                  <v:path arrowok="t"/>
                </v:shape>
                <v:shape id="Text Box 2117" o:spid="_x0000_s1133" type="#_x0000_t202" style="position:absolute;top:35337;width:4286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ROgMYA&#10;AADdAAAADwAAAGRycy9kb3ducmV2LnhtbESPT2vCQBTE70K/w/IKvYhukoNK6ir1T6GHeoiK50f2&#10;NQnNvg27q4nfvlsQPA4z8xtmuR5MK27kfGNZQTpNQBCXVjdcKTifPicLED4ga2wtk4I7eVivXkZL&#10;zLXtuaDbMVQiQtjnqKAOocul9GVNBv3UdsTR+7HOYIjSVVI77CPctDJLkpk02HBcqLGjbU3l7/Fq&#10;FMx27toXvB3vzvtvPHRVdtncL0q9vQ4f7yACDeEZfrS/tIIsTe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ROgMYAAADdAAAADwAAAAAAAAAAAAAAAACYAgAAZHJz&#10;L2Rvd25yZXYueG1sUEsFBgAAAAAEAAQA9QAAAIsDAAAAAA==&#10;" stroked="f">
                  <v:textbox inset="0,0,0,0">
                    <w:txbxContent>
                      <w:p w:rsidR="00E156B9" w:rsidRDefault="00E156B9" w:rsidP="00972A32">
                        <w:pPr>
                          <w:pStyle w:val="Caption"/>
                          <w:jc w:val="center"/>
                          <w:rPr>
                            <w:noProof/>
                          </w:rPr>
                        </w:pPr>
                        <w:r>
                          <w:t xml:space="preserve">Figure </w:t>
                        </w:r>
                        <w:fldSimple w:instr=" SEQ Figure \* ARABIC ">
                          <w:r>
                            <w:rPr>
                              <w:noProof/>
                            </w:rPr>
                            <w:t>15</w:t>
                          </w:r>
                        </w:fldSimple>
                        <w:r>
                          <w:t>: Installing updates in Ubuntu Linux</w:t>
                        </w:r>
                      </w:p>
                    </w:txbxContent>
                  </v:textbox>
                </v:shape>
                <w10:wrap type="topAndBottom"/>
              </v:group>
            </w:pict>
          </mc:Fallback>
        </mc:AlternateContent>
      </w:r>
    </w:p>
    <w:p w:rsidR="00972A32" w:rsidRDefault="00972A32" w:rsidP="00972A32">
      <w:pPr>
        <w:pStyle w:val="Heading3"/>
        <w:keepLines w:val="0"/>
        <w:tabs>
          <w:tab w:val="num" w:pos="720"/>
        </w:tabs>
        <w:spacing w:before="240" w:after="60" w:line="240" w:lineRule="auto"/>
        <w:ind w:left="720" w:hanging="720"/>
      </w:pPr>
      <w:bookmarkStart w:id="218" w:name="_Toc377037301"/>
      <w:bookmarkStart w:id="219" w:name="_Toc380661931"/>
      <w:r>
        <w:lastRenderedPageBreak/>
        <w:t>What to do if cntlm and proxy continue to cause issues</w:t>
      </w:r>
      <w:bookmarkEnd w:id="218"/>
      <w:bookmarkEnd w:id="219"/>
    </w:p>
    <w:p w:rsidR="00972A32" w:rsidRDefault="00972A32" w:rsidP="0047136E">
      <w:pPr>
        <w:pStyle w:val="ListParagraph"/>
        <w:numPr>
          <w:ilvl w:val="0"/>
          <w:numId w:val="23"/>
        </w:numPr>
        <w:spacing w:after="120" w:line="240" w:lineRule="auto"/>
      </w:pPr>
      <w:r>
        <w:t xml:space="preserve">If possible, finish </w:t>
      </w:r>
      <w:commentRangeStart w:id="220"/>
      <w:r>
        <w:t xml:space="preserve">the install </w:t>
      </w:r>
      <w:commentRangeEnd w:id="220"/>
      <w:r>
        <w:rPr>
          <w:rStyle w:val="CommentReference"/>
        </w:rPr>
        <w:commentReference w:id="220"/>
      </w:r>
      <w:r>
        <w:t>on a virtual machine connected to the Internet instead of a local i</w:t>
      </w:r>
      <w:r>
        <w:t>n</w:t>
      </w:r>
      <w:r>
        <w:t xml:space="preserve">tranet. If this is not possible, you will need to configure your virtual machine’s </w:t>
      </w:r>
      <w:commentRangeStart w:id="221"/>
      <w:r>
        <w:t xml:space="preserve">settings in such a way </w:t>
      </w:r>
      <w:commentRangeEnd w:id="221"/>
      <w:r>
        <w:rPr>
          <w:rStyle w:val="CommentReference"/>
        </w:rPr>
        <w:commentReference w:id="221"/>
      </w:r>
      <w:r>
        <w:t xml:space="preserve">that you are able to use the </w:t>
      </w:r>
      <w:r w:rsidRPr="00AC37FD">
        <w:rPr>
          <w:b/>
        </w:rPr>
        <w:t>apt get</w:t>
      </w:r>
      <w:r>
        <w:t xml:space="preserve"> command; negotiating an intranet may require install</w:t>
      </w:r>
      <w:r>
        <w:t>a</w:t>
      </w:r>
      <w:r>
        <w:t>tion of CNTLM within your virtual machine, as well.</w:t>
      </w:r>
    </w:p>
    <w:p w:rsidR="00972A32" w:rsidRPr="00972A32" w:rsidRDefault="00972A32" w:rsidP="0047136E">
      <w:pPr>
        <w:pStyle w:val="ListParagraph"/>
        <w:numPr>
          <w:ilvl w:val="0"/>
          <w:numId w:val="23"/>
        </w:numPr>
        <w:spacing w:after="120" w:line="240" w:lineRule="auto"/>
      </w:pPr>
      <w:r>
        <w:t xml:space="preserve">If CNTLM causes issues after you have successfully installed </w:t>
      </w:r>
      <w:commentRangeStart w:id="222"/>
      <w:r>
        <w:t>the software</w:t>
      </w:r>
      <w:commentRangeEnd w:id="222"/>
      <w:r>
        <w:rPr>
          <w:rStyle w:val="CommentReference"/>
        </w:rPr>
        <w:commentReference w:id="222"/>
      </w:r>
      <w:r>
        <w:t xml:space="preserve">, but then when you try to open </w:t>
      </w:r>
      <w:commentRangeStart w:id="223"/>
      <w:r>
        <w:t xml:space="preserve">the web sites </w:t>
      </w:r>
      <w:commentRangeEnd w:id="223"/>
      <w:r>
        <w:rPr>
          <w:rStyle w:val="CommentReference"/>
        </w:rPr>
        <w:commentReference w:id="223"/>
      </w:r>
      <w:r>
        <w:t xml:space="preserve">locally hosted and CNTLM then causes issues, establish port forwarding within your virtual machine to forward </w:t>
      </w:r>
      <w:commentRangeStart w:id="224"/>
      <w:r>
        <w:t xml:space="preserve">the ports of interest </w:t>
      </w:r>
      <w:commentRangeEnd w:id="224"/>
      <w:r>
        <w:rPr>
          <w:rStyle w:val="CommentReference"/>
        </w:rPr>
        <w:commentReference w:id="224"/>
      </w:r>
      <w:r>
        <w:t xml:space="preserve">(e.g. 5000, etc) to </w:t>
      </w:r>
      <w:commentRangeStart w:id="225"/>
      <w:r>
        <w:t>your physical m</w:t>
      </w:r>
      <w:r>
        <w:t>a</w:t>
      </w:r>
      <w:r>
        <w:t>chine</w:t>
      </w:r>
      <w:commentRangeEnd w:id="225"/>
      <w:r>
        <w:rPr>
          <w:rStyle w:val="CommentReference"/>
        </w:rPr>
        <w:commentReference w:id="225"/>
      </w:r>
      <w:r>
        <w:t xml:space="preserve">, and browse </w:t>
      </w:r>
      <w:commentRangeStart w:id="226"/>
      <w:r>
        <w:t xml:space="preserve">the web sites </w:t>
      </w:r>
      <w:commentRangeEnd w:id="226"/>
      <w:r>
        <w:rPr>
          <w:rStyle w:val="CommentReference"/>
        </w:rPr>
        <w:commentReference w:id="226"/>
      </w:r>
      <w:r>
        <w:t>on your physical machine. At least at CT RTC this solves the i</w:t>
      </w:r>
      <w:r>
        <w:t>s</w:t>
      </w:r>
      <w:r>
        <w:t>sues with the proxy.</w:t>
      </w:r>
    </w:p>
    <w:p w:rsidR="00972A32" w:rsidRPr="00415183" w:rsidRDefault="00972A32" w:rsidP="00415183">
      <w:pPr>
        <w:pStyle w:val="Heading1-Appendix"/>
        <w:spacing w:after="100" w:line="240" w:lineRule="auto"/>
        <w:outlineLvl w:val="0"/>
        <w:rPr>
          <w:rFonts w:asciiTheme="minorHAnsi" w:hAnsiTheme="minorHAnsi"/>
        </w:rPr>
      </w:pPr>
      <w:bookmarkStart w:id="227" w:name="_Toc380661932"/>
      <w:r>
        <w:rPr>
          <w:rFonts w:asciiTheme="minorHAnsi" w:hAnsiTheme="minorHAnsi"/>
        </w:rPr>
        <w:lastRenderedPageBreak/>
        <w:t>The development.ini file</w:t>
      </w:r>
      <w:bookmarkEnd w:id="227"/>
    </w:p>
    <w:p w:rsidR="00775148" w:rsidRDefault="00775148" w:rsidP="00775148">
      <w:commentRangeStart w:id="228"/>
      <w:r>
        <w:t xml:space="preserve">The initial </w:t>
      </w:r>
      <w:r>
        <w:rPr>
          <w:b/>
        </w:rPr>
        <w:t>development.ini</w:t>
      </w:r>
      <w:r>
        <w:t xml:space="preserve"> file is automatically generated by the installation script. </w:t>
      </w:r>
      <w:commentRangeStart w:id="229"/>
      <w:r>
        <w:t xml:space="preserve">The NGDS plug-ins list </w:t>
      </w:r>
      <w:commentRangeEnd w:id="229"/>
      <w:r>
        <w:rPr>
          <w:rStyle w:val="CommentReference"/>
        </w:rPr>
        <w:commentReference w:id="229"/>
      </w:r>
      <w:r>
        <w:t xml:space="preserve">that is in this file needs to be modified. </w:t>
      </w:r>
      <w:commentRangeStart w:id="230"/>
      <w:r>
        <w:t>This list needs to be manually updated</w:t>
      </w:r>
      <w:commentRangeEnd w:id="230"/>
      <w:r>
        <w:rPr>
          <w:rStyle w:val="CommentReference"/>
        </w:rPr>
        <w:commentReference w:id="230"/>
      </w:r>
      <w:r>
        <w:t>. The installation script will have prompted you to update this list of plugins and other values in the development.ini file.</w:t>
      </w:r>
      <w:commentRangeEnd w:id="228"/>
      <w:r>
        <w:rPr>
          <w:rStyle w:val="CommentReference"/>
          <w:rFonts w:ascii="Arial" w:hAnsi="Arial"/>
        </w:rPr>
        <w:commentReference w:id="228"/>
      </w:r>
    </w:p>
    <w:p w:rsidR="00775148" w:rsidRDefault="00775148" w:rsidP="00775148">
      <w:commentRangeStart w:id="231"/>
      <w:r>
        <w:t xml:space="preserve">Important note: </w:t>
      </w:r>
      <w:r>
        <w:rPr>
          <w:b/>
        </w:rPr>
        <w:t>development.ini</w:t>
      </w:r>
      <w:r>
        <w:t xml:space="preserve"> is divided into various sections; section headers are demarcated by [brackets]. All CKAN parameters described in this document must be entered into the [app:main] </w:t>
      </w:r>
      <w:commentRangeStart w:id="232"/>
      <w:r>
        <w:t>se</w:t>
      </w:r>
      <w:r>
        <w:t>c</w:t>
      </w:r>
      <w:r>
        <w:t>tion</w:t>
      </w:r>
      <w:commentRangeEnd w:id="232"/>
      <w:r w:rsidR="00BA5416">
        <w:rPr>
          <w:rStyle w:val="CommentReference"/>
        </w:rPr>
        <w:commentReference w:id="232"/>
      </w:r>
      <w:r>
        <w:t>!</w:t>
      </w:r>
      <w:commentRangeEnd w:id="231"/>
      <w:r>
        <w:rPr>
          <w:rStyle w:val="CommentReference"/>
          <w:rFonts w:ascii="Arial" w:hAnsi="Arial"/>
        </w:rPr>
        <w:commentReference w:id="231"/>
      </w:r>
    </w:p>
    <w:p w:rsidR="00003EA5" w:rsidRDefault="00775148" w:rsidP="00415183">
      <w:pPr>
        <w:spacing w:after="0"/>
      </w:pPr>
      <w:r>
        <w:t xml:space="preserve">The code block below contains a summary of all changes that need to be made to the </w:t>
      </w:r>
      <w:r>
        <w:rPr>
          <w:b/>
        </w:rPr>
        <w:t>development.ini</w:t>
      </w:r>
      <w:r>
        <w:t xml:space="preserve"> file during the NGDS CKAN Extension installation process</w:t>
      </w:r>
      <w:r w:rsidR="00003EA5" w:rsidRPr="00D463E8">
        <w:t>.</w:t>
      </w:r>
    </w:p>
    <w:tbl>
      <w:tblPr>
        <w:tblStyle w:val="TableGrid"/>
        <w:tblpPr w:leftFromText="180" w:rightFromText="180" w:vertAnchor="text" w:tblpX="-702" w:tblpY="305"/>
        <w:tblW w:w="10998" w:type="dxa"/>
        <w:tblLook w:val="04A0" w:firstRow="1" w:lastRow="0" w:firstColumn="1" w:lastColumn="0" w:noHBand="0" w:noVBand="1"/>
      </w:tblPr>
      <w:tblGrid>
        <w:gridCol w:w="10998"/>
      </w:tblGrid>
      <w:tr w:rsidR="00775148" w:rsidTr="00775148">
        <w:tc>
          <w:tcPr>
            <w:tcW w:w="1099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pct5" w:color="auto" w:fill="auto"/>
          </w:tcPr>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sqlalchemy.url = postgresql://testuser:pass@localhost/testdb</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ckan.datastore.write_url = postgresql://testuser:pass@localhost/test_datastore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ckan.datastore.read_url = postgresql://readonlyuser:pass@localhost/test_datastore</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ngds.resources_dir=/home/yourname/pyenv/src/ckanext-ngds/ckanext/ngds/base/resources/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ckan.geoserver.url=http://localhost:8080/geoserver/rest</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ckan.geoserver.workspace_name=NGDS</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ckan.geoserver.workspace_URL=http://localhost:5000/ngds</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ckan.site_id = ckan_instance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solr_url = http://localhost:8983/solr</w:t>
            </w:r>
          </w:p>
          <w:p w:rsidR="00775148" w:rsidRPr="00775148" w:rsidRDefault="00775148" w:rsidP="00775148">
            <w:pPr>
              <w:rPr>
                <w:rFonts w:ascii="Courier New" w:hAnsi="Courier New" w:cs="Courier New"/>
                <w:sz w:val="20"/>
              </w:rPr>
            </w:pP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ckan.storage.bucket=subdir</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ofs.impl=pairtree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ofs.storage_dir=/home/yourname/storage/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ngds.deployment=node</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ngds.default_group_name=public</w:t>
            </w:r>
          </w:p>
          <w:p w:rsidR="00775148" w:rsidRPr="00775148" w:rsidRDefault="00775148" w:rsidP="00775148">
            <w:pPr>
              <w:rPr>
                <w:rFonts w:ascii="Courier New" w:hAnsi="Courier New" w:cs="Courier New"/>
                <w:sz w:val="20"/>
              </w:rPr>
            </w:pPr>
            <w:r w:rsidRPr="00775148">
              <w:rPr>
                <w:rFonts w:ascii="Courier New" w:hAnsi="Courier New" w:cs="Courier New"/>
                <w:sz w:val="20"/>
              </w:rPr>
              <w:lastRenderedPageBreak/>
              <w:t xml:space="preserve">  ngds.logo_text=CONTRIBUTING GEOTHERMAL DATA</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ngds.bulk_upload_dir=/home/yourname/upload</w:t>
            </w:r>
          </w:p>
          <w:p w:rsidR="00775148" w:rsidRPr="00775148" w:rsidRDefault="00775148" w:rsidP="00775148">
            <w:pPr>
              <w:rPr>
                <w:rFonts w:ascii="Courier New" w:hAnsi="Courier New" w:cs="Courier New"/>
                <w:sz w:val="20"/>
              </w:rPr>
            </w:pPr>
            <w:r w:rsidRPr="00775148">
              <w:rPr>
                <w:rFonts w:ascii="Courier New" w:hAnsi="Courier New" w:cs="Courier New"/>
                <w:sz w:val="20"/>
              </w:rPr>
              <w:t xml:space="preserve">  ngds.facets_config=/home/yourname/pyenv/src/ckanext-ngds/facet-config.json</w:t>
            </w:r>
          </w:p>
          <w:p w:rsidR="00775148" w:rsidRPr="00775148" w:rsidRDefault="00775148" w:rsidP="00775148">
            <w:pPr>
              <w:rPr>
                <w:rFonts w:ascii="Courier New" w:hAnsi="Courier New" w:cs="Courier New"/>
                <w:sz w:val="20"/>
              </w:rPr>
            </w:pPr>
          </w:p>
          <w:p w:rsidR="00775148" w:rsidRDefault="00775148" w:rsidP="00415183">
            <w:pPr>
              <w:rPr>
                <w:rFonts w:ascii="Courier New" w:hAnsi="Courier New" w:cs="Courier New"/>
                <w:sz w:val="20"/>
              </w:rPr>
            </w:pPr>
            <w:r w:rsidRPr="00775148">
              <w:rPr>
                <w:rFonts w:ascii="Courier New" w:hAnsi="Courier New" w:cs="Courier New"/>
                <w:sz w:val="20"/>
              </w:rPr>
              <w:t xml:space="preserve">  ckan.plugins = stats json_preview recline_preview datastore datastorer ngdsui ckan_harvester metadata geoserver csw</w:t>
            </w:r>
          </w:p>
        </w:tc>
      </w:tr>
    </w:tbl>
    <w:p w:rsidR="00775148" w:rsidRDefault="00775148" w:rsidP="00415183">
      <w:pPr>
        <w:spacing w:after="0"/>
      </w:pPr>
    </w:p>
    <w:p w:rsidR="00A3523A" w:rsidRPr="00415183" w:rsidRDefault="00A3523A" w:rsidP="00415183">
      <w:pPr>
        <w:pStyle w:val="Caption"/>
        <w:outlineLvl w:val="1"/>
        <w:rPr>
          <w:sz w:val="32"/>
        </w:rPr>
      </w:pPr>
      <w:bookmarkStart w:id="233" w:name="_Toc380661933"/>
      <w:r w:rsidRPr="00415183">
        <w:rPr>
          <w:sz w:val="32"/>
        </w:rPr>
        <w:t>Development.ini Considerations</w:t>
      </w:r>
      <w:bookmarkEnd w:id="233"/>
    </w:p>
    <w:p w:rsidR="00A3523A" w:rsidRDefault="00A3523A" w:rsidP="0047136E">
      <w:pPr>
        <w:pStyle w:val="ListParagraph"/>
        <w:numPr>
          <w:ilvl w:val="0"/>
          <w:numId w:val="26"/>
        </w:numPr>
        <w:spacing w:after="120" w:line="240" w:lineRule="auto"/>
      </w:pPr>
      <w:r>
        <w:t xml:space="preserve">Plugins must be set </w:t>
      </w:r>
      <w:r>
        <w:rPr>
          <w:i/>
        </w:rPr>
        <w:t>incrementally</w:t>
      </w:r>
      <w:r>
        <w:t xml:space="preserve"> during installation; they cannot be added all at once. Instead, plugins must be added </w:t>
      </w:r>
      <w:r>
        <w:rPr>
          <w:i/>
        </w:rPr>
        <w:t xml:space="preserve">after </w:t>
      </w:r>
      <w:r>
        <w:t>their dependencies have been added</w:t>
      </w:r>
    </w:p>
    <w:p w:rsidR="00A3523A" w:rsidRDefault="00A3523A" w:rsidP="0047136E">
      <w:pPr>
        <w:pStyle w:val="ListParagraph"/>
        <w:numPr>
          <w:ilvl w:val="0"/>
          <w:numId w:val="26"/>
        </w:numPr>
        <w:spacing w:after="120" w:line="240" w:lineRule="auto"/>
      </w:pPr>
      <w:r>
        <w:t xml:space="preserve">You need to choose between the </w:t>
      </w:r>
      <w:r>
        <w:rPr>
          <w:b/>
        </w:rPr>
        <w:t xml:space="preserve">datastorer </w:t>
      </w:r>
      <w:r>
        <w:t xml:space="preserve">and </w:t>
      </w:r>
      <w:r>
        <w:rPr>
          <w:b/>
        </w:rPr>
        <w:t xml:space="preserve">harvest </w:t>
      </w:r>
      <w:r>
        <w:t>plugins depending on your CKAN i</w:t>
      </w:r>
      <w:r>
        <w:t>n</w:t>
      </w:r>
      <w:r>
        <w:t>stallation:</w:t>
      </w:r>
    </w:p>
    <w:p w:rsidR="00A3523A" w:rsidRDefault="00A3523A" w:rsidP="0047136E">
      <w:pPr>
        <w:pStyle w:val="ListParagraph"/>
        <w:numPr>
          <w:ilvl w:val="1"/>
          <w:numId w:val="26"/>
        </w:numPr>
        <w:spacing w:after="120" w:line="240" w:lineRule="auto"/>
      </w:pPr>
      <w:r>
        <w:t xml:space="preserve">When running NGDS in </w:t>
      </w:r>
      <w:r>
        <w:rPr>
          <w:b/>
        </w:rPr>
        <w:t>node</w:t>
      </w:r>
      <w:r>
        <w:t xml:space="preserve"> mode (</w:t>
      </w:r>
      <w:r>
        <w:rPr>
          <w:b/>
        </w:rPr>
        <w:t>ngds.deployment = node)</w:t>
      </w:r>
      <w:r>
        <w:t xml:space="preserve">, you need the </w:t>
      </w:r>
      <w:r>
        <w:rPr>
          <w:b/>
        </w:rPr>
        <w:t>datastorer</w:t>
      </w:r>
      <w:r>
        <w:t xml:space="preserve"> plugin</w:t>
      </w:r>
    </w:p>
    <w:p w:rsidR="00A3523A" w:rsidRDefault="00A3523A" w:rsidP="0047136E">
      <w:pPr>
        <w:pStyle w:val="ListParagraph"/>
        <w:numPr>
          <w:ilvl w:val="1"/>
          <w:numId w:val="26"/>
        </w:numPr>
        <w:spacing w:after="120" w:line="240" w:lineRule="auto"/>
      </w:pPr>
      <w:r>
        <w:t xml:space="preserve">When running NGDS in </w:t>
      </w:r>
      <w:r>
        <w:rPr>
          <w:b/>
        </w:rPr>
        <w:t xml:space="preserve">central </w:t>
      </w:r>
      <w:r>
        <w:t>mode (</w:t>
      </w:r>
      <w:r>
        <w:rPr>
          <w:b/>
        </w:rPr>
        <w:t>ngds.deployment = central)</w:t>
      </w:r>
      <w:r>
        <w:t xml:space="preserve">, you need the </w:t>
      </w:r>
      <w:r>
        <w:rPr>
          <w:b/>
        </w:rPr>
        <w:t>ha</w:t>
      </w:r>
      <w:r>
        <w:rPr>
          <w:b/>
        </w:rPr>
        <w:t>r</w:t>
      </w:r>
      <w:r>
        <w:rPr>
          <w:b/>
        </w:rPr>
        <w:t>vest</w:t>
      </w:r>
      <w:r>
        <w:t xml:space="preserve"> plugin</w:t>
      </w:r>
    </w:p>
    <w:p w:rsidR="00A3523A" w:rsidRDefault="00A3523A" w:rsidP="0047136E">
      <w:pPr>
        <w:pStyle w:val="ListParagraph"/>
        <w:numPr>
          <w:ilvl w:val="1"/>
          <w:numId w:val="26"/>
        </w:numPr>
        <w:spacing w:after="120" w:line="240" w:lineRule="auto"/>
      </w:pPr>
      <w:r>
        <w:t xml:space="preserve">These two plugins </w:t>
      </w:r>
      <w:r>
        <w:rPr>
          <w:i/>
        </w:rPr>
        <w:t xml:space="preserve">cannot </w:t>
      </w:r>
      <w:r>
        <w:t>be installed in the same instance of the NGDS CKAN Exte</w:t>
      </w:r>
      <w:r>
        <w:t>n</w:t>
      </w:r>
      <w:r>
        <w:t>sion!</w:t>
      </w:r>
    </w:p>
    <w:p w:rsidR="00A3523A" w:rsidRPr="00D463E8" w:rsidRDefault="00A3523A" w:rsidP="00415183">
      <w:pPr>
        <w:spacing w:after="0"/>
      </w:pPr>
      <w:r>
        <w:t>Trailing slashes on paths must be identical to those specified in the code block above</w:t>
      </w:r>
    </w:p>
    <w:p w:rsidR="00B1462A" w:rsidRPr="00415183" w:rsidRDefault="00063B0C" w:rsidP="00415183">
      <w:pPr>
        <w:pStyle w:val="Heading1-Appendix"/>
        <w:spacing w:after="100" w:line="240" w:lineRule="auto"/>
        <w:outlineLvl w:val="0"/>
        <w:rPr>
          <w:rFonts w:asciiTheme="minorHAnsi" w:hAnsiTheme="minorHAnsi"/>
        </w:rPr>
      </w:pPr>
      <w:bookmarkStart w:id="234" w:name="_Toc379537717"/>
      <w:bookmarkStart w:id="235" w:name="_Toc379537718"/>
      <w:bookmarkStart w:id="236" w:name="_Toc379537719"/>
      <w:bookmarkStart w:id="237" w:name="_Toc379537720"/>
      <w:bookmarkStart w:id="238" w:name="_Toc379537721"/>
      <w:bookmarkStart w:id="239" w:name="_Toc379537722"/>
      <w:bookmarkStart w:id="240" w:name="_Toc379537723"/>
      <w:bookmarkStart w:id="241" w:name="_Toc379537724"/>
      <w:bookmarkStart w:id="242" w:name="_Toc379537725"/>
      <w:bookmarkStart w:id="243" w:name="_Toc379537726"/>
      <w:bookmarkStart w:id="244" w:name="_Toc379537727"/>
      <w:bookmarkStart w:id="245" w:name="_Toc379537728"/>
      <w:bookmarkStart w:id="246" w:name="_Toc379537729"/>
      <w:bookmarkStart w:id="247" w:name="_Toc379537730"/>
      <w:bookmarkStart w:id="248" w:name="_Toc379537731"/>
      <w:bookmarkStart w:id="249" w:name="_Toc379537732"/>
      <w:bookmarkStart w:id="250" w:name="_Toc379537733"/>
      <w:bookmarkStart w:id="251" w:name="_Toc379537734"/>
      <w:bookmarkStart w:id="252" w:name="_Toc379537735"/>
      <w:bookmarkStart w:id="253" w:name="_Toc379537736"/>
      <w:bookmarkStart w:id="254" w:name="_Toc379537737"/>
      <w:bookmarkStart w:id="255" w:name="_Toc379537738"/>
      <w:bookmarkStart w:id="256" w:name="_Toc379537739"/>
      <w:bookmarkStart w:id="257" w:name="_Toc379537740"/>
      <w:bookmarkStart w:id="258" w:name="_Toc379537741"/>
      <w:bookmarkStart w:id="259" w:name="_Toc379537742"/>
      <w:bookmarkStart w:id="260" w:name="_Toc379537743"/>
      <w:bookmarkStart w:id="261" w:name="_Toc380661934"/>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r>
        <w:rPr>
          <w:rFonts w:asciiTheme="minorHAnsi" w:hAnsiTheme="minorHAnsi"/>
          <w:noProof/>
        </w:rPr>
        <w:lastRenderedPageBreak/>
        <mc:AlternateContent>
          <mc:Choice Requires="wpg">
            <w:drawing>
              <wp:anchor distT="0" distB="0" distL="114300" distR="114300" simplePos="0" relativeHeight="251774976" behindDoc="0" locked="0" layoutInCell="1" allowOverlap="1" wp14:anchorId="53D6805C" wp14:editId="67073A30">
                <wp:simplePos x="0" y="0"/>
                <wp:positionH relativeFrom="column">
                  <wp:posOffset>0</wp:posOffset>
                </wp:positionH>
                <wp:positionV relativeFrom="paragraph">
                  <wp:posOffset>558800</wp:posOffset>
                </wp:positionV>
                <wp:extent cx="5486400" cy="3124200"/>
                <wp:effectExtent l="0" t="0" r="0" b="0"/>
                <wp:wrapTopAndBottom/>
                <wp:docPr id="2120" name="Group 2120"/>
                <wp:cNvGraphicFramePr/>
                <a:graphic xmlns:a="http://schemas.openxmlformats.org/drawingml/2006/main">
                  <a:graphicData uri="http://schemas.microsoft.com/office/word/2010/wordprocessingGroup">
                    <wpg:wgp>
                      <wpg:cNvGrpSpPr/>
                      <wpg:grpSpPr>
                        <a:xfrm>
                          <a:off x="0" y="0"/>
                          <a:ext cx="5486400" cy="3124200"/>
                          <a:chOff x="0" y="0"/>
                          <a:chExt cx="5486400" cy="3124200"/>
                        </a:xfrm>
                      </wpg:grpSpPr>
                      <pic:pic xmlns:pic="http://schemas.openxmlformats.org/drawingml/2006/picture">
                        <pic:nvPicPr>
                          <pic:cNvPr id="56" name="Picture 56"/>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86400" cy="2971800"/>
                          </a:xfrm>
                          <a:prstGeom prst="rect">
                            <a:avLst/>
                          </a:prstGeom>
                          <a:noFill/>
                          <a:ln>
                            <a:noFill/>
                          </a:ln>
                        </pic:spPr>
                      </pic:pic>
                      <wps:wsp>
                        <wps:cNvPr id="2119" name="Text Box 2119"/>
                        <wps:cNvSpPr txBox="1"/>
                        <wps:spPr>
                          <a:xfrm>
                            <a:off x="0" y="2971800"/>
                            <a:ext cx="5486400" cy="152400"/>
                          </a:xfrm>
                          <a:prstGeom prst="rect">
                            <a:avLst/>
                          </a:prstGeom>
                          <a:solidFill>
                            <a:prstClr val="white"/>
                          </a:solidFill>
                          <a:ln>
                            <a:noFill/>
                          </a:ln>
                          <a:effectLst/>
                        </wps:spPr>
                        <wps:txbx>
                          <w:txbxContent>
                            <w:p w:rsidR="00E156B9" w:rsidRPr="00036BCE" w:rsidRDefault="00E156B9" w:rsidP="00415183">
                              <w:pPr>
                                <w:pStyle w:val="Caption"/>
                                <w:jc w:val="center"/>
                                <w:rPr>
                                  <w:noProof/>
                                </w:rPr>
                              </w:pPr>
                              <w:r>
                                <w:t xml:space="preserve">Figure </w:t>
                              </w:r>
                              <w:fldSimple w:instr=" SEQ Figure \* ARABIC ">
                                <w:r>
                                  <w:rPr>
                                    <w:noProof/>
                                  </w:rPr>
                                  <w:t>17</w:t>
                                </w:r>
                              </w:fldSimple>
                              <w:r>
                                <w:t>: A diagram of NGDS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20" o:spid="_x0000_s1134" style="position:absolute;left:0;text-align:left;margin-left:0;margin-top:44pt;width:6in;height:246pt;z-index:251774976" coordsize="54864,3124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">
                <v:shape id="Picture 56" o:spid="_x0000_s1135" type="#_x0000_t75" style="position:absolute;width:54864;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K9TcDAAAAA2wAAAA8AAABkcnMvZG93bnJldi54bWxEj0GLwjAUhO8L/ofwBG9rqrJFqmkRQahH&#10;u3vw+GyebbF5qU3U+u/NguBxmJlvmHU2mFbcqXeNZQWzaQSCuLS64UrB3+/uewnCeWSNrWVS8CQH&#10;WTr6WmOi7YMPdC98JQKEXYIKau+7REpX1mTQTW1HHLyz7Q36IPtK6h4fAW5aOY+iWBpsOCzU2NG2&#10;pvJS3IwCXuSL80C3k3F5wfHxmi+Pe6vUZDxsViA8Df4TfrdzreAnhv8v4QfI9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Er1NwMAAAADbAAAADwAAAAAAAAAAAAAAAACfAgAA&#10;ZHJzL2Rvd25yZXYueG1sUEsFBgAAAAAEAAQA9wAAAIwDAAAAAA==&#10;">
                  <v:imagedata r:id="rId47" o:title=""/>
                  <v:path arrowok="t"/>
                </v:shape>
                <v:shape id="Text Box 2119" o:spid="_x0000_s1136" type="#_x0000_t202" style="position:absolute;top:29718;width:54864;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d/acYA&#10;AADdAAAADwAAAGRycy9kb3ducmV2LnhtbESPT2vCQBTE70K/w/IKvYhukoNo6ir1T6GHeoiK50f2&#10;NQnNvg27q4nfvlsQPA4z8xtmuR5MK27kfGNZQTpNQBCXVjdcKTifPidzED4ga2wtk4I7eVivXkZL&#10;zLXtuaDbMVQiQtjnqKAOocul9GVNBv3UdsTR+7HOYIjSVVI77CPctDJLkpk02HBcqLGjbU3l7/Fq&#10;FMx27toXvB3vzvtvPHRVdtncL0q9vQ4f7yACDeEZfrS/tIIsTRfw/y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d/acYAAADdAAAADwAAAAAAAAAAAAAAAACYAgAAZHJz&#10;L2Rvd25yZXYueG1sUEsFBgAAAAAEAAQA9QAAAIsDAAAAAA==&#10;" stroked="f">
                  <v:textbox inset="0,0,0,0">
                    <w:txbxContent>
                      <w:p w:rsidR="00E156B9" w:rsidRPr="00036BCE" w:rsidRDefault="00E156B9" w:rsidP="00415183">
                        <w:pPr>
                          <w:pStyle w:val="Caption"/>
                          <w:jc w:val="center"/>
                          <w:rPr>
                            <w:noProof/>
                          </w:rPr>
                        </w:pPr>
                        <w:r>
                          <w:t xml:space="preserve">Figure </w:t>
                        </w:r>
                        <w:fldSimple w:instr=" SEQ Figure \* ARABIC ">
                          <w:r>
                            <w:rPr>
                              <w:noProof/>
                            </w:rPr>
                            <w:t>17</w:t>
                          </w:r>
                        </w:fldSimple>
                        <w:r>
                          <w:t>: A diagram of NGDS</w:t>
                        </w:r>
                      </w:p>
                    </w:txbxContent>
                  </v:textbox>
                </v:shape>
                <w10:wrap type="topAndBottom"/>
              </v:group>
            </w:pict>
          </mc:Fallback>
        </mc:AlternateContent>
      </w:r>
      <w:r w:rsidR="00003EA5" w:rsidRPr="00415183">
        <w:rPr>
          <w:rFonts w:asciiTheme="minorHAnsi" w:hAnsiTheme="minorHAnsi"/>
        </w:rPr>
        <w:t>Architectural and Deployment Diagrams</w:t>
      </w:r>
      <w:bookmarkEnd w:id="261"/>
    </w:p>
    <w:p w:rsidR="00B1462A" w:rsidRDefault="00B1462A" w:rsidP="00415183">
      <w:pPr>
        <w:pStyle w:val="Body"/>
        <w:spacing w:before="0" w:after="100" w:line="240" w:lineRule="auto"/>
        <w:rPr>
          <w:rFonts w:asciiTheme="minorHAnsi" w:hAnsiTheme="minorHAnsi"/>
        </w:rPr>
      </w:pPr>
    </w:p>
    <w:p w:rsidR="005B5568" w:rsidRPr="00415183" w:rsidRDefault="00895275" w:rsidP="00415183">
      <w:pPr>
        <w:pStyle w:val="Caption"/>
        <w:rPr>
          <w:sz w:val="32"/>
        </w:rPr>
      </w:pPr>
      <w:r w:rsidRPr="00415183">
        <w:rPr>
          <w:sz w:val="32"/>
        </w:rPr>
        <w:t>What is CKAN?</w:t>
      </w:r>
    </w:p>
    <w:p w:rsidR="00895275" w:rsidRDefault="00895275" w:rsidP="00895275">
      <w:pPr>
        <w:rPr>
          <w:bCs/>
        </w:rPr>
      </w:pPr>
      <w:r w:rsidRPr="00F634E5">
        <w:rPr>
          <w:bCs/>
        </w:rPr>
        <w:t xml:space="preserve">CKAN stands for </w:t>
      </w:r>
      <w:r w:rsidRPr="00F634E5">
        <w:rPr>
          <w:b/>
          <w:bCs/>
        </w:rPr>
        <w:t>Comprehensive Knowledge Archive Network</w:t>
      </w:r>
      <w:r>
        <w:rPr>
          <w:bCs/>
        </w:rPr>
        <w:t>.</w:t>
      </w:r>
    </w:p>
    <w:p w:rsidR="00895275" w:rsidRPr="00F634E5" w:rsidRDefault="00895275" w:rsidP="00895275">
      <w:pPr>
        <w:rPr>
          <w:bCs/>
        </w:rPr>
      </w:pPr>
      <w:r w:rsidRPr="00F634E5">
        <w:rPr>
          <w:bCs/>
        </w:rPr>
        <w:t>CKAN is modular free-and-open-source data portal software. When properly installed on a server, CKAN provides a web-accessible interface by which users can submit and manage metadata records. The CKAN user interface also allows users to configure automated metadata harvesting from registered CKAN i</w:t>
      </w:r>
      <w:r w:rsidRPr="00F634E5">
        <w:rPr>
          <w:bCs/>
        </w:rPr>
        <w:t>n</w:t>
      </w:r>
      <w:r w:rsidRPr="00F634E5">
        <w:rPr>
          <w:bCs/>
        </w:rPr>
        <w:t xml:space="preserve">stances (an </w:t>
      </w:r>
      <w:r w:rsidRPr="00F634E5">
        <w:rPr>
          <w:bCs/>
          <w:i/>
        </w:rPr>
        <w:t xml:space="preserve">instance </w:t>
      </w:r>
      <w:r w:rsidRPr="00F634E5">
        <w:rPr>
          <w:bCs/>
        </w:rPr>
        <w:t>is a specific installation of the CKAN software); metadata harvested in this way is used to generate a web-accessible catalog. These traits are well-suited to the requirements of NGDS.</w:t>
      </w:r>
    </w:p>
    <w:p w:rsidR="00895275" w:rsidRDefault="00895275" w:rsidP="00895275">
      <w:pPr>
        <w:rPr>
          <w:bCs/>
        </w:rPr>
      </w:pPr>
      <w:r w:rsidRPr="00F634E5">
        <w:rPr>
          <w:bCs/>
        </w:rPr>
        <w:t xml:space="preserve">A CKAN </w:t>
      </w:r>
      <w:r w:rsidRPr="00F634E5">
        <w:rPr>
          <w:bCs/>
          <w:i/>
        </w:rPr>
        <w:t>extension</w:t>
      </w:r>
      <w:r w:rsidRPr="00F634E5">
        <w:rPr>
          <w:bCs/>
        </w:rPr>
        <w:t xml:space="preserve"> is a user-generated modification of the CKAN software.</w:t>
      </w:r>
      <w:r>
        <w:rPr>
          <w:bCs/>
        </w:rPr>
        <w:t xml:space="preserve"> The NGDS CKAN Extension is a CKAN extension designed to interact with NGDS data, metadata, and interchange formats.</w:t>
      </w: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B5568" w:rsidRDefault="005B5568" w:rsidP="00415183">
      <w:pPr>
        <w:pStyle w:val="Body"/>
        <w:spacing w:before="0" w:after="100" w:line="240" w:lineRule="auto"/>
        <w:rPr>
          <w:rFonts w:asciiTheme="minorHAnsi" w:hAnsiTheme="minorHAnsi"/>
        </w:rPr>
      </w:pPr>
    </w:p>
    <w:p w:rsidR="0054133B" w:rsidRPr="00415183" w:rsidRDefault="0054133B" w:rsidP="00415183">
      <w:pPr>
        <w:pStyle w:val="Heading2"/>
        <w:numPr>
          <w:ilvl w:val="0"/>
          <w:numId w:val="0"/>
        </w:numPr>
        <w:spacing w:before="0" w:after="100" w:line="240" w:lineRule="auto"/>
        <w:ind w:left="360" w:hanging="360"/>
        <w:rPr>
          <w:rFonts w:asciiTheme="minorHAnsi" w:hAnsiTheme="minorHAnsi"/>
          <w:noProof/>
          <w:sz w:val="32"/>
        </w:rPr>
      </w:pPr>
      <w:bookmarkStart w:id="262" w:name="_Toc377463042"/>
      <w:bookmarkStart w:id="263" w:name="_Toc380661935"/>
      <w:commentRangeStart w:id="264"/>
      <w:r w:rsidRPr="00415183">
        <w:rPr>
          <w:rFonts w:asciiTheme="minorHAnsi" w:hAnsiTheme="minorHAnsi"/>
          <w:noProof/>
          <w:sz w:val="32"/>
        </w:rPr>
        <w:lastRenderedPageBreak/>
        <w:t>Domain Model</w:t>
      </w:r>
      <w:bookmarkEnd w:id="262"/>
      <w:bookmarkEnd w:id="263"/>
    </w:p>
    <w:p w:rsidR="0054133B" w:rsidRPr="00415183" w:rsidRDefault="005B5568" w:rsidP="00415183">
      <w:pPr>
        <w:pStyle w:val="Body"/>
        <w:spacing w:before="0" w:after="100" w:line="240" w:lineRule="auto"/>
        <w:rPr>
          <w:rFonts w:asciiTheme="minorHAnsi" w:hAnsiTheme="minorHAnsi"/>
          <w:noProof/>
        </w:rPr>
      </w:pPr>
      <w:r>
        <w:rPr>
          <w:rFonts w:asciiTheme="minorHAnsi" w:hAnsiTheme="minorHAnsi"/>
          <w:noProof/>
        </w:rPr>
        <mc:AlternateContent>
          <mc:Choice Requires="wpg">
            <w:drawing>
              <wp:anchor distT="0" distB="0" distL="114300" distR="114300" simplePos="0" relativeHeight="251778048" behindDoc="0" locked="0" layoutInCell="1" allowOverlap="1" wp14:anchorId="1B502B71" wp14:editId="6D9F4605">
                <wp:simplePos x="0" y="0"/>
                <wp:positionH relativeFrom="column">
                  <wp:posOffset>-9525</wp:posOffset>
                </wp:positionH>
                <wp:positionV relativeFrom="paragraph">
                  <wp:posOffset>427355</wp:posOffset>
                </wp:positionV>
                <wp:extent cx="5486400" cy="4210050"/>
                <wp:effectExtent l="0" t="0" r="0" b="0"/>
                <wp:wrapTopAndBottom/>
                <wp:docPr id="2122" name="Group 2122"/>
                <wp:cNvGraphicFramePr/>
                <a:graphic xmlns:a="http://schemas.openxmlformats.org/drawingml/2006/main">
                  <a:graphicData uri="http://schemas.microsoft.com/office/word/2010/wordprocessingGroup">
                    <wpg:wgp>
                      <wpg:cNvGrpSpPr/>
                      <wpg:grpSpPr>
                        <a:xfrm>
                          <a:off x="0" y="0"/>
                          <a:ext cx="5486400" cy="4210050"/>
                          <a:chOff x="0" y="0"/>
                          <a:chExt cx="5486400" cy="4210050"/>
                        </a:xfrm>
                      </wpg:grpSpPr>
                      <pic:pic xmlns:pic="http://schemas.openxmlformats.org/drawingml/2006/picture">
                        <pic:nvPicPr>
                          <pic:cNvPr id="23" name="Picture 23"/>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86400" cy="4048125"/>
                          </a:xfrm>
                          <a:prstGeom prst="rect">
                            <a:avLst/>
                          </a:prstGeom>
                          <a:noFill/>
                          <a:ln>
                            <a:noFill/>
                          </a:ln>
                        </pic:spPr>
                      </pic:pic>
                      <wps:wsp>
                        <wps:cNvPr id="2121" name="Text Box 2121"/>
                        <wps:cNvSpPr txBox="1"/>
                        <wps:spPr>
                          <a:xfrm>
                            <a:off x="0" y="4048125"/>
                            <a:ext cx="5486400" cy="161925"/>
                          </a:xfrm>
                          <a:prstGeom prst="rect">
                            <a:avLst/>
                          </a:prstGeom>
                          <a:solidFill>
                            <a:prstClr val="white"/>
                          </a:solidFill>
                          <a:ln>
                            <a:noFill/>
                          </a:ln>
                          <a:effectLst/>
                        </wps:spPr>
                        <wps:txbx>
                          <w:txbxContent>
                            <w:p w:rsidR="00E156B9" w:rsidRPr="007140D6" w:rsidRDefault="00E156B9" w:rsidP="00415183">
                              <w:pPr>
                                <w:pStyle w:val="Caption"/>
                                <w:jc w:val="center"/>
                                <w:rPr>
                                  <w:noProof/>
                                </w:rPr>
                              </w:pPr>
                              <w:r>
                                <w:t xml:space="preserve">Figure </w:t>
                              </w:r>
                              <w:fldSimple w:instr=" SEQ Figure \* ARABIC ">
                                <w:r>
                                  <w:rPr>
                                    <w:noProof/>
                                  </w:rPr>
                                  <w:t>18</w:t>
                                </w:r>
                              </w:fldSimple>
                              <w:r>
                                <w:t>: NGDS Domain Model as a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2122" o:spid="_x0000_s1137" style="position:absolute;margin-left:-.75pt;margin-top:33.65pt;width:6in;height:331.5pt;z-index:251778048" coordsize="54864,4210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">
                <v:shape id="Picture 23" o:spid="_x0000_s1138" type="#_x0000_t75" style="position:absolute;width:54864;height:404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bncbEAAAA2wAAAA8AAABkcnMvZG93bnJldi54bWxEj0FrwkAUhO8F/8PyCl6K2WiJSJpVRBCK&#10;vVgtNMfX7Gs2mH0bsluT/vuuUPA4zMw3TLEZbSuu1PvGsYJ5koIgrpxuuFbwcd7PViB8QNbYOiYF&#10;v+Rhs548FJhrN/A7XU+hFhHCPkcFJoQul9JXhiz6xHXE0ft2vcUQZV9L3eMQ4baVizRdSosNxwWD&#10;He0MVZfTj1XAT2akz6PMLvxF3Twzrnw7lEpNH8ftC4hAY7iH/9uvWsHiGW5f4g+Q6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2bncbEAAAA2wAAAA8AAAAAAAAAAAAAAAAA&#10;nwIAAGRycy9kb3ducmV2LnhtbFBLBQYAAAAABAAEAPcAAACQAwAAAAA=&#10;">
                  <v:imagedata r:id="rId49" o:title=""/>
                  <v:path arrowok="t"/>
                </v:shape>
                <v:shape id="Text Box 2121" o:spid="_x0000_s1139" type="#_x0000_t202" style="position:absolute;top:40481;width:54864;height:16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250sUA&#10;AADdAAAADwAAAGRycy9kb3ducmV2LnhtbESPzYvCMBTE74L/Q3jCXkTT9iBLNYpfC3tYD37g+dE8&#10;22LzUpJo63+/WRD2OMzMb5jFqjeNeJLztWUF6TQBQVxYXXOp4HL+mnyC8AFZY2OZFLzIw2o5HCww&#10;17bjIz1PoRQRwj5HBVUIbS6lLyoy6Ke2JY7ezTqDIUpXSu2wi3DTyCxJZtJgzXGhwpa2FRX308Mo&#10;mO3cozvydry77H/w0JbZdfO6KvUx6tdzEIH68B9+t7+1gizNUv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HbnSxQAAAN0AAAAPAAAAAAAAAAAAAAAAAJgCAABkcnMv&#10;ZG93bnJldi54bWxQSwUGAAAAAAQABAD1AAAAigMAAAAA&#10;" stroked="f">
                  <v:textbox inset="0,0,0,0">
                    <w:txbxContent>
                      <w:p w:rsidR="00E156B9" w:rsidRPr="007140D6" w:rsidRDefault="00E156B9" w:rsidP="00415183">
                        <w:pPr>
                          <w:pStyle w:val="Caption"/>
                          <w:jc w:val="center"/>
                          <w:rPr>
                            <w:noProof/>
                          </w:rPr>
                        </w:pPr>
                        <w:r>
                          <w:t xml:space="preserve">Figure </w:t>
                        </w:r>
                        <w:fldSimple w:instr=" SEQ Figure \* ARABIC ">
                          <w:r>
                            <w:rPr>
                              <w:noProof/>
                            </w:rPr>
                            <w:t>18</w:t>
                          </w:r>
                        </w:fldSimple>
                        <w:r>
                          <w:t>: NGDS Domain Model as a Class Diagram</w:t>
                        </w:r>
                      </w:p>
                    </w:txbxContent>
                  </v:textbox>
                </v:shape>
                <w10:wrap type="topAndBottom"/>
              </v:group>
            </w:pict>
          </mc:Fallback>
        </mc:AlternateContent>
      </w:r>
      <w:r w:rsidR="0054133B" w:rsidRPr="00415183">
        <w:rPr>
          <w:rFonts w:asciiTheme="minorHAnsi" w:hAnsiTheme="minorHAnsi"/>
          <w:noProof/>
        </w:rPr>
        <w:t xml:space="preserve">The Domain Model of NGDS can be represented as a </w:t>
      </w:r>
      <w:r w:rsidR="007A63F7" w:rsidRPr="00415183">
        <w:rPr>
          <w:rFonts w:asciiTheme="minorHAnsi" w:hAnsiTheme="minorHAnsi"/>
          <w:noProof/>
        </w:rPr>
        <w:t>c</w:t>
      </w:r>
      <w:r w:rsidR="0054133B" w:rsidRPr="00415183">
        <w:rPr>
          <w:rFonts w:asciiTheme="minorHAnsi" w:hAnsiTheme="minorHAnsi"/>
          <w:noProof/>
        </w:rPr>
        <w:t>lass diagram (</w:t>
      </w:r>
      <w:r>
        <w:rPr>
          <w:rFonts w:asciiTheme="minorHAnsi" w:hAnsiTheme="minorHAnsi"/>
          <w:noProof/>
        </w:rPr>
        <w:t>Figure 18)</w:t>
      </w:r>
      <w:commentRangeEnd w:id="264"/>
      <w:r w:rsidR="00063B0C">
        <w:rPr>
          <w:rStyle w:val="CommentReference"/>
          <w:rFonts w:asciiTheme="minorHAnsi" w:hAnsiTheme="minorHAnsi"/>
          <w:color w:val="auto"/>
          <w:kern w:val="0"/>
        </w:rPr>
        <w:commentReference w:id="264"/>
      </w:r>
    </w:p>
    <w:p w:rsidR="006900EA" w:rsidRPr="00962782" w:rsidRDefault="006900EA" w:rsidP="00415183"/>
    <w:p w:rsidR="006900EA" w:rsidRPr="00415183" w:rsidRDefault="006900EA" w:rsidP="00415183">
      <w:pPr>
        <w:pStyle w:val="Caption"/>
        <w:outlineLvl w:val="1"/>
        <w:rPr>
          <w:sz w:val="32"/>
        </w:rPr>
      </w:pPr>
      <w:bookmarkStart w:id="265" w:name="_Toc380661936"/>
      <w:r w:rsidRPr="00415183">
        <w:rPr>
          <w:sz w:val="32"/>
        </w:rPr>
        <w:t>Notes on CKAN</w:t>
      </w:r>
      <w:r w:rsidR="00895275">
        <w:rPr>
          <w:sz w:val="32"/>
        </w:rPr>
        <w:t xml:space="preserve"> in Production Mode</w:t>
      </w:r>
      <w:bookmarkEnd w:id="265"/>
    </w:p>
    <w:p w:rsidR="006900EA" w:rsidRPr="00415183" w:rsidRDefault="00895275" w:rsidP="006900EA">
      <w:pPr>
        <w:pStyle w:val="Body"/>
        <w:rPr>
          <w:rFonts w:asciiTheme="minorHAnsi" w:hAnsiTheme="minorHAnsi"/>
        </w:rPr>
      </w:pPr>
      <w:r>
        <w:rPr>
          <w:rFonts w:asciiTheme="minorHAnsi" w:hAnsiTheme="minorHAnsi"/>
        </w:rPr>
        <w:t xml:space="preserve">When running CKAN in </w:t>
      </w:r>
      <w:r>
        <w:rPr>
          <w:rFonts w:asciiTheme="minorHAnsi" w:hAnsiTheme="minorHAnsi"/>
          <w:b/>
        </w:rPr>
        <w:t>production</w:t>
      </w:r>
      <w:r>
        <w:rPr>
          <w:rFonts w:asciiTheme="minorHAnsi" w:hAnsiTheme="minorHAnsi"/>
        </w:rPr>
        <w:t xml:space="preserve"> mode, consider the following</w:t>
      </w:r>
      <w:r w:rsidR="006900EA" w:rsidRPr="00415183">
        <w:rPr>
          <w:rFonts w:asciiTheme="minorHAnsi" w:hAnsiTheme="minorHAnsi"/>
        </w:rPr>
        <w:t>:</w:t>
      </w:r>
    </w:p>
    <w:p w:rsidR="006900EA" w:rsidRPr="00415183" w:rsidRDefault="006900EA" w:rsidP="0047136E">
      <w:pPr>
        <w:pStyle w:val="Body"/>
        <w:numPr>
          <w:ilvl w:val="0"/>
          <w:numId w:val="27"/>
        </w:numPr>
        <w:rPr>
          <w:rFonts w:asciiTheme="minorHAnsi" w:hAnsiTheme="minorHAnsi"/>
        </w:rPr>
      </w:pPr>
      <w:r w:rsidRPr="00415183">
        <w:rPr>
          <w:rFonts w:asciiTheme="minorHAnsi" w:hAnsiTheme="minorHAnsi"/>
        </w:rPr>
        <w:t>CKAN runs as wsgi job behind ap</w:t>
      </w:r>
      <w:r w:rsidR="00895275" w:rsidRPr="00895275">
        <w:rPr>
          <w:rFonts w:asciiTheme="minorHAnsi" w:hAnsiTheme="minorHAnsi"/>
        </w:rPr>
        <w:t>ache2; you can control it with</w:t>
      </w:r>
      <w:r w:rsidR="00895275">
        <w:rPr>
          <w:rFonts w:asciiTheme="minorHAnsi" w:hAnsiTheme="minorHAnsi"/>
        </w:rPr>
        <w:t xml:space="preserve"> the following command:</w:t>
      </w:r>
      <w:r w:rsidR="00895275">
        <w:rPr>
          <w:rFonts w:asciiTheme="minorHAnsi" w:hAnsiTheme="minorHAnsi"/>
        </w:rPr>
        <w:br/>
      </w:r>
      <w:r w:rsidRPr="00415183">
        <w:rPr>
          <w:rFonts w:asciiTheme="minorHAnsi" w:hAnsiTheme="minorHAnsi"/>
        </w:rPr>
        <w:br/>
        <w:t>sudo service apache2 start|stop|restart|status</w:t>
      </w:r>
    </w:p>
    <w:p w:rsidR="006900EA" w:rsidRPr="00415183" w:rsidRDefault="006900EA" w:rsidP="0047136E">
      <w:pPr>
        <w:pStyle w:val="Body"/>
        <w:numPr>
          <w:ilvl w:val="0"/>
          <w:numId w:val="27"/>
        </w:numPr>
        <w:rPr>
          <w:rFonts w:asciiTheme="minorHAnsi" w:hAnsiTheme="minorHAnsi"/>
        </w:rPr>
      </w:pPr>
      <w:r w:rsidRPr="00415183">
        <w:rPr>
          <w:rFonts w:asciiTheme="minorHAnsi" w:hAnsiTheme="minorHAnsi"/>
        </w:rPr>
        <w:t>The celeryd runs as a service; you can control it with</w:t>
      </w:r>
      <w:r w:rsidR="00895275">
        <w:rPr>
          <w:rFonts w:asciiTheme="minorHAnsi" w:hAnsiTheme="minorHAnsi"/>
        </w:rPr>
        <w:t xml:space="preserve"> the following command</w:t>
      </w:r>
      <w:r w:rsidRPr="00415183">
        <w:rPr>
          <w:rFonts w:asciiTheme="minorHAnsi" w:hAnsiTheme="minorHAnsi"/>
        </w:rPr>
        <w:t xml:space="preserve">: </w:t>
      </w:r>
      <w:r w:rsidR="00557EC5">
        <w:rPr>
          <w:rFonts w:asciiTheme="minorHAnsi" w:hAnsiTheme="minorHAnsi"/>
        </w:rPr>
        <w:br/>
      </w:r>
      <w:r w:rsidRPr="00415183">
        <w:rPr>
          <w:rFonts w:asciiTheme="minorHAnsi" w:hAnsiTheme="minorHAnsi"/>
        </w:rPr>
        <w:br/>
        <w:t>sudo service ngds-celeryd start|stop|restart|status</w:t>
      </w:r>
    </w:p>
    <w:p w:rsidR="006900EA" w:rsidRPr="00415183" w:rsidRDefault="006900EA" w:rsidP="0047136E">
      <w:pPr>
        <w:pStyle w:val="Body"/>
        <w:numPr>
          <w:ilvl w:val="0"/>
          <w:numId w:val="27"/>
        </w:numPr>
        <w:rPr>
          <w:rFonts w:asciiTheme="minorHAnsi" w:hAnsiTheme="minorHAnsi"/>
        </w:rPr>
      </w:pPr>
      <w:r w:rsidRPr="00415183">
        <w:rPr>
          <w:rFonts w:asciiTheme="minorHAnsi" w:hAnsiTheme="minorHAnsi"/>
        </w:rPr>
        <w:t>Tomcat currently has to be started manually but I will try to place it either behind apache2 or start it as a service</w:t>
      </w:r>
      <w:r w:rsidR="00895275">
        <w:rPr>
          <w:rFonts w:asciiTheme="minorHAnsi" w:hAnsiTheme="minorHAnsi"/>
        </w:rPr>
        <w:t xml:space="preserve"> with the following command</w:t>
      </w:r>
      <w:r w:rsidRPr="00415183">
        <w:rPr>
          <w:rFonts w:asciiTheme="minorHAnsi" w:hAnsiTheme="minorHAnsi"/>
        </w:rPr>
        <w:t>:</w:t>
      </w:r>
      <w:r w:rsidR="00895275">
        <w:rPr>
          <w:rFonts w:asciiTheme="minorHAnsi" w:hAnsiTheme="minorHAnsi"/>
        </w:rPr>
        <w:br/>
      </w:r>
      <w:r w:rsidRPr="00415183">
        <w:rPr>
          <w:rFonts w:asciiTheme="minorHAnsi" w:hAnsiTheme="minorHAnsi"/>
        </w:rPr>
        <w:br/>
        <w:t>cd /opt/ngds/tomcat/bin; ./catalina.sh run</w:t>
      </w:r>
    </w:p>
    <w:p w:rsidR="006900EA" w:rsidRPr="00415183" w:rsidRDefault="006900EA" w:rsidP="0047136E">
      <w:pPr>
        <w:pStyle w:val="Body"/>
        <w:numPr>
          <w:ilvl w:val="0"/>
          <w:numId w:val="27"/>
        </w:numPr>
        <w:rPr>
          <w:rFonts w:asciiTheme="minorHAnsi" w:hAnsiTheme="minorHAnsi"/>
        </w:rPr>
      </w:pPr>
      <w:r w:rsidRPr="00415183">
        <w:rPr>
          <w:rFonts w:asciiTheme="minorHAnsi" w:hAnsiTheme="minorHAnsi"/>
        </w:rPr>
        <w:lastRenderedPageBreak/>
        <w:t>If the system is configured to act as a central node a paster command that triggers harvesting has to be scheduled via cron. Adrian can provide the details as he knows more about harvesting than I do.</w:t>
      </w:r>
    </w:p>
    <w:p w:rsidR="006900EA" w:rsidRPr="00415183" w:rsidRDefault="006900EA" w:rsidP="0047136E">
      <w:pPr>
        <w:pStyle w:val="Body"/>
        <w:numPr>
          <w:ilvl w:val="0"/>
          <w:numId w:val="27"/>
        </w:numPr>
        <w:rPr>
          <w:rFonts w:asciiTheme="minorHAnsi" w:hAnsiTheme="minorHAnsi"/>
        </w:rPr>
      </w:pPr>
      <w:r w:rsidRPr="00415183">
        <w:rPr>
          <w:rFonts w:asciiTheme="minorHAnsi" w:hAnsiTheme="minorHAnsi"/>
        </w:rPr>
        <w:t>Both SOLR and Geoserver are hosted by the same tomcat in order to reduce the amount of r</w:t>
      </w:r>
      <w:r w:rsidRPr="00415183">
        <w:rPr>
          <w:rFonts w:asciiTheme="minorHAnsi" w:hAnsiTheme="minorHAnsi"/>
        </w:rPr>
        <w:t>e</w:t>
      </w:r>
      <w:r w:rsidRPr="00415183">
        <w:rPr>
          <w:rFonts w:asciiTheme="minorHAnsi" w:hAnsiTheme="minorHAnsi"/>
        </w:rPr>
        <w:t>sources needed to run the system.</w:t>
      </w:r>
    </w:p>
    <w:p w:rsidR="006900EA" w:rsidRPr="00415183" w:rsidRDefault="00895275" w:rsidP="00415183">
      <w:pPr>
        <w:pStyle w:val="Caption"/>
        <w:rPr>
          <w:sz w:val="32"/>
        </w:rPr>
      </w:pPr>
      <w:r w:rsidRPr="00415183">
        <w:rPr>
          <w:sz w:val="32"/>
        </w:rPr>
        <w:t xml:space="preserve">Comments </w:t>
      </w:r>
      <w:r w:rsidR="00557EC5">
        <w:rPr>
          <w:sz w:val="32"/>
        </w:rPr>
        <w:t>on CKAN in Development Mode</w:t>
      </w:r>
    </w:p>
    <w:p w:rsidR="006900EA" w:rsidRDefault="00557EC5" w:rsidP="00415183">
      <w:pPr>
        <w:pStyle w:val="Body"/>
        <w:rPr>
          <w:rFonts w:asciiTheme="minorHAnsi" w:hAnsiTheme="minorHAnsi"/>
        </w:rPr>
      </w:pPr>
      <w:r>
        <w:rPr>
          <w:rFonts w:asciiTheme="minorHAnsi" w:hAnsiTheme="minorHAnsi"/>
        </w:rPr>
        <w:t>CKAN should not be run behind apache2. Instead, we</w:t>
      </w:r>
      <w:r w:rsidR="006900EA" w:rsidRPr="00415183">
        <w:rPr>
          <w:rFonts w:asciiTheme="minorHAnsi" w:hAnsiTheme="minorHAnsi"/>
        </w:rPr>
        <w:t xml:space="preserve"> recommend the following</w:t>
      </w:r>
      <w:r>
        <w:rPr>
          <w:rFonts w:asciiTheme="minorHAnsi" w:hAnsiTheme="minorHAnsi"/>
        </w:rPr>
        <w:t xml:space="preserve"> commands</w:t>
      </w:r>
      <w:r w:rsidR="006900EA" w:rsidRPr="00415183">
        <w:rPr>
          <w:rFonts w:asciiTheme="minorHAnsi" w:hAnsiTheme="minorHAnsi"/>
        </w:rPr>
        <w:t>:</w:t>
      </w:r>
    </w:p>
    <w:tbl>
      <w:tblPr>
        <w:tblStyle w:val="TableGrid"/>
        <w:tblW w:w="0" w:type="auto"/>
        <w:tblLook w:val="04A0" w:firstRow="1" w:lastRow="0" w:firstColumn="1" w:lastColumn="0" w:noHBand="0" w:noVBand="1"/>
      </w:tblPr>
      <w:tblGrid>
        <w:gridCol w:w="9576"/>
      </w:tblGrid>
      <w:tr w:rsidR="00557EC5" w:rsidRPr="00C03A67" w:rsidTr="0027136D">
        <w:tc>
          <w:tcPr>
            <w:tcW w:w="9576" w:type="dxa"/>
            <w:shd w:val="pct5" w:color="auto" w:fill="auto"/>
          </w:tcPr>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sudo service apache2 stop</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/opt/ngds/bin/default</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 ./bin/activate</w:t>
            </w:r>
          </w:p>
          <w:p w:rsidR="00557EC5" w:rsidRPr="00557EC5" w:rsidRDefault="00557EC5" w:rsidP="00557EC5">
            <w:pPr>
              <w:spacing w:after="0"/>
              <w:rPr>
                <w:rFonts w:ascii="Courier New" w:hAnsi="Courier New" w:cs="Courier New"/>
              </w:rPr>
            </w:pPr>
            <w:r>
              <w:rPr>
                <w:rFonts w:ascii="Courier New" w:hAnsi="Courier New" w:cs="Courier New"/>
              </w:rPr>
              <w:t xml:space="preserve">% </w:t>
            </w:r>
            <w:r w:rsidRPr="00557EC5">
              <w:rPr>
                <w:rFonts w:ascii="Courier New" w:hAnsi="Courier New" w:cs="Courier New"/>
              </w:rPr>
              <w:t>cd ckan</w:t>
            </w:r>
          </w:p>
          <w:p w:rsidR="00557EC5" w:rsidRPr="00557EC5" w:rsidRDefault="00557EC5" w:rsidP="00557EC5">
            <w:pPr>
              <w:spacing w:after="0"/>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ln -s /opt/ngds/etc/ckan/default/production.ini ./development.ini</w:t>
            </w:r>
          </w:p>
          <w:p w:rsidR="00557EC5" w:rsidRPr="00415183" w:rsidRDefault="00557EC5" w:rsidP="0027136D">
            <w:pPr>
              <w:spacing w:after="0" w:line="276" w:lineRule="auto"/>
              <w:rPr>
                <w:rFonts w:ascii="Courier New" w:hAnsi="Courier New" w:cs="Courier New"/>
                <w:lang w:val="fr-FR"/>
              </w:rPr>
            </w:pPr>
            <w:r>
              <w:rPr>
                <w:rFonts w:ascii="Courier New" w:hAnsi="Courier New" w:cs="Courier New"/>
                <w:lang w:val="fr-FR"/>
              </w:rPr>
              <w:t xml:space="preserve">% </w:t>
            </w:r>
            <w:r w:rsidRPr="00557EC5">
              <w:rPr>
                <w:rFonts w:ascii="Courier New" w:hAnsi="Courier New" w:cs="Courier New"/>
                <w:lang w:val="fr-FR"/>
              </w:rPr>
              <w:t>paster serve development.ini</w:t>
            </w:r>
          </w:p>
        </w:tc>
      </w:tr>
    </w:tbl>
    <w:p w:rsidR="00557EC5" w:rsidRPr="00415183" w:rsidRDefault="00557EC5" w:rsidP="00415183">
      <w:pPr>
        <w:pStyle w:val="Body"/>
        <w:rPr>
          <w:rFonts w:asciiTheme="minorHAnsi" w:hAnsiTheme="minorHAnsi"/>
        </w:rPr>
      </w:pPr>
    </w:p>
    <w:p w:rsidR="00557EC5" w:rsidRPr="00F979FD" w:rsidRDefault="00557EC5" w:rsidP="00557EC5">
      <w:pPr>
        <w:pStyle w:val="Caption"/>
        <w:outlineLvl w:val="1"/>
        <w:rPr>
          <w:sz w:val="32"/>
        </w:rPr>
      </w:pPr>
      <w:bookmarkStart w:id="266" w:name="_Toc380661937"/>
      <w:r w:rsidRPr="00F979FD">
        <w:rPr>
          <w:sz w:val="32"/>
        </w:rPr>
        <w:t>Known Issues</w:t>
      </w:r>
      <w:bookmarkEnd w:id="266"/>
    </w:p>
    <w:p w:rsidR="00557EC5" w:rsidRPr="00F979FD" w:rsidRDefault="00557EC5" w:rsidP="0047136E">
      <w:pPr>
        <w:pStyle w:val="Body"/>
        <w:numPr>
          <w:ilvl w:val="0"/>
          <w:numId w:val="28"/>
        </w:numPr>
        <w:rPr>
          <w:rFonts w:asciiTheme="minorHAnsi" w:hAnsiTheme="minorHAnsi"/>
        </w:rPr>
      </w:pPr>
      <w:r w:rsidRPr="00F979FD">
        <w:rPr>
          <w:rFonts w:asciiTheme="minorHAnsi" w:hAnsiTheme="minorHAnsi"/>
        </w:rPr>
        <w:t>Configure the CATALINA_OPTS variable to provide more stackspace for tomcat (the default va</w:t>
      </w:r>
      <w:r w:rsidRPr="00F979FD">
        <w:rPr>
          <w:rFonts w:asciiTheme="minorHAnsi" w:hAnsiTheme="minorHAnsi"/>
        </w:rPr>
        <w:t>l</w:t>
      </w:r>
      <w:r w:rsidRPr="00F979FD">
        <w:rPr>
          <w:rFonts w:asciiTheme="minorHAnsi" w:hAnsiTheme="minorHAnsi"/>
        </w:rPr>
        <w:t>ues are too low for production mode)</w:t>
      </w:r>
    </w:p>
    <w:p w:rsidR="00557EC5" w:rsidRPr="00F979FD" w:rsidRDefault="00557EC5" w:rsidP="0047136E">
      <w:pPr>
        <w:pStyle w:val="Body"/>
        <w:numPr>
          <w:ilvl w:val="0"/>
          <w:numId w:val="28"/>
        </w:numPr>
        <w:rPr>
          <w:rFonts w:asciiTheme="minorHAnsi" w:hAnsiTheme="minorHAnsi"/>
        </w:rPr>
      </w:pPr>
      <w:r w:rsidRPr="00F979FD">
        <w:rPr>
          <w:rFonts w:asciiTheme="minorHAnsi" w:hAnsiTheme="minorHAnsi"/>
        </w:rPr>
        <w:t>Configure tomcat to either run behind apache2 or as a service (I will try my best to do that b</w:t>
      </w:r>
      <w:r w:rsidRPr="00F979FD">
        <w:rPr>
          <w:rFonts w:asciiTheme="minorHAnsi" w:hAnsiTheme="minorHAnsi"/>
        </w:rPr>
        <w:t>e</w:t>
      </w:r>
      <w:r w:rsidRPr="00F979FD">
        <w:rPr>
          <w:rFonts w:asciiTheme="minorHAnsi" w:hAnsiTheme="minorHAnsi"/>
        </w:rPr>
        <w:t>fore end of next week)</w:t>
      </w:r>
    </w:p>
    <w:p w:rsidR="006900EA" w:rsidRPr="00962782" w:rsidRDefault="006900EA" w:rsidP="00415183"/>
    <w:p w:rsidR="00861FBD" w:rsidRPr="00415183" w:rsidRDefault="00861FBD" w:rsidP="00415183">
      <w:pPr>
        <w:pStyle w:val="Body"/>
        <w:keepNext/>
        <w:spacing w:before="0" w:after="100" w:line="240" w:lineRule="auto"/>
        <w:rPr>
          <w:rFonts w:asciiTheme="minorHAnsi" w:hAnsiTheme="minorHAnsi"/>
          <w:noProof/>
        </w:rPr>
      </w:pPr>
      <w:r w:rsidRPr="00415183">
        <w:rPr>
          <w:rFonts w:asciiTheme="minorHAnsi" w:hAnsiTheme="minorHAnsi"/>
          <w:noProof/>
        </w:rPr>
        <w:lastRenderedPageBreak/>
        <w:drawing>
          <wp:inline distT="0" distB="0" distL="0" distR="0" wp14:anchorId="2EE8BC0F" wp14:editId="31834D8A">
            <wp:extent cx="3954780" cy="436626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54780" cy="4366260"/>
                    </a:xfrm>
                    <a:prstGeom prst="rect">
                      <a:avLst/>
                    </a:prstGeom>
                    <a:noFill/>
                    <a:ln>
                      <a:noFill/>
                    </a:ln>
                  </pic:spPr>
                </pic:pic>
              </a:graphicData>
            </a:graphic>
          </wp:inline>
        </w:drawing>
      </w:r>
    </w:p>
    <w:p w:rsidR="00861FBD" w:rsidRPr="005E68DF" w:rsidRDefault="00861FBD" w:rsidP="00415183">
      <w:pPr>
        <w:pStyle w:val="Caption"/>
        <w:spacing w:after="100"/>
      </w:pPr>
      <w:bookmarkStart w:id="267" w:name="_Ref362507590"/>
      <w:bookmarkStart w:id="268" w:name="_Toc377463059"/>
      <w:r w:rsidRPr="005E68DF">
        <w:t xml:space="preserve">Figure </w:t>
      </w:r>
      <w:r w:rsidR="00FD55BF" w:rsidRPr="00FB6A10">
        <w:fldChar w:fldCharType="begin"/>
      </w:r>
      <w:r w:rsidRPr="005E68DF">
        <w:instrText xml:space="preserve"> SEQ Figure \* ARABIC </w:instrText>
      </w:r>
      <w:r w:rsidR="00FD55BF" w:rsidRPr="00FB6A10">
        <w:fldChar w:fldCharType="separate"/>
      </w:r>
      <w:r w:rsidR="00623C6B" w:rsidRPr="005E68DF">
        <w:t>17</w:t>
      </w:r>
      <w:r w:rsidR="00FD55BF" w:rsidRPr="00FB6A10">
        <w:fldChar w:fldCharType="end"/>
      </w:r>
      <w:bookmarkEnd w:id="267"/>
      <w:r w:rsidRPr="005E68DF">
        <w:t>: NGDS Domain Model of Resources as a Class Diagram</w:t>
      </w:r>
      <w:bookmarkEnd w:id="268"/>
    </w:p>
    <w:p w:rsidR="00003EA5" w:rsidRPr="00415183" w:rsidRDefault="00003EA5" w:rsidP="00415183">
      <w:pPr>
        <w:pStyle w:val="Body"/>
        <w:spacing w:before="0" w:after="100" w:line="240" w:lineRule="auto"/>
        <w:rPr>
          <w:rFonts w:asciiTheme="minorHAnsi" w:hAnsiTheme="minorHAnsi"/>
        </w:rPr>
      </w:pPr>
    </w:p>
    <w:p w:rsidR="00DD0C2B" w:rsidRPr="00415183" w:rsidRDefault="00DD0C2B" w:rsidP="00415183">
      <w:pPr>
        <w:pStyle w:val="Body"/>
        <w:keepNext/>
        <w:spacing w:before="0" w:after="100" w:line="240" w:lineRule="auto"/>
        <w:rPr>
          <w:rFonts w:asciiTheme="minorHAnsi" w:hAnsiTheme="minorHAnsi"/>
          <w:noProof/>
        </w:rPr>
      </w:pPr>
      <w:r w:rsidRPr="00415183">
        <w:rPr>
          <w:rFonts w:asciiTheme="minorHAnsi" w:hAnsiTheme="minorHAnsi"/>
          <w:noProof/>
        </w:rPr>
        <w:lastRenderedPageBreak/>
        <w:drawing>
          <wp:inline distT="0" distB="0" distL="0" distR="0" wp14:anchorId="1542628E" wp14:editId="2ECB96A3">
            <wp:extent cx="5486400" cy="3306681"/>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86400" cy="3306681"/>
                    </a:xfrm>
                    <a:prstGeom prst="rect">
                      <a:avLst/>
                    </a:prstGeom>
                    <a:noFill/>
                    <a:ln>
                      <a:noFill/>
                    </a:ln>
                  </pic:spPr>
                </pic:pic>
              </a:graphicData>
            </a:graphic>
          </wp:inline>
        </w:drawing>
      </w:r>
    </w:p>
    <w:p w:rsidR="00DD0C2B" w:rsidRDefault="00DD0C2B" w:rsidP="00415183">
      <w:pPr>
        <w:pStyle w:val="Caption"/>
        <w:spacing w:after="100"/>
      </w:pPr>
      <w:bookmarkStart w:id="269" w:name="_Ref361239922"/>
      <w:bookmarkStart w:id="270" w:name="_Toc377463060"/>
      <w:r w:rsidRPr="005E68DF">
        <w:t xml:space="preserve">Figure </w:t>
      </w:r>
      <w:r w:rsidR="00FD55BF" w:rsidRPr="00FB6A10">
        <w:fldChar w:fldCharType="begin"/>
      </w:r>
      <w:r w:rsidRPr="005E68DF">
        <w:instrText xml:space="preserve"> SEQ Figure \* ARABIC </w:instrText>
      </w:r>
      <w:r w:rsidR="00FD55BF" w:rsidRPr="00FB6A10">
        <w:fldChar w:fldCharType="separate"/>
      </w:r>
      <w:r w:rsidR="00623C6B" w:rsidRPr="005E68DF">
        <w:t>18</w:t>
      </w:r>
      <w:r w:rsidR="00FD55BF" w:rsidRPr="00FB6A10">
        <w:fldChar w:fldCharType="end"/>
      </w:r>
      <w:bookmarkEnd w:id="269"/>
      <w:r w:rsidRPr="005E68DF">
        <w:t>: NGDS High</w:t>
      </w:r>
      <w:r w:rsidR="009F5F4D" w:rsidRPr="005E68DF">
        <w:t>-</w:t>
      </w:r>
      <w:r w:rsidRPr="005E68DF">
        <w:t>level Components</w:t>
      </w:r>
      <w:bookmarkEnd w:id="270"/>
    </w:p>
    <w:p w:rsidR="00972A32" w:rsidRDefault="00972A32" w:rsidP="00FD6C46"/>
    <w:p w:rsidR="00FD6C46" w:rsidRDefault="00FD6C46" w:rsidP="00FD6C46">
      <w:pPr>
        <w:rPr>
          <w:color w:val="000000"/>
          <w:kern w:val="22"/>
        </w:rPr>
      </w:pPr>
      <w:r>
        <w:br w:type="page"/>
      </w:r>
    </w:p>
    <w:p w:rsidR="00FD6C46" w:rsidRPr="00FD6C46" w:rsidRDefault="00FD6C46" w:rsidP="00FD6C46"/>
    <w:sectPr w:rsidR="00FD6C46" w:rsidRPr="00FD6C46" w:rsidSect="00415183">
      <w:footerReference w:type="even" r:id="rId52"/>
      <w:footerReference w:type="default" r:id="rId53"/>
      <w:type w:val="oddPage"/>
      <w:pgSz w:w="12240" w:h="15840" w:code="1"/>
      <w:pgMar w:top="1267" w:right="1440" w:bottom="1440" w:left="720" w:header="720" w:footer="1008" w:gutter="72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26" w:author="Jordan Matti" w:date="2014-02-06T16:35:00Z" w:initials="JM">
    <w:p w:rsidR="00E156B9" w:rsidRDefault="00E156B9">
      <w:pPr>
        <w:pStyle w:val="CommentText"/>
      </w:pPr>
      <w:r>
        <w:rPr>
          <w:rStyle w:val="CommentReference"/>
        </w:rPr>
        <w:annotationRef/>
      </w:r>
      <w:r>
        <w:t>There is no section devoted to installing either one of these components</w:t>
      </w:r>
    </w:p>
  </w:comment>
  <w:comment w:id="127" w:author="Christy Caudill" w:date="2014-02-07T14:14:00Z" w:initials="CMC">
    <w:p w:rsidR="00E156B9" w:rsidRDefault="00E156B9">
      <w:pPr>
        <w:pStyle w:val="CommentText"/>
      </w:pPr>
      <w:r>
        <w:rPr>
          <w:rStyle w:val="CommentReference"/>
        </w:rPr>
        <w:annotationRef/>
      </w:r>
      <w:r>
        <w:t>Should this document really incompass intalling other software? Perhaps give an install link instead.  Seems best to keep this from getting too huge.</w:t>
      </w:r>
    </w:p>
  </w:comment>
  <w:comment w:id="153" w:author="Jordan Matti" w:date="2014-02-20T11:52:00Z" w:initials="JM">
    <w:p w:rsidR="00E156B9" w:rsidRDefault="00E156B9" w:rsidP="00C111FB">
      <w:pPr>
        <w:pStyle w:val="CommentText"/>
      </w:pPr>
      <w:r>
        <w:rPr>
          <w:rStyle w:val="CommentReference"/>
        </w:rPr>
        <w:annotationRef/>
      </w:r>
      <w:r>
        <w:t>Provide an example of a pe</w:t>
      </w:r>
      <w:r>
        <w:t>r</w:t>
      </w:r>
      <w:r>
        <w:t>mission error and the means to correct it</w:t>
      </w:r>
    </w:p>
  </w:comment>
  <w:comment w:id="154" w:author="Christy Caudill" w:date="2014-02-07T14:24:00Z" w:initials="CMC">
    <w:p w:rsidR="00E156B9" w:rsidRDefault="00E156B9">
      <w:pPr>
        <w:pStyle w:val="CommentText"/>
      </w:pPr>
      <w:r>
        <w:rPr>
          <w:rStyle w:val="CommentReference"/>
        </w:rPr>
        <w:annotationRef/>
      </w:r>
      <w:r>
        <w:t>I don’t think a developer would need an example of sudo – you just put this word in front of any command.  Others may dis</w:t>
      </w:r>
      <w:r>
        <w:t>a</w:t>
      </w:r>
      <w:r>
        <w:t>gree that an example is not needed…</w:t>
      </w:r>
    </w:p>
  </w:comment>
  <w:comment w:id="195" w:author="Jordan Matti" w:date="2014-02-19T14:24:00Z" w:initials="JM">
    <w:p w:rsidR="00E156B9" w:rsidRDefault="00E156B9" w:rsidP="00972A32">
      <w:pPr>
        <w:pStyle w:val="CommentText"/>
      </w:pPr>
      <w:r>
        <w:rPr>
          <w:rStyle w:val="CommentReference"/>
        </w:rPr>
        <w:annotationRef/>
      </w:r>
      <w:r>
        <w:t>What does this mean?</w:t>
      </w:r>
    </w:p>
  </w:comment>
  <w:comment w:id="220" w:author="Jordan Matti" w:date="2014-02-19T14:24:00Z" w:initials="JM">
    <w:p w:rsidR="00E156B9" w:rsidRDefault="00E156B9" w:rsidP="00972A32">
      <w:pPr>
        <w:pStyle w:val="CommentText"/>
      </w:pPr>
      <w:r>
        <w:rPr>
          <w:rStyle w:val="CommentReference"/>
        </w:rPr>
        <w:annotationRef/>
      </w:r>
      <w:r>
        <w:t>The install of what?</w:t>
      </w:r>
    </w:p>
  </w:comment>
  <w:comment w:id="221" w:author="Jordan Matti" w:date="2014-02-19T14:24:00Z" w:initials="JM">
    <w:p w:rsidR="00E156B9" w:rsidRDefault="00E156B9" w:rsidP="00972A32">
      <w:pPr>
        <w:pStyle w:val="CommentText"/>
      </w:pPr>
      <w:r>
        <w:rPr>
          <w:rStyle w:val="CommentReference"/>
        </w:rPr>
        <w:annotationRef/>
      </w:r>
      <w:r>
        <w:t>How?</w:t>
      </w:r>
    </w:p>
  </w:comment>
  <w:comment w:id="222" w:author="Jordan Matti" w:date="2014-02-19T14:24:00Z" w:initials="JM">
    <w:p w:rsidR="00E156B9" w:rsidRDefault="00E156B9" w:rsidP="00972A32">
      <w:pPr>
        <w:pStyle w:val="CommentText"/>
      </w:pPr>
      <w:r>
        <w:rPr>
          <w:rStyle w:val="CommentReference"/>
        </w:rPr>
        <w:annotationRef/>
      </w:r>
      <w:r>
        <w:t>Which software?</w:t>
      </w:r>
    </w:p>
  </w:comment>
  <w:comment w:id="223" w:author="Jordan Matti" w:date="2014-02-19T14:24:00Z" w:initials="JM">
    <w:p w:rsidR="00E156B9" w:rsidRDefault="00E156B9" w:rsidP="00972A32">
      <w:pPr>
        <w:pStyle w:val="CommentText"/>
      </w:pPr>
      <w:r>
        <w:rPr>
          <w:rStyle w:val="CommentReference"/>
        </w:rPr>
        <w:annotationRef/>
      </w:r>
      <w:r>
        <w:t>Which web sites?</w:t>
      </w:r>
    </w:p>
  </w:comment>
  <w:comment w:id="224" w:author="Jordan Matti" w:date="2014-02-19T14:24:00Z" w:initials="JM">
    <w:p w:rsidR="00E156B9" w:rsidRDefault="00E156B9" w:rsidP="00972A32">
      <w:pPr>
        <w:pStyle w:val="CommentText"/>
      </w:pPr>
      <w:r>
        <w:rPr>
          <w:rStyle w:val="CommentReference"/>
        </w:rPr>
        <w:annotationRef/>
      </w:r>
      <w:r>
        <w:t>Which ports?</w:t>
      </w:r>
    </w:p>
  </w:comment>
  <w:comment w:id="225" w:author="Jordan Matti" w:date="2014-02-19T14:24:00Z" w:initials="JM">
    <w:p w:rsidR="00E156B9" w:rsidRDefault="00E156B9" w:rsidP="00972A32">
      <w:pPr>
        <w:pStyle w:val="CommentText"/>
      </w:pPr>
      <w:r>
        <w:rPr>
          <w:rStyle w:val="CommentReference"/>
        </w:rPr>
        <w:annotationRef/>
      </w:r>
      <w:r>
        <w:t>Where will they find the desired port for the physical machine?</w:t>
      </w:r>
    </w:p>
  </w:comment>
  <w:comment w:id="226" w:author="Jordan Matti" w:date="2014-02-19T14:24:00Z" w:initials="JM">
    <w:p w:rsidR="00E156B9" w:rsidRDefault="00E156B9" w:rsidP="00972A32">
      <w:pPr>
        <w:pStyle w:val="CommentText"/>
      </w:pPr>
      <w:r>
        <w:rPr>
          <w:rStyle w:val="CommentReference"/>
        </w:rPr>
        <w:annotationRef/>
      </w:r>
      <w:r>
        <w:t>Which websites?</w:t>
      </w:r>
    </w:p>
  </w:comment>
  <w:comment w:id="229" w:author="Jordan Matti" w:date="2014-02-06T16:34:00Z" w:initials="JM">
    <w:p w:rsidR="00E156B9" w:rsidRDefault="00E156B9" w:rsidP="00775148">
      <w:pPr>
        <w:pStyle w:val="CommentText"/>
      </w:pPr>
      <w:r>
        <w:rPr>
          <w:rStyle w:val="CommentReference"/>
        </w:rPr>
        <w:annotationRef/>
      </w:r>
      <w:r>
        <w:t>What is this?</w:t>
      </w:r>
    </w:p>
  </w:comment>
  <w:comment w:id="230" w:author="Jordan Matti" w:date="2014-02-06T16:34:00Z" w:initials="JM">
    <w:p w:rsidR="00E156B9" w:rsidRDefault="00E156B9" w:rsidP="00775148">
      <w:pPr>
        <w:pStyle w:val="CommentText"/>
      </w:pPr>
      <w:r>
        <w:rPr>
          <w:rStyle w:val="CommentReference"/>
        </w:rPr>
        <w:annotationRef/>
      </w:r>
      <w:r>
        <w:t>How and why? Under what circumstances?</w:t>
      </w:r>
    </w:p>
  </w:comment>
  <w:comment w:id="228" w:author="Jordan Matti" w:date="2014-02-06T16:34:00Z" w:initials="JM">
    <w:p w:rsidR="00E156B9" w:rsidRDefault="00E156B9" w:rsidP="00775148">
      <w:pPr>
        <w:pStyle w:val="CommentText"/>
      </w:pPr>
      <w:r>
        <w:t>Needs more information:</w:t>
      </w:r>
    </w:p>
    <w:p w:rsidR="00E156B9" w:rsidRDefault="00E156B9" w:rsidP="0047136E">
      <w:pPr>
        <w:pStyle w:val="CommentText"/>
        <w:numPr>
          <w:ilvl w:val="0"/>
          <w:numId w:val="25"/>
        </w:numPr>
        <w:spacing w:after="120" w:line="240" w:lineRule="auto"/>
      </w:pPr>
      <w:r>
        <w:rPr>
          <w:rStyle w:val="CommentReference"/>
        </w:rPr>
        <w:annotationRef/>
      </w:r>
      <w:r>
        <w:t xml:space="preserve">What is </w:t>
      </w:r>
      <w:r>
        <w:rPr>
          <w:b/>
        </w:rPr>
        <w:t>development.ini</w:t>
      </w:r>
    </w:p>
    <w:p w:rsidR="00E156B9" w:rsidRDefault="00E156B9" w:rsidP="0047136E">
      <w:pPr>
        <w:pStyle w:val="CommentText"/>
        <w:numPr>
          <w:ilvl w:val="0"/>
          <w:numId w:val="25"/>
        </w:numPr>
        <w:spacing w:after="120" w:line="240" w:lineRule="auto"/>
      </w:pPr>
      <w:r>
        <w:t>What does it do?</w:t>
      </w:r>
    </w:p>
    <w:p w:rsidR="00E156B9" w:rsidRDefault="00E156B9" w:rsidP="0047136E">
      <w:pPr>
        <w:pStyle w:val="CommentText"/>
        <w:numPr>
          <w:ilvl w:val="0"/>
          <w:numId w:val="25"/>
        </w:numPr>
        <w:spacing w:after="120" w:line="240" w:lineRule="auto"/>
      </w:pPr>
      <w:r>
        <w:t>Where is it located?</w:t>
      </w:r>
    </w:p>
    <w:p w:rsidR="00E156B9" w:rsidRDefault="00E156B9" w:rsidP="0047136E">
      <w:pPr>
        <w:pStyle w:val="CommentText"/>
        <w:numPr>
          <w:ilvl w:val="0"/>
          <w:numId w:val="25"/>
        </w:numPr>
        <w:spacing w:after="120" w:line="240" w:lineRule="auto"/>
      </w:pPr>
      <w:r>
        <w:t>How and under what circumstances is it mod</w:t>
      </w:r>
      <w:r>
        <w:t>i</w:t>
      </w:r>
      <w:r>
        <w:t>fied?</w:t>
      </w:r>
    </w:p>
    <w:p w:rsidR="00E156B9" w:rsidRDefault="00E156B9" w:rsidP="0047136E">
      <w:pPr>
        <w:pStyle w:val="CommentText"/>
        <w:numPr>
          <w:ilvl w:val="0"/>
          <w:numId w:val="25"/>
        </w:numPr>
        <w:spacing w:after="120" w:line="240" w:lineRule="auto"/>
      </w:pPr>
    </w:p>
  </w:comment>
  <w:comment w:id="232" w:author="Christy Caudill" w:date="2014-02-07T14:25:00Z" w:initials="CMC">
    <w:p w:rsidR="00E156B9" w:rsidRDefault="00E156B9">
      <w:pPr>
        <w:pStyle w:val="CommentText"/>
      </w:pPr>
      <w:r>
        <w:rPr>
          <w:rStyle w:val="CommentReference"/>
        </w:rPr>
        <w:annotationRef/>
      </w:r>
      <w:r>
        <w:t>We’ll have to ask Adrain about this one…</w:t>
      </w:r>
    </w:p>
  </w:comment>
  <w:comment w:id="231" w:author="Jordan Matti" w:date="2014-02-06T16:34:00Z" w:initials="JM">
    <w:p w:rsidR="00E156B9" w:rsidRDefault="00E156B9" w:rsidP="00775148">
      <w:pPr>
        <w:pStyle w:val="CommentText"/>
      </w:pPr>
      <w:r>
        <w:rPr>
          <w:rStyle w:val="CommentReference"/>
        </w:rPr>
        <w:annotationRef/>
      </w:r>
      <w:r>
        <w:t>This should be the SECOND paragraph of Appendix A</w:t>
      </w:r>
    </w:p>
  </w:comment>
  <w:comment w:id="264" w:author="Jordan Matti" w:date="2014-02-07T12:01:00Z" w:initials="JM">
    <w:p w:rsidR="00E156B9" w:rsidRDefault="00E156B9">
      <w:pPr>
        <w:pStyle w:val="CommentText"/>
      </w:pPr>
      <w:r>
        <w:rPr>
          <w:rStyle w:val="CommentReference"/>
        </w:rPr>
        <w:annotationRef/>
      </w:r>
      <w:r>
        <w:t>Needs elaboration</w:t>
      </w:r>
    </w:p>
  </w:comment>
</w:comment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76A6B" w:rsidRDefault="00F76A6B">
      <w:r>
        <w:separator/>
      </w:r>
    </w:p>
  </w:endnote>
  <w:endnote w:type="continuationSeparator" w:id="0">
    <w:p w:rsidR="00F76A6B" w:rsidRDefault="00F76A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6B9" w:rsidRDefault="00E156B9">
    <w:pPr>
      <w:pStyle w:val="Footer"/>
    </w:pPr>
    <w:r>
      <w:t>Copyright Siemens AG</w:t>
    </w:r>
    <w:r>
      <w:tab/>
    </w:r>
    <w:r>
      <w:fldChar w:fldCharType="begin"/>
    </w:r>
    <w:r>
      <w:instrText xml:space="preserve"> PAGE  \* ArabicDash  \* MERGEFORMAT </w:instrText>
    </w:r>
    <w:r>
      <w:fldChar w:fldCharType="separate"/>
    </w:r>
    <w:r>
      <w:t>- 2 -</w:t>
    </w:r>
    <w:r>
      <w:fldChar w:fldCharType="end"/>
    </w:r>
    <w:r>
      <w:tab/>
    </w:r>
    <w:r>
      <w:fldChar w:fldCharType="begin"/>
    </w:r>
    <w:r>
      <w:instrText xml:space="preserve"> DATE  \@ "MMMM d, yyyy"  \* MERGEFORMAT </w:instrText>
    </w:r>
    <w:r>
      <w:fldChar w:fldCharType="separate"/>
    </w:r>
    <w:r w:rsidR="00D24FAB">
      <w:t>February 20, 2014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6B9" w:rsidRDefault="00E156B9">
    <w:pPr>
      <w:pStyle w:val="z-disclaimer"/>
    </w:pPr>
    <w:r>
      <w:t>All future revisions to this document shall be approved by the content owner prior to release.</w:t>
    </w:r>
  </w:p>
  <w:p w:rsidR="00E156B9" w:rsidRDefault="00E156B9">
    <w:pPr>
      <w:pStyle w:val="z-disclaim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6B9" w:rsidRDefault="00E156B9">
    <w:pPr>
      <w:pStyle w:val="Footer"/>
      <w:tabs>
        <w:tab w:val="clear" w:pos="8640"/>
        <w:tab w:val="right" w:pos="8208"/>
      </w:tabs>
      <w:jc w:val="left"/>
    </w:pPr>
    <w:r>
      <mc:AlternateContent>
        <mc:Choice Requires="wps">
          <w:drawing>
            <wp:anchor distT="0" distB="0" distL="114300" distR="114300" simplePos="0" relativeHeight="251657216" behindDoc="0" locked="0" layoutInCell="1" allowOverlap="1" wp14:anchorId="0E050C84" wp14:editId="72BDD3C1">
              <wp:simplePos x="0" y="0"/>
              <wp:positionH relativeFrom="margin">
                <wp:posOffset>8890</wp:posOffset>
              </wp:positionH>
              <wp:positionV relativeFrom="paragraph">
                <wp:posOffset>-29845</wp:posOffset>
              </wp:positionV>
              <wp:extent cx="5206365" cy="635"/>
              <wp:effectExtent l="0" t="0" r="0" b="18415"/>
              <wp:wrapNone/>
              <wp:docPr id="4" name="Lin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0636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2" o:spid="_x0000_s1026" style="position:absolute;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7pt,-2.35pt" to="410.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sidR="00D24FAB">
      <w:rPr>
        <w:rStyle w:val="PageNumber"/>
      </w:rPr>
      <w:t>ii</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sidR="00D24FAB">
      <w:rPr>
        <w:rStyle w:val="PageNumber"/>
      </w:rPr>
      <w:t>Thursday, February 20, 2014</w:t>
    </w:r>
    <w:r>
      <w:rPr>
        <w:rStyle w:val="PageNumber"/>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6B9" w:rsidRDefault="00E156B9">
    <w:pPr>
      <w:pStyle w:val="Footer"/>
      <w:tabs>
        <w:tab w:val="clear" w:pos="8640"/>
        <w:tab w:val="right" w:pos="8280"/>
      </w:tabs>
    </w:pPr>
    <w:r>
      <mc:AlternateContent>
        <mc:Choice Requires="wps">
          <w:drawing>
            <wp:anchor distT="0" distB="0" distL="114300" distR="114300" simplePos="0" relativeHeight="251656192" behindDoc="0" locked="0" layoutInCell="1" allowOverlap="1" wp14:anchorId="7A41E6C1" wp14:editId="4D3E822F">
              <wp:simplePos x="0" y="0"/>
              <wp:positionH relativeFrom="margin">
                <wp:posOffset>-15240</wp:posOffset>
              </wp:positionH>
              <wp:positionV relativeFrom="paragraph">
                <wp:posOffset>-29845</wp:posOffset>
              </wp:positionV>
              <wp:extent cx="5234940" cy="635"/>
              <wp:effectExtent l="0" t="0" r="3810" b="18415"/>
              <wp:wrapNone/>
              <wp:docPr id="3" name="Lin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494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1" o:spid="_x0000_s1026" style="position:absolute;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1.2pt,-2.35pt" to="411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" strokeweight=".25pt">
              <w10:wrap anchorx="margin"/>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sidR="00D24FAB">
      <w:rPr>
        <w:rStyle w:val="PageNumber"/>
      </w:rPr>
      <w:t>Thursday, February 20, 2014</w:t>
    </w:r>
    <w:r>
      <w:rPr>
        <w:rStyle w:val="PageNumber"/>
      </w:rPr>
      <w:fldChar w:fldCharType="end"/>
    </w:r>
    <w:r>
      <w:rPr>
        <w:rStyle w:val="PageNumber"/>
      </w:rPr>
      <w:tab/>
    </w:r>
    <w:r>
      <w:tab/>
    </w:r>
    <w:r>
      <w:rPr>
        <w:rStyle w:val="PageNumber"/>
      </w:rPr>
      <w:fldChar w:fldCharType="begin"/>
    </w:r>
    <w:r>
      <w:rPr>
        <w:rStyle w:val="PageNumber"/>
      </w:rPr>
      <w:instrText xml:space="preserve"> PAGE </w:instrText>
    </w:r>
    <w:r>
      <w:rPr>
        <w:rStyle w:val="PageNumber"/>
      </w:rPr>
      <w:fldChar w:fldCharType="separate"/>
    </w:r>
    <w:r w:rsidR="00D24FAB">
      <w:rPr>
        <w:rStyle w:val="PageNumber"/>
      </w:rPr>
      <w:t>i</w:t>
    </w:r>
    <w:r>
      <w:rPr>
        <w:rStyle w:val="PageNumber"/>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6B9" w:rsidRDefault="00E156B9">
    <w:pPr>
      <w:pStyle w:val="Footer"/>
      <w:jc w:val="left"/>
    </w:pPr>
    <w:r>
      <mc:AlternateContent>
        <mc:Choice Requires="wps">
          <w:drawing>
            <wp:anchor distT="0" distB="0" distL="114300" distR="114300" simplePos="0" relativeHeight="251659264" behindDoc="0" locked="0" layoutInCell="1" allowOverlap="1" wp14:anchorId="1F04CCA0" wp14:editId="162AD751">
              <wp:simplePos x="0" y="0"/>
              <wp:positionH relativeFrom="margin">
                <wp:posOffset>-635</wp:posOffset>
              </wp:positionH>
              <wp:positionV relativeFrom="paragraph">
                <wp:posOffset>-29845</wp:posOffset>
              </wp:positionV>
              <wp:extent cx="5482590" cy="635"/>
              <wp:effectExtent l="0" t="0" r="3810" b="18415"/>
              <wp:wrapNone/>
              <wp:docPr id="2" name="Lin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82590"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7" o:spid="_x0000_s1026" style="position:absolute;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05pt,-2.35pt" to="431.6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" strokeweight=".25pt">
              <w10:wrap anchorx="margin"/>
            </v:line>
          </w:pict>
        </mc:Fallback>
      </mc:AlternateContent>
    </w:r>
    <w:r>
      <w:rPr>
        <w:rStyle w:val="PageNumber"/>
      </w:rPr>
      <w:fldChar w:fldCharType="begin"/>
    </w:r>
    <w:r>
      <w:rPr>
        <w:rStyle w:val="PageNumber"/>
      </w:rPr>
      <w:instrText xml:space="preserve"> PAGE </w:instrText>
    </w:r>
    <w:r>
      <w:rPr>
        <w:rStyle w:val="PageNumber"/>
      </w:rPr>
      <w:fldChar w:fldCharType="separate"/>
    </w:r>
    <w:r w:rsidR="00D24FAB">
      <w:rPr>
        <w:rStyle w:val="PageNumber"/>
      </w:rPr>
      <w:t>28</w:t>
    </w:r>
    <w:r>
      <w:rPr>
        <w:rStyle w:val="PageNumber"/>
      </w:rPr>
      <w:fldChar w:fldCharType="end"/>
    </w:r>
    <w:r>
      <w:rPr>
        <w:rStyle w:val="PageNumber"/>
      </w:rPr>
      <w:tab/>
    </w:r>
    <w:r>
      <w:rPr>
        <w:rStyle w:val="PageNumber"/>
      </w:rPr>
      <w:tab/>
      <w:t xml:space="preserve">last saved: </w:t>
    </w:r>
    <w:r>
      <w:rPr>
        <w:rStyle w:val="PageNumber"/>
      </w:rPr>
      <w:fldChar w:fldCharType="begin"/>
    </w:r>
    <w:r>
      <w:rPr>
        <w:rStyle w:val="PageNumber"/>
      </w:rPr>
      <w:instrText xml:space="preserve"> TIME \@ "dddd, MMMM dd, yyyy" </w:instrText>
    </w:r>
    <w:r>
      <w:rPr>
        <w:rStyle w:val="PageNumber"/>
      </w:rPr>
      <w:fldChar w:fldCharType="separate"/>
    </w:r>
    <w:r w:rsidR="00D24FAB">
      <w:rPr>
        <w:rStyle w:val="PageNumber"/>
      </w:rPr>
      <w:t>Thursday, February 20, 2014</w:t>
    </w:r>
    <w:r>
      <w:rPr>
        <w:rStyle w:val="PageNumber"/>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6B9" w:rsidRDefault="00E156B9">
    <w:pPr>
      <w:pStyle w:val="Footer"/>
      <w:jc w:val="left"/>
    </w:pPr>
    <w:r>
      <w:rPr>
        <w:sz w:val="20"/>
      </w:rPr>
      <mc:AlternateContent>
        <mc:Choice Requires="wps">
          <w:drawing>
            <wp:anchor distT="0" distB="0" distL="114300" distR="114300" simplePos="0" relativeHeight="251658240" behindDoc="0" locked="0" layoutInCell="1" allowOverlap="1" wp14:anchorId="6FFED0B6" wp14:editId="1D99CFF4">
              <wp:simplePos x="0" y="0"/>
              <wp:positionH relativeFrom="page">
                <wp:posOffset>1376680</wp:posOffset>
              </wp:positionH>
              <wp:positionV relativeFrom="paragraph">
                <wp:posOffset>-29845</wp:posOffset>
              </wp:positionV>
              <wp:extent cx="5469255" cy="635"/>
              <wp:effectExtent l="0" t="0" r="0" b="18415"/>
              <wp:wrapNone/>
              <wp:docPr id="1" name="Lin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469255" cy="635"/>
                      </a:xfrm>
                      <a:prstGeom prst="line">
                        <a:avLst/>
                      </a:prstGeom>
                      <a:noFill/>
                      <a:ln w="3175">
                        <a:solidFill>
                          <a:srgbClr val="000000"/>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line id="Line 56" o:spid="_x0000_s1026" style="position:absolute;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4pt,-2.35pt" to="539.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" strokeweight=".25pt">
              <w10:wrap anchorx="page"/>
            </v:line>
          </w:pict>
        </mc:Fallback>
      </mc:AlternateContent>
    </w:r>
    <w:r>
      <w:rPr>
        <w:rStyle w:val="PageNumber"/>
      </w:rPr>
      <w:t xml:space="preserve"> last saved: </w:t>
    </w:r>
    <w:r>
      <w:rPr>
        <w:rStyle w:val="PageNumber"/>
      </w:rPr>
      <w:fldChar w:fldCharType="begin"/>
    </w:r>
    <w:r>
      <w:rPr>
        <w:rStyle w:val="PageNumber"/>
      </w:rPr>
      <w:instrText xml:space="preserve"> TIME \@ "dddd, MMMM dd, yyyy" </w:instrText>
    </w:r>
    <w:r>
      <w:rPr>
        <w:rStyle w:val="PageNumber"/>
      </w:rPr>
      <w:fldChar w:fldCharType="separate"/>
    </w:r>
    <w:r w:rsidR="00D24FAB">
      <w:rPr>
        <w:rStyle w:val="PageNumber"/>
      </w:rPr>
      <w:t>Thursday, February 20, 2014</w:t>
    </w:r>
    <w:r>
      <w:rPr>
        <w:rStyle w:val="PageNumber"/>
      </w:rPr>
      <w:fldChar w:fldCharType="end"/>
    </w:r>
    <w:r>
      <w:tab/>
    </w:r>
    <w:r>
      <w:tab/>
    </w:r>
    <w:r>
      <w:rPr>
        <w:rStyle w:val="PageNumber"/>
      </w:rPr>
      <w:fldChar w:fldCharType="begin"/>
    </w:r>
    <w:r>
      <w:rPr>
        <w:rStyle w:val="PageNumber"/>
      </w:rPr>
      <w:instrText xml:space="preserve"> PAGE </w:instrText>
    </w:r>
    <w:r>
      <w:rPr>
        <w:rStyle w:val="PageNumber"/>
      </w:rPr>
      <w:fldChar w:fldCharType="separate"/>
    </w:r>
    <w:r w:rsidR="00D24FAB">
      <w:rPr>
        <w:rStyle w:val="PageNumber"/>
      </w:rPr>
      <w:t>29</w:t>
    </w:r>
    <w:r>
      <w:rPr>
        <w:rStyle w:val="PageNumber"/>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76A6B" w:rsidRDefault="00F76A6B">
      <w:r>
        <w:separator/>
      </w:r>
    </w:p>
  </w:footnote>
  <w:footnote w:type="continuationSeparator" w:id="0">
    <w:p w:rsidR="00F76A6B" w:rsidRDefault="00F76A6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6B9" w:rsidRPr="000F1287" w:rsidRDefault="00E156B9">
    <w:pPr>
      <w:pStyle w:val="Header"/>
      <w:rPr>
        <w:lang w:val="de-DE"/>
      </w:rPr>
    </w:pPr>
    <w:r>
      <w:fldChar w:fldCharType="begin"/>
    </w:r>
    <w:r w:rsidRPr="000F1287">
      <w:rPr>
        <w:lang w:val="de-DE"/>
      </w:rPr>
      <w:instrText xml:space="preserve"> DOCPROPERTY  Company  \* MERGEFORMAT </w:instrText>
    </w:r>
    <w:r>
      <w:fldChar w:fldCharType="separate"/>
    </w:r>
    <w:r w:rsidRPr="000F1287">
      <w:rPr>
        <w:lang w:val="de-DE"/>
      </w:rPr>
      <w:t>Siemens AG</w:t>
    </w:r>
    <w:r>
      <w:fldChar w:fldCharType="end"/>
    </w:r>
    <w:r w:rsidRPr="000F1287">
      <w:rPr>
        <w:lang w:val="de-DE"/>
      </w:rPr>
      <w:tab/>
    </w:r>
    <w:sdt>
      <w:sdtPr>
        <w:rPr>
          <w:lang w:val="de-DE"/>
        </w:rPr>
        <w:alias w:val="Title"/>
        <w:tag w:val=""/>
        <w:id w:val="-1731298136"/>
        <w:dataBinding w:prefixMappings="xmlns:ns0='http://purl.org/dc/elements/1.1/' xmlns:ns1='http://schemas.openxmlformats.org/package/2006/metadata/core-properties' " w:xpath="/ns1:coreProperties[1]/ns0:title[1]" w:storeItemID="{6C3C8BC8-F283-45AE-878A-BAB7291924A1}"/>
        <w:text/>
      </w:sdtPr>
      <w:sdtEndPr/>
      <w:sdtContent>
        <w:r w:rsidRPr="000F1287">
          <w:rPr>
            <w:lang w:val="de-DE"/>
          </w:rPr>
          <w:t>NGDS Software Installation</w:t>
        </w:r>
      </w:sdtContent>
    </w:sdt>
    <w:r w:rsidRPr="000F1287">
      <w:rPr>
        <w:lang w:val="de-DE"/>
      </w:rPr>
      <w:tab/>
    </w:r>
    <w:sdt>
      <w:sdtPr>
        <w:rPr>
          <w:lang w:val="de-DE"/>
        </w:rPr>
        <w:alias w:val="Status"/>
        <w:tag w:val=""/>
        <w:id w:val="-1928727708"/>
        <w:dataBinding w:prefixMappings="xmlns:ns0='http://purl.org/dc/elements/1.1/' xmlns:ns1='http://schemas.openxmlformats.org/package/2006/metadata/core-properties' " w:xpath="/ns1:coreProperties[1]/ns1:contentStatus[1]" w:storeItemID="{6C3C8BC8-F283-45AE-878A-BAB7291924A1}"/>
        <w:text/>
      </w:sdtPr>
      <w:sdtEndPr/>
      <w:sdtContent>
        <w:r>
          <w:t>0.91</w:t>
        </w:r>
      </w:sdtContent>
    </w:sdt>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alias w:val="Subject"/>
      <w:tag w:val=""/>
      <w:id w:val="-1584591060"/>
      <w:dataBinding w:prefixMappings="xmlns:ns0='http://purl.org/dc/elements/1.1/' xmlns:ns1='http://schemas.openxmlformats.org/package/2006/metadata/core-properties' " w:xpath="/ns1:coreProperties[1]/ns0:subject[1]" w:storeItemID="{6C3C8BC8-F283-45AE-878A-BAB7291924A1}"/>
      <w:text/>
    </w:sdtPr>
    <w:sdtEndPr/>
    <w:sdtContent>
      <w:p w:rsidR="00E156B9" w:rsidRDefault="00E156B9">
        <w:pPr>
          <w:pStyle w:val="Header"/>
        </w:pPr>
        <w:r>
          <w:t>A Software Architecture for a Data Information System with Geographic Search Features.</w:t>
        </w:r>
      </w:p>
    </w:sdtContent>
  </w:sdt>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6B9" w:rsidRDefault="00F76A6B">
    <w:pPr>
      <w:pStyle w:val="Header"/>
    </w:pPr>
    <w:r>
      <w:fldChar w:fldCharType="begin"/>
    </w:r>
    <w:r>
      <w:instrText xml:space="preserve"> STYLEREF \t "Title-Line 1" \* MERGEFORMAT </w:instrText>
    </w:r>
    <w:r>
      <w:fldChar w:fldCharType="separate"/>
    </w:r>
    <w:r w:rsidR="00D24FAB">
      <w:rPr>
        <w:noProof/>
      </w:rPr>
      <w:t>Siemens AG</w:t>
    </w:r>
    <w:r>
      <w:rPr>
        <w:noProof/>
      </w:rPr>
      <w:fldChar w:fldCharType="end"/>
    </w:r>
    <w:r w:rsidR="00E156B9">
      <w:tab/>
    </w:r>
    <w:r w:rsidR="00E156B9">
      <w:tab/>
    </w:r>
    <w:r>
      <w:fldChar w:fldCharType="begin"/>
    </w:r>
    <w:r>
      <w:instrText xml:space="preserve"> STYLEREF \t "Title-Line 1" \* MERGEFORMAT </w:instrText>
    </w:r>
    <w:r>
      <w:fldChar w:fldCharType="separate"/>
    </w:r>
    <w:r w:rsidR="00D24FAB">
      <w:rPr>
        <w:noProof/>
      </w:rPr>
      <w:t>Siemens AG</w:t>
    </w:r>
    <w:r>
      <w:rPr>
        <w:noProof/>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156B9" w:rsidRDefault="00F76A6B">
    <w:pPr>
      <w:pStyle w:val="Header"/>
    </w:pPr>
    <w:r>
      <w:fldChar w:fldCharType="begin"/>
    </w:r>
    <w:r>
      <w:instrText xml:space="preserve"> STYLEREF \t "Title-Line 1" \* MERGEFORMAT </w:instrText>
    </w:r>
    <w:r>
      <w:fldChar w:fldCharType="separate"/>
    </w:r>
    <w:r w:rsidR="00D24FAB">
      <w:rPr>
        <w:noProof/>
      </w:rPr>
      <w:t>Siemens AG</w:t>
    </w:r>
    <w:r>
      <w:rPr>
        <w:noProof/>
      </w:rPr>
      <w:fldChar w:fldCharType="end"/>
    </w:r>
    <w:r w:rsidR="00E156B9">
      <w:tab/>
    </w:r>
    <w:r w:rsidR="00E156B9">
      <w:tab/>
    </w:r>
    <w:r>
      <w:fldChar w:fldCharType="begin"/>
    </w:r>
    <w:r>
      <w:instrText xml:space="preserve"> STYLEREF \t "Title-Line 1" \* MERGEFORMAT </w:instrText>
    </w:r>
    <w:r>
      <w:fldChar w:fldCharType="separate"/>
    </w:r>
    <w:r w:rsidR="00D24FAB">
      <w:rPr>
        <w:noProof/>
      </w:rPr>
      <w:t>Siemens AG</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F"/>
    <w:multiLevelType w:val="singleLevel"/>
    <w:tmpl w:val="C448A0C0"/>
    <w:lvl w:ilvl="0">
      <w:start w:val="1"/>
      <w:numFmt w:val="decimal"/>
      <w:pStyle w:val="ListNumber2"/>
      <w:lvlText w:val="%1."/>
      <w:lvlJc w:val="left"/>
      <w:pPr>
        <w:tabs>
          <w:tab w:val="num" w:pos="720"/>
        </w:tabs>
        <w:ind w:left="720" w:hanging="360"/>
      </w:pPr>
    </w:lvl>
  </w:abstractNum>
  <w:abstractNum w:abstractNumId="1">
    <w:nsid w:val="FFFFFF82"/>
    <w:multiLevelType w:val="singleLevel"/>
    <w:tmpl w:val="D7BE2BB2"/>
    <w:lvl w:ilvl="0">
      <w:start w:val="1"/>
      <w:numFmt w:val="bullet"/>
      <w:pStyle w:val="ListBullet3"/>
      <w:lvlText w:val=""/>
      <w:lvlJc w:val="left"/>
      <w:pPr>
        <w:tabs>
          <w:tab w:val="num" w:pos="1080"/>
        </w:tabs>
        <w:ind w:left="1080" w:hanging="360"/>
      </w:pPr>
      <w:rPr>
        <w:rFonts w:ascii="Symbol" w:hAnsi="Symbol" w:hint="default"/>
      </w:rPr>
    </w:lvl>
  </w:abstractNum>
  <w:abstractNum w:abstractNumId="2">
    <w:nsid w:val="FFFFFF83"/>
    <w:multiLevelType w:val="singleLevel"/>
    <w:tmpl w:val="5D0E4BB4"/>
    <w:lvl w:ilvl="0">
      <w:start w:val="1"/>
      <w:numFmt w:val="bullet"/>
      <w:pStyle w:val="ListBullet2"/>
      <w:lvlText w:val=""/>
      <w:lvlJc w:val="left"/>
      <w:pPr>
        <w:tabs>
          <w:tab w:val="num" w:pos="720"/>
        </w:tabs>
        <w:ind w:left="720" w:hanging="360"/>
      </w:pPr>
      <w:rPr>
        <w:rFonts w:ascii="Symbol" w:hAnsi="Symbol" w:hint="default"/>
      </w:rPr>
    </w:lvl>
  </w:abstractNum>
  <w:abstractNum w:abstractNumId="3">
    <w:nsid w:val="FFFFFF89"/>
    <w:multiLevelType w:val="singleLevel"/>
    <w:tmpl w:val="83CCA9CA"/>
    <w:lvl w:ilvl="0">
      <w:start w:val="1"/>
      <w:numFmt w:val="bullet"/>
      <w:pStyle w:val="ListBullet"/>
      <w:lvlText w:val=""/>
      <w:lvlJc w:val="left"/>
      <w:pPr>
        <w:tabs>
          <w:tab w:val="num" w:pos="360"/>
        </w:tabs>
        <w:ind w:left="360" w:hanging="360"/>
      </w:pPr>
      <w:rPr>
        <w:rFonts w:ascii="Symbol" w:hAnsi="Symbol" w:hint="default"/>
      </w:rPr>
    </w:lvl>
  </w:abstractNum>
  <w:abstractNum w:abstractNumId="4">
    <w:nsid w:val="00915CC8"/>
    <w:multiLevelType w:val="singleLevel"/>
    <w:tmpl w:val="59DA8DC6"/>
    <w:lvl w:ilvl="0">
      <w:start w:val="1"/>
      <w:numFmt w:val="bullet"/>
      <w:pStyle w:val="ListBulleted1"/>
      <w:lvlText w:val=""/>
      <w:lvlJc w:val="left"/>
      <w:pPr>
        <w:tabs>
          <w:tab w:val="num" w:pos="360"/>
        </w:tabs>
        <w:ind w:left="360" w:hanging="360"/>
      </w:pPr>
      <w:rPr>
        <w:rFonts w:ascii="Symbol" w:hAnsi="Symbol" w:hint="default"/>
      </w:rPr>
    </w:lvl>
  </w:abstractNum>
  <w:abstractNum w:abstractNumId="5">
    <w:nsid w:val="04FC6DF0"/>
    <w:multiLevelType w:val="hybridMultilevel"/>
    <w:tmpl w:val="06C4FC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7766789"/>
    <w:multiLevelType w:val="multilevel"/>
    <w:tmpl w:val="E1C4D8A4"/>
    <w:lvl w:ilvl="0">
      <w:start w:val="1"/>
      <w:numFmt w:val="upperLetter"/>
      <w:lvlText w:val="Appendix %1  "/>
      <w:lvlJc w:val="left"/>
      <w:pPr>
        <w:tabs>
          <w:tab w:val="num" w:pos="2160"/>
        </w:tabs>
        <w:ind w:left="432" w:hanging="432"/>
      </w:pPr>
      <w:rPr>
        <w:rFonts w:hint="default"/>
      </w:rPr>
    </w:lvl>
    <w:lvl w:ilvl="1">
      <w:start w:val="1"/>
      <w:numFmt w:val="decimal"/>
      <w:pStyle w:val="Heading2-Appendix"/>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nsid w:val="0EF8618E"/>
    <w:multiLevelType w:val="hybridMultilevel"/>
    <w:tmpl w:val="533458F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213067A"/>
    <w:multiLevelType w:val="hybridMultilevel"/>
    <w:tmpl w:val="359E4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5A461FE"/>
    <w:multiLevelType w:val="multilevel"/>
    <w:tmpl w:val="61406910"/>
    <w:lvl w:ilvl="0">
      <w:start w:val="1"/>
      <w:numFmt w:val="upperLetter"/>
      <w:pStyle w:val="Heading1-Appendix"/>
      <w:lvlText w:val="Appendix %1  "/>
      <w:lvlJc w:val="left"/>
      <w:pPr>
        <w:tabs>
          <w:tab w:val="num" w:pos="2160"/>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9"/>
      <w:numFmt w:val="decimal"/>
      <w:lvlText w:val="%1.%2.1.1.1%5"/>
      <w:lvlJc w:val="left"/>
      <w:pPr>
        <w:tabs>
          <w:tab w:val="num" w:pos="1800"/>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nsid w:val="281D1F34"/>
    <w:multiLevelType w:val="hybridMultilevel"/>
    <w:tmpl w:val="AFCEF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C5730B0"/>
    <w:multiLevelType w:val="hybridMultilevel"/>
    <w:tmpl w:val="155820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EC90412"/>
    <w:multiLevelType w:val="hybridMultilevel"/>
    <w:tmpl w:val="80828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1890247"/>
    <w:multiLevelType w:val="hybridMultilevel"/>
    <w:tmpl w:val="0B32D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77374E6"/>
    <w:multiLevelType w:val="hybridMultilevel"/>
    <w:tmpl w:val="B9D232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nsid w:val="397571F4"/>
    <w:multiLevelType w:val="hybridMultilevel"/>
    <w:tmpl w:val="B8F04EE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nsid w:val="3B6F5E94"/>
    <w:multiLevelType w:val="hybridMultilevel"/>
    <w:tmpl w:val="19F2D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4B071EE6"/>
    <w:multiLevelType w:val="multilevel"/>
    <w:tmpl w:val="782A43EA"/>
    <w:styleLink w:val="Style1"/>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360" w:hanging="360"/>
      </w:pPr>
      <w:rPr>
        <w:rFonts w:hint="default"/>
      </w:rPr>
    </w:lvl>
    <w:lvl w:ilvl="4">
      <w:start w:val="1"/>
      <w:numFmt w:val="decimal"/>
      <w:lvlText w:val="%1.%2.%3.%4.%5."/>
      <w:lvlJc w:val="left"/>
      <w:pPr>
        <w:ind w:left="360" w:hanging="360"/>
      </w:pPr>
      <w:rPr>
        <w:rFonts w:hint="default"/>
      </w:rPr>
    </w:lvl>
    <w:lvl w:ilvl="5">
      <w:start w:val="1"/>
      <w:numFmt w:val="decimal"/>
      <w:lvlText w:val="%1.%2.%3.%4.%5.%6."/>
      <w:lvlJc w:val="left"/>
      <w:pPr>
        <w:ind w:left="360" w:hanging="360"/>
      </w:pPr>
      <w:rPr>
        <w:rFonts w:hint="default"/>
      </w:rPr>
    </w:lvl>
    <w:lvl w:ilvl="6">
      <w:start w:val="1"/>
      <w:numFmt w:val="decimal"/>
      <w:lvlText w:val="%1.%2.%3.%4.%5.%6.%7."/>
      <w:lvlJc w:val="left"/>
      <w:pPr>
        <w:ind w:left="360" w:hanging="360"/>
      </w:pPr>
      <w:rPr>
        <w:rFonts w:hint="default"/>
      </w:rPr>
    </w:lvl>
    <w:lvl w:ilvl="7">
      <w:start w:val="1"/>
      <w:numFmt w:val="decimal"/>
      <w:lvlText w:val="%1.%2.%3.%4.%5.%6.%7.%8."/>
      <w:lvlJc w:val="left"/>
      <w:pPr>
        <w:ind w:left="360" w:hanging="360"/>
      </w:pPr>
      <w:rPr>
        <w:rFonts w:hint="default"/>
      </w:rPr>
    </w:lvl>
    <w:lvl w:ilvl="8">
      <w:start w:val="1"/>
      <w:numFmt w:val="decimal"/>
      <w:lvlText w:val="%1.%2.%3.%4.%5.%6.%7.%8.%9."/>
      <w:lvlJc w:val="left"/>
      <w:pPr>
        <w:ind w:left="360" w:hanging="360"/>
      </w:pPr>
      <w:rPr>
        <w:rFonts w:hint="default"/>
      </w:rPr>
    </w:lvl>
  </w:abstractNum>
  <w:abstractNum w:abstractNumId="18">
    <w:nsid w:val="5099322C"/>
    <w:multiLevelType w:val="hybridMultilevel"/>
    <w:tmpl w:val="201085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5AF238D5"/>
    <w:multiLevelType w:val="hybridMultilevel"/>
    <w:tmpl w:val="21D07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62F10239"/>
    <w:multiLevelType w:val="singleLevel"/>
    <w:tmpl w:val="37A07DC0"/>
    <w:lvl w:ilvl="0">
      <w:start w:val="1"/>
      <w:numFmt w:val="bullet"/>
      <w:pStyle w:val="ListBulleted2"/>
      <w:lvlText w:val=""/>
      <w:lvlJc w:val="left"/>
      <w:pPr>
        <w:tabs>
          <w:tab w:val="num" w:pos="360"/>
        </w:tabs>
        <w:ind w:left="360" w:hanging="360"/>
      </w:pPr>
      <w:rPr>
        <w:rFonts w:ascii="Symbol" w:hAnsi="Symbol" w:hint="default"/>
      </w:rPr>
    </w:lvl>
  </w:abstractNum>
  <w:abstractNum w:abstractNumId="21">
    <w:nsid w:val="6A131A32"/>
    <w:multiLevelType w:val="hybridMultilevel"/>
    <w:tmpl w:val="583C8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BC24C21"/>
    <w:multiLevelType w:val="hybridMultilevel"/>
    <w:tmpl w:val="89BC8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E707D48"/>
    <w:multiLevelType w:val="hybridMultilevel"/>
    <w:tmpl w:val="EF7E7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4693BA2"/>
    <w:multiLevelType w:val="hybridMultilevel"/>
    <w:tmpl w:val="FA3C8AA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5384355"/>
    <w:multiLevelType w:val="hybridMultilevel"/>
    <w:tmpl w:val="C03689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63C3CF0"/>
    <w:multiLevelType w:val="hybridMultilevel"/>
    <w:tmpl w:val="F38012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7293EA9"/>
    <w:multiLevelType w:val="hybridMultilevel"/>
    <w:tmpl w:val="551EE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8C56CF4"/>
    <w:multiLevelType w:val="multilevel"/>
    <w:tmpl w:val="D798A30E"/>
    <w:lvl w:ilvl="0">
      <w:start w:val="1"/>
      <w:numFmt w:val="decimal"/>
      <w:pStyle w:val="Heading1"/>
      <w:lvlText w:val="%1."/>
      <w:lvlJc w:val="left"/>
      <w:pPr>
        <w:ind w:left="360" w:hanging="360"/>
      </w:pPr>
      <w:rPr>
        <w:rFonts w:hint="default"/>
      </w:rPr>
    </w:lvl>
    <w:lvl w:ilvl="1">
      <w:start w:val="1"/>
      <w:numFmt w:val="decimal"/>
      <w:pStyle w:val="Heading2"/>
      <w:lvlText w:val="%2."/>
      <w:lvlJc w:val="left"/>
      <w:pPr>
        <w:ind w:left="360" w:hanging="360"/>
      </w:pPr>
      <w:rPr>
        <w:rFonts w:hint="default"/>
      </w:rPr>
    </w:lvl>
    <w:lvl w:ilvl="2">
      <w:start w:val="1"/>
      <w:numFmt w:val="decimal"/>
      <w:pStyle w:val="Heading3"/>
      <w:lvlText w:val="%1.%2.%3."/>
      <w:lvlJc w:val="left"/>
      <w:pPr>
        <w:ind w:left="720" w:hanging="360"/>
      </w:pPr>
      <w:rPr>
        <w:rFonts w:hint="default"/>
      </w:rPr>
    </w:lvl>
    <w:lvl w:ilvl="3">
      <w:start w:val="1"/>
      <w:numFmt w:val="decimal"/>
      <w:pStyle w:val="Heading4"/>
      <w:lvlText w:val="%1.%2.%3.%4."/>
      <w:lvlJc w:val="left"/>
      <w:pPr>
        <w:ind w:left="360" w:hanging="360"/>
      </w:pPr>
      <w:rPr>
        <w:rFonts w:hint="default"/>
      </w:rPr>
    </w:lvl>
    <w:lvl w:ilvl="4">
      <w:start w:val="1"/>
      <w:numFmt w:val="decimal"/>
      <w:pStyle w:val="Heading5"/>
      <w:lvlText w:val="%1.%2.%3.%4.%5."/>
      <w:lvlJc w:val="left"/>
      <w:pPr>
        <w:ind w:left="360" w:hanging="360"/>
      </w:pPr>
      <w:rPr>
        <w:rFonts w:hint="default"/>
      </w:rPr>
    </w:lvl>
    <w:lvl w:ilvl="5">
      <w:start w:val="1"/>
      <w:numFmt w:val="decimal"/>
      <w:pStyle w:val="Heading6"/>
      <w:lvlText w:val="%1.%2.%3.%4.%5.%6."/>
      <w:lvlJc w:val="left"/>
      <w:pPr>
        <w:ind w:left="360" w:hanging="360"/>
      </w:pPr>
      <w:rPr>
        <w:rFonts w:hint="default"/>
      </w:rPr>
    </w:lvl>
    <w:lvl w:ilvl="6">
      <w:start w:val="1"/>
      <w:numFmt w:val="decimal"/>
      <w:pStyle w:val="Heading7"/>
      <w:lvlText w:val="%1.%2.%3.%4.%5.%6.%7."/>
      <w:lvlJc w:val="left"/>
      <w:pPr>
        <w:ind w:left="360" w:hanging="360"/>
      </w:pPr>
      <w:rPr>
        <w:rFonts w:hint="default"/>
      </w:rPr>
    </w:lvl>
    <w:lvl w:ilvl="7">
      <w:start w:val="1"/>
      <w:numFmt w:val="decimal"/>
      <w:pStyle w:val="Heading8"/>
      <w:lvlText w:val="%1.%2.%3.%4.%5.%6.%7.%8."/>
      <w:lvlJc w:val="left"/>
      <w:pPr>
        <w:ind w:left="360" w:hanging="360"/>
      </w:pPr>
      <w:rPr>
        <w:rFonts w:hint="default"/>
      </w:rPr>
    </w:lvl>
    <w:lvl w:ilvl="8">
      <w:start w:val="1"/>
      <w:numFmt w:val="decimal"/>
      <w:pStyle w:val="Heading9"/>
      <w:lvlText w:val="%1.%2.%3.%4.%5.%6.%7.%8.%9."/>
      <w:lvlJc w:val="left"/>
      <w:pPr>
        <w:ind w:left="360" w:hanging="360"/>
      </w:pPr>
      <w:rPr>
        <w:rFonts w:hint="default"/>
      </w:rPr>
    </w:lvl>
  </w:abstractNum>
  <w:num w:numId="1">
    <w:abstractNumId w:val="4"/>
  </w:num>
  <w:num w:numId="2">
    <w:abstractNumId w:val="20"/>
  </w:num>
  <w:num w:numId="3">
    <w:abstractNumId w:val="9"/>
  </w:num>
  <w:num w:numId="4">
    <w:abstractNumId w:val="6"/>
  </w:num>
  <w:num w:numId="5">
    <w:abstractNumId w:val="3"/>
  </w:num>
  <w:num w:numId="6">
    <w:abstractNumId w:val="2"/>
  </w:num>
  <w:num w:numId="7">
    <w:abstractNumId w:val="1"/>
  </w:num>
  <w:num w:numId="8">
    <w:abstractNumId w:val="0"/>
  </w:num>
  <w:num w:numId="9">
    <w:abstractNumId w:val="17"/>
  </w:num>
  <w:num w:numId="10">
    <w:abstractNumId w:val="28"/>
  </w:num>
  <w:num w:numId="11">
    <w:abstractNumId w:val="12"/>
  </w:num>
  <w:num w:numId="12">
    <w:abstractNumId w:val="21"/>
  </w:num>
  <w:num w:numId="13">
    <w:abstractNumId w:val="23"/>
  </w:num>
  <w:num w:numId="14">
    <w:abstractNumId w:val="22"/>
  </w:num>
  <w:num w:numId="15">
    <w:abstractNumId w:val="5"/>
  </w:num>
  <w:num w:numId="16">
    <w:abstractNumId w:val="7"/>
  </w:num>
  <w:num w:numId="17">
    <w:abstractNumId w:val="24"/>
  </w:num>
  <w:num w:numId="18">
    <w:abstractNumId w:val="26"/>
  </w:num>
  <w:num w:numId="19">
    <w:abstractNumId w:val="10"/>
  </w:num>
  <w:num w:numId="20">
    <w:abstractNumId w:val="25"/>
  </w:num>
  <w:num w:numId="21">
    <w:abstractNumId w:val="19"/>
  </w:num>
  <w:num w:numId="22">
    <w:abstractNumId w:val="11"/>
  </w:num>
  <w:num w:numId="23">
    <w:abstractNumId w:val="18"/>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16"/>
  </w:num>
  <w:num w:numId="27">
    <w:abstractNumId w:val="13"/>
  </w:num>
  <w:num w:numId="28">
    <w:abstractNumId w:val="8"/>
  </w:num>
  <w:num w:numId="29">
    <w:abstractNumId w:val="2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mirrorMargins/>
  <w:attachedTemplate r:id="rId1"/>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consecutiveHyphenLimit w:val="3"/>
  <w:doNotHyphenateCaps/>
  <w:clickAndTypeStyle w:val="Body"/>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6BD4"/>
    <w:rsid w:val="00003EA5"/>
    <w:rsid w:val="00004E33"/>
    <w:rsid w:val="00006611"/>
    <w:rsid w:val="000116C1"/>
    <w:rsid w:val="00011EBA"/>
    <w:rsid w:val="0001292B"/>
    <w:rsid w:val="00012EFB"/>
    <w:rsid w:val="00015876"/>
    <w:rsid w:val="00020D54"/>
    <w:rsid w:val="00031153"/>
    <w:rsid w:val="00034F50"/>
    <w:rsid w:val="00037358"/>
    <w:rsid w:val="000402F0"/>
    <w:rsid w:val="00050294"/>
    <w:rsid w:val="00051AF0"/>
    <w:rsid w:val="00057730"/>
    <w:rsid w:val="00061DC5"/>
    <w:rsid w:val="00063B0C"/>
    <w:rsid w:val="000671F4"/>
    <w:rsid w:val="0006727C"/>
    <w:rsid w:val="00072724"/>
    <w:rsid w:val="00075318"/>
    <w:rsid w:val="00076D02"/>
    <w:rsid w:val="00085501"/>
    <w:rsid w:val="00086C06"/>
    <w:rsid w:val="000A10C2"/>
    <w:rsid w:val="000A5E32"/>
    <w:rsid w:val="000C0B2F"/>
    <w:rsid w:val="000C1CC7"/>
    <w:rsid w:val="000C2FC6"/>
    <w:rsid w:val="000C54C9"/>
    <w:rsid w:val="000D4882"/>
    <w:rsid w:val="000E1F91"/>
    <w:rsid w:val="000E3BEB"/>
    <w:rsid w:val="000F0E74"/>
    <w:rsid w:val="000F1287"/>
    <w:rsid w:val="000F1640"/>
    <w:rsid w:val="0010622F"/>
    <w:rsid w:val="0010770F"/>
    <w:rsid w:val="00110B97"/>
    <w:rsid w:val="001123A8"/>
    <w:rsid w:val="00112AA7"/>
    <w:rsid w:val="00113945"/>
    <w:rsid w:val="0011567F"/>
    <w:rsid w:val="001241DF"/>
    <w:rsid w:val="001243B6"/>
    <w:rsid w:val="001252BE"/>
    <w:rsid w:val="00130F14"/>
    <w:rsid w:val="00130F57"/>
    <w:rsid w:val="001340E6"/>
    <w:rsid w:val="001347FA"/>
    <w:rsid w:val="00145FB7"/>
    <w:rsid w:val="00157774"/>
    <w:rsid w:val="00161565"/>
    <w:rsid w:val="00163C84"/>
    <w:rsid w:val="00165C0D"/>
    <w:rsid w:val="001664C0"/>
    <w:rsid w:val="00167F33"/>
    <w:rsid w:val="00167FBB"/>
    <w:rsid w:val="00171317"/>
    <w:rsid w:val="001736FA"/>
    <w:rsid w:val="0017463B"/>
    <w:rsid w:val="001771D5"/>
    <w:rsid w:val="001829A3"/>
    <w:rsid w:val="001877AB"/>
    <w:rsid w:val="0019140D"/>
    <w:rsid w:val="001A12C1"/>
    <w:rsid w:val="001A1F7A"/>
    <w:rsid w:val="001A72D1"/>
    <w:rsid w:val="001B0C45"/>
    <w:rsid w:val="001B4CF2"/>
    <w:rsid w:val="001B524E"/>
    <w:rsid w:val="001B5985"/>
    <w:rsid w:val="001C0BE7"/>
    <w:rsid w:val="001C208B"/>
    <w:rsid w:val="001C572E"/>
    <w:rsid w:val="001D3664"/>
    <w:rsid w:val="001D3A9C"/>
    <w:rsid w:val="001E3C63"/>
    <w:rsid w:val="001E68DE"/>
    <w:rsid w:val="002029F2"/>
    <w:rsid w:val="00211F54"/>
    <w:rsid w:val="00212F4B"/>
    <w:rsid w:val="00215AA6"/>
    <w:rsid w:val="0021690B"/>
    <w:rsid w:val="00221245"/>
    <w:rsid w:val="00222232"/>
    <w:rsid w:val="0022598B"/>
    <w:rsid w:val="00225B2C"/>
    <w:rsid w:val="00227467"/>
    <w:rsid w:val="00231D4D"/>
    <w:rsid w:val="002338A3"/>
    <w:rsid w:val="002362C7"/>
    <w:rsid w:val="00236503"/>
    <w:rsid w:val="00243CA7"/>
    <w:rsid w:val="002460C4"/>
    <w:rsid w:val="002462DB"/>
    <w:rsid w:val="00252B1A"/>
    <w:rsid w:val="00253D09"/>
    <w:rsid w:val="002603D5"/>
    <w:rsid w:val="002646CD"/>
    <w:rsid w:val="0027136D"/>
    <w:rsid w:val="00271921"/>
    <w:rsid w:val="00272628"/>
    <w:rsid w:val="002737DA"/>
    <w:rsid w:val="00276F6B"/>
    <w:rsid w:val="00281D74"/>
    <w:rsid w:val="00287B74"/>
    <w:rsid w:val="00287C92"/>
    <w:rsid w:val="00290F44"/>
    <w:rsid w:val="002939C0"/>
    <w:rsid w:val="002957F0"/>
    <w:rsid w:val="00295BBB"/>
    <w:rsid w:val="00296F63"/>
    <w:rsid w:val="002A45B0"/>
    <w:rsid w:val="002A6665"/>
    <w:rsid w:val="002A7634"/>
    <w:rsid w:val="002B0C1B"/>
    <w:rsid w:val="002B1CB0"/>
    <w:rsid w:val="002B2B09"/>
    <w:rsid w:val="002B2F99"/>
    <w:rsid w:val="002B330D"/>
    <w:rsid w:val="002B3678"/>
    <w:rsid w:val="002B3F4A"/>
    <w:rsid w:val="002B657B"/>
    <w:rsid w:val="002C1BF7"/>
    <w:rsid w:val="002D4859"/>
    <w:rsid w:val="002D4D50"/>
    <w:rsid w:val="002D7A15"/>
    <w:rsid w:val="002E79B4"/>
    <w:rsid w:val="002F7E98"/>
    <w:rsid w:val="00301939"/>
    <w:rsid w:val="00304AE5"/>
    <w:rsid w:val="003100DE"/>
    <w:rsid w:val="003114D0"/>
    <w:rsid w:val="00315E63"/>
    <w:rsid w:val="00320B1C"/>
    <w:rsid w:val="003231D7"/>
    <w:rsid w:val="00325AC3"/>
    <w:rsid w:val="0033022F"/>
    <w:rsid w:val="00341F28"/>
    <w:rsid w:val="00344AF1"/>
    <w:rsid w:val="003528CA"/>
    <w:rsid w:val="00364B06"/>
    <w:rsid w:val="00366D2C"/>
    <w:rsid w:val="00367089"/>
    <w:rsid w:val="0037089D"/>
    <w:rsid w:val="00370FFA"/>
    <w:rsid w:val="00373574"/>
    <w:rsid w:val="00374303"/>
    <w:rsid w:val="003835B9"/>
    <w:rsid w:val="00383DDC"/>
    <w:rsid w:val="00384612"/>
    <w:rsid w:val="00392BF6"/>
    <w:rsid w:val="0039654E"/>
    <w:rsid w:val="00396BE0"/>
    <w:rsid w:val="003A1FE5"/>
    <w:rsid w:val="003A4AAF"/>
    <w:rsid w:val="003A6E85"/>
    <w:rsid w:val="003B1761"/>
    <w:rsid w:val="003B185F"/>
    <w:rsid w:val="003B3E4C"/>
    <w:rsid w:val="003B4BBD"/>
    <w:rsid w:val="003B6F20"/>
    <w:rsid w:val="003B79EC"/>
    <w:rsid w:val="003D217D"/>
    <w:rsid w:val="003D495C"/>
    <w:rsid w:val="003D4BDE"/>
    <w:rsid w:val="003D4D48"/>
    <w:rsid w:val="003E1B6D"/>
    <w:rsid w:val="003E1B9D"/>
    <w:rsid w:val="003E2CA6"/>
    <w:rsid w:val="003E4A9B"/>
    <w:rsid w:val="003F5D30"/>
    <w:rsid w:val="003F70E9"/>
    <w:rsid w:val="00400E9D"/>
    <w:rsid w:val="00405F29"/>
    <w:rsid w:val="00407A6C"/>
    <w:rsid w:val="00415183"/>
    <w:rsid w:val="00416BD4"/>
    <w:rsid w:val="004206F2"/>
    <w:rsid w:val="00424DFC"/>
    <w:rsid w:val="00426E39"/>
    <w:rsid w:val="0043041D"/>
    <w:rsid w:val="00433647"/>
    <w:rsid w:val="00441E5A"/>
    <w:rsid w:val="00444468"/>
    <w:rsid w:val="00446D06"/>
    <w:rsid w:val="00446FCD"/>
    <w:rsid w:val="00447812"/>
    <w:rsid w:val="004479CF"/>
    <w:rsid w:val="0045101B"/>
    <w:rsid w:val="00453EEF"/>
    <w:rsid w:val="00456CCF"/>
    <w:rsid w:val="00460853"/>
    <w:rsid w:val="0046204C"/>
    <w:rsid w:val="00466AF8"/>
    <w:rsid w:val="00470FA2"/>
    <w:rsid w:val="0047136E"/>
    <w:rsid w:val="00471DA8"/>
    <w:rsid w:val="0047328A"/>
    <w:rsid w:val="00473E8D"/>
    <w:rsid w:val="004802B3"/>
    <w:rsid w:val="00485330"/>
    <w:rsid w:val="00490008"/>
    <w:rsid w:val="00491DC6"/>
    <w:rsid w:val="00493E8A"/>
    <w:rsid w:val="00497C43"/>
    <w:rsid w:val="004B4A5C"/>
    <w:rsid w:val="004B535F"/>
    <w:rsid w:val="004B746F"/>
    <w:rsid w:val="004C26BF"/>
    <w:rsid w:val="004C36BE"/>
    <w:rsid w:val="004C66EB"/>
    <w:rsid w:val="004C74C6"/>
    <w:rsid w:val="004D1A2B"/>
    <w:rsid w:val="004D2E06"/>
    <w:rsid w:val="004D5B20"/>
    <w:rsid w:val="004D6B85"/>
    <w:rsid w:val="004D7A52"/>
    <w:rsid w:val="004E3083"/>
    <w:rsid w:val="004E5CAA"/>
    <w:rsid w:val="004F0896"/>
    <w:rsid w:val="004F33CE"/>
    <w:rsid w:val="004F438C"/>
    <w:rsid w:val="004F668F"/>
    <w:rsid w:val="005027AB"/>
    <w:rsid w:val="00502B52"/>
    <w:rsid w:val="005032AA"/>
    <w:rsid w:val="005115C7"/>
    <w:rsid w:val="0051173E"/>
    <w:rsid w:val="00511EAB"/>
    <w:rsid w:val="005164B0"/>
    <w:rsid w:val="00517316"/>
    <w:rsid w:val="005241BF"/>
    <w:rsid w:val="00532521"/>
    <w:rsid w:val="00534D20"/>
    <w:rsid w:val="00535036"/>
    <w:rsid w:val="0054133B"/>
    <w:rsid w:val="00550CF1"/>
    <w:rsid w:val="00553099"/>
    <w:rsid w:val="00557EC5"/>
    <w:rsid w:val="005660CE"/>
    <w:rsid w:val="0056646E"/>
    <w:rsid w:val="00570A3F"/>
    <w:rsid w:val="00570AE9"/>
    <w:rsid w:val="0058197A"/>
    <w:rsid w:val="0058205D"/>
    <w:rsid w:val="005853A5"/>
    <w:rsid w:val="005878FC"/>
    <w:rsid w:val="00590BA8"/>
    <w:rsid w:val="00594553"/>
    <w:rsid w:val="00594F36"/>
    <w:rsid w:val="005A0B0C"/>
    <w:rsid w:val="005A172E"/>
    <w:rsid w:val="005A3840"/>
    <w:rsid w:val="005B235F"/>
    <w:rsid w:val="005B5568"/>
    <w:rsid w:val="005B6CDA"/>
    <w:rsid w:val="005B7C91"/>
    <w:rsid w:val="005C35FB"/>
    <w:rsid w:val="005C6137"/>
    <w:rsid w:val="005E02CF"/>
    <w:rsid w:val="005E15C8"/>
    <w:rsid w:val="005E3655"/>
    <w:rsid w:val="005E5085"/>
    <w:rsid w:val="005E68DF"/>
    <w:rsid w:val="005F1A34"/>
    <w:rsid w:val="005F4AA0"/>
    <w:rsid w:val="00600970"/>
    <w:rsid w:val="006024B0"/>
    <w:rsid w:val="00602D0B"/>
    <w:rsid w:val="00607228"/>
    <w:rsid w:val="006104A9"/>
    <w:rsid w:val="006139BE"/>
    <w:rsid w:val="00616267"/>
    <w:rsid w:val="00616A85"/>
    <w:rsid w:val="00620750"/>
    <w:rsid w:val="00620C51"/>
    <w:rsid w:val="00623462"/>
    <w:rsid w:val="00623C6B"/>
    <w:rsid w:val="0063177C"/>
    <w:rsid w:val="00631D3C"/>
    <w:rsid w:val="00635B56"/>
    <w:rsid w:val="00635F24"/>
    <w:rsid w:val="00637389"/>
    <w:rsid w:val="006536DD"/>
    <w:rsid w:val="0065476F"/>
    <w:rsid w:val="00655112"/>
    <w:rsid w:val="00655F25"/>
    <w:rsid w:val="00657104"/>
    <w:rsid w:val="00664C8B"/>
    <w:rsid w:val="00664FCA"/>
    <w:rsid w:val="00670832"/>
    <w:rsid w:val="00672A23"/>
    <w:rsid w:val="006747E9"/>
    <w:rsid w:val="0067667D"/>
    <w:rsid w:val="006768C8"/>
    <w:rsid w:val="0067755D"/>
    <w:rsid w:val="0068255C"/>
    <w:rsid w:val="00684E50"/>
    <w:rsid w:val="00686785"/>
    <w:rsid w:val="006900EA"/>
    <w:rsid w:val="0069307E"/>
    <w:rsid w:val="00694390"/>
    <w:rsid w:val="006962A7"/>
    <w:rsid w:val="006A2B34"/>
    <w:rsid w:val="006A488C"/>
    <w:rsid w:val="006C0B4C"/>
    <w:rsid w:val="006C0E53"/>
    <w:rsid w:val="006C732D"/>
    <w:rsid w:val="006D0430"/>
    <w:rsid w:val="006D05BA"/>
    <w:rsid w:val="006D43CC"/>
    <w:rsid w:val="006D53A5"/>
    <w:rsid w:val="006D5BFA"/>
    <w:rsid w:val="006E1B07"/>
    <w:rsid w:val="006E247E"/>
    <w:rsid w:val="006F58EC"/>
    <w:rsid w:val="006F7FCB"/>
    <w:rsid w:val="00702C74"/>
    <w:rsid w:val="007033F0"/>
    <w:rsid w:val="0070491C"/>
    <w:rsid w:val="00721DFD"/>
    <w:rsid w:val="007225A5"/>
    <w:rsid w:val="007264FE"/>
    <w:rsid w:val="00726EEA"/>
    <w:rsid w:val="00732970"/>
    <w:rsid w:val="00732FAD"/>
    <w:rsid w:val="0073510A"/>
    <w:rsid w:val="00735FAD"/>
    <w:rsid w:val="007405C8"/>
    <w:rsid w:val="00753E2A"/>
    <w:rsid w:val="007552CD"/>
    <w:rsid w:val="00756D89"/>
    <w:rsid w:val="007655BA"/>
    <w:rsid w:val="00771C8F"/>
    <w:rsid w:val="00772D54"/>
    <w:rsid w:val="00773896"/>
    <w:rsid w:val="00774AA0"/>
    <w:rsid w:val="00774BF1"/>
    <w:rsid w:val="00775148"/>
    <w:rsid w:val="00785620"/>
    <w:rsid w:val="00793177"/>
    <w:rsid w:val="0079455B"/>
    <w:rsid w:val="00797FD1"/>
    <w:rsid w:val="007A2D7E"/>
    <w:rsid w:val="007A63F7"/>
    <w:rsid w:val="007A68E2"/>
    <w:rsid w:val="007B65FC"/>
    <w:rsid w:val="007B6776"/>
    <w:rsid w:val="007C44E5"/>
    <w:rsid w:val="007C44F0"/>
    <w:rsid w:val="007C4A35"/>
    <w:rsid w:val="007C6926"/>
    <w:rsid w:val="007D5714"/>
    <w:rsid w:val="007F747B"/>
    <w:rsid w:val="00814F8A"/>
    <w:rsid w:val="00823A90"/>
    <w:rsid w:val="00825133"/>
    <w:rsid w:val="00826F4F"/>
    <w:rsid w:val="00830645"/>
    <w:rsid w:val="0083257D"/>
    <w:rsid w:val="00832E56"/>
    <w:rsid w:val="00835970"/>
    <w:rsid w:val="008462BF"/>
    <w:rsid w:val="008466CF"/>
    <w:rsid w:val="008469D7"/>
    <w:rsid w:val="00850468"/>
    <w:rsid w:val="008524FF"/>
    <w:rsid w:val="00854AEF"/>
    <w:rsid w:val="0085676B"/>
    <w:rsid w:val="008571FD"/>
    <w:rsid w:val="00861FBD"/>
    <w:rsid w:val="008673E3"/>
    <w:rsid w:val="0087663F"/>
    <w:rsid w:val="008773E0"/>
    <w:rsid w:val="00877AD4"/>
    <w:rsid w:val="008806BD"/>
    <w:rsid w:val="008868D3"/>
    <w:rsid w:val="00895275"/>
    <w:rsid w:val="008A1CF6"/>
    <w:rsid w:val="008A255A"/>
    <w:rsid w:val="008A3530"/>
    <w:rsid w:val="008A4AC8"/>
    <w:rsid w:val="008A4AE2"/>
    <w:rsid w:val="008B62B4"/>
    <w:rsid w:val="008C43A9"/>
    <w:rsid w:val="008D08E3"/>
    <w:rsid w:val="008D29F2"/>
    <w:rsid w:val="008D5F53"/>
    <w:rsid w:val="008D6C0E"/>
    <w:rsid w:val="008E4626"/>
    <w:rsid w:val="008E7AA6"/>
    <w:rsid w:val="008E7E22"/>
    <w:rsid w:val="008F4D6F"/>
    <w:rsid w:val="008F7AA3"/>
    <w:rsid w:val="00900A85"/>
    <w:rsid w:val="009036BB"/>
    <w:rsid w:val="00906406"/>
    <w:rsid w:val="00906DA3"/>
    <w:rsid w:val="00917E54"/>
    <w:rsid w:val="00922AB8"/>
    <w:rsid w:val="0092317A"/>
    <w:rsid w:val="009245A3"/>
    <w:rsid w:val="00926A4E"/>
    <w:rsid w:val="00935120"/>
    <w:rsid w:val="009429D5"/>
    <w:rsid w:val="00942BD0"/>
    <w:rsid w:val="00944E6E"/>
    <w:rsid w:val="00955091"/>
    <w:rsid w:val="00957A7A"/>
    <w:rsid w:val="00960AD1"/>
    <w:rsid w:val="00962782"/>
    <w:rsid w:val="0096296E"/>
    <w:rsid w:val="00962A3E"/>
    <w:rsid w:val="00967D4D"/>
    <w:rsid w:val="00972A32"/>
    <w:rsid w:val="009770F5"/>
    <w:rsid w:val="00980AAD"/>
    <w:rsid w:val="00983F6B"/>
    <w:rsid w:val="00984FD8"/>
    <w:rsid w:val="00986BFA"/>
    <w:rsid w:val="00986DCD"/>
    <w:rsid w:val="00990A6A"/>
    <w:rsid w:val="009937DA"/>
    <w:rsid w:val="00994FD6"/>
    <w:rsid w:val="009A0CBA"/>
    <w:rsid w:val="009B70BA"/>
    <w:rsid w:val="009C0D5E"/>
    <w:rsid w:val="009C2833"/>
    <w:rsid w:val="009C33F2"/>
    <w:rsid w:val="009C3988"/>
    <w:rsid w:val="009D2E48"/>
    <w:rsid w:val="009D3E56"/>
    <w:rsid w:val="009D6835"/>
    <w:rsid w:val="009D7CED"/>
    <w:rsid w:val="009E249B"/>
    <w:rsid w:val="009E41DE"/>
    <w:rsid w:val="009E748F"/>
    <w:rsid w:val="009F1069"/>
    <w:rsid w:val="009F5F4D"/>
    <w:rsid w:val="009F761D"/>
    <w:rsid w:val="00A06F8A"/>
    <w:rsid w:val="00A100AA"/>
    <w:rsid w:val="00A1070D"/>
    <w:rsid w:val="00A13B64"/>
    <w:rsid w:val="00A17A84"/>
    <w:rsid w:val="00A17FDE"/>
    <w:rsid w:val="00A20991"/>
    <w:rsid w:val="00A212CC"/>
    <w:rsid w:val="00A256BB"/>
    <w:rsid w:val="00A30951"/>
    <w:rsid w:val="00A326B9"/>
    <w:rsid w:val="00A3523A"/>
    <w:rsid w:val="00A354F9"/>
    <w:rsid w:val="00A53E68"/>
    <w:rsid w:val="00A5616B"/>
    <w:rsid w:val="00A60A41"/>
    <w:rsid w:val="00A624D9"/>
    <w:rsid w:val="00A65082"/>
    <w:rsid w:val="00A703D9"/>
    <w:rsid w:val="00A7124A"/>
    <w:rsid w:val="00A72CC8"/>
    <w:rsid w:val="00A76F44"/>
    <w:rsid w:val="00A8152C"/>
    <w:rsid w:val="00A84261"/>
    <w:rsid w:val="00A86B63"/>
    <w:rsid w:val="00A87BE0"/>
    <w:rsid w:val="00A93F9A"/>
    <w:rsid w:val="00A953D3"/>
    <w:rsid w:val="00AA5B69"/>
    <w:rsid w:val="00AB2208"/>
    <w:rsid w:val="00AB4EE0"/>
    <w:rsid w:val="00AB6EEE"/>
    <w:rsid w:val="00AB7BF1"/>
    <w:rsid w:val="00AC1A5C"/>
    <w:rsid w:val="00AC2C1F"/>
    <w:rsid w:val="00AD1FE6"/>
    <w:rsid w:val="00AD3696"/>
    <w:rsid w:val="00AD52AF"/>
    <w:rsid w:val="00AD5C87"/>
    <w:rsid w:val="00AE2742"/>
    <w:rsid w:val="00AE3578"/>
    <w:rsid w:val="00AE4864"/>
    <w:rsid w:val="00AE5AAB"/>
    <w:rsid w:val="00AF1822"/>
    <w:rsid w:val="00AF558A"/>
    <w:rsid w:val="00B02B6A"/>
    <w:rsid w:val="00B10196"/>
    <w:rsid w:val="00B112DB"/>
    <w:rsid w:val="00B1462A"/>
    <w:rsid w:val="00B1531F"/>
    <w:rsid w:val="00B15610"/>
    <w:rsid w:val="00B15E7B"/>
    <w:rsid w:val="00B21F31"/>
    <w:rsid w:val="00B22A60"/>
    <w:rsid w:val="00B2489C"/>
    <w:rsid w:val="00B24C36"/>
    <w:rsid w:val="00B27869"/>
    <w:rsid w:val="00B30D99"/>
    <w:rsid w:val="00B34EE1"/>
    <w:rsid w:val="00B500DB"/>
    <w:rsid w:val="00B503DC"/>
    <w:rsid w:val="00B51CD5"/>
    <w:rsid w:val="00B52956"/>
    <w:rsid w:val="00B55661"/>
    <w:rsid w:val="00B56025"/>
    <w:rsid w:val="00B603DF"/>
    <w:rsid w:val="00B64F16"/>
    <w:rsid w:val="00B65F20"/>
    <w:rsid w:val="00B67B81"/>
    <w:rsid w:val="00B72B89"/>
    <w:rsid w:val="00B72FF5"/>
    <w:rsid w:val="00B761F5"/>
    <w:rsid w:val="00B83A6B"/>
    <w:rsid w:val="00B83E85"/>
    <w:rsid w:val="00B844C0"/>
    <w:rsid w:val="00B875A6"/>
    <w:rsid w:val="00B87BBD"/>
    <w:rsid w:val="00B9277B"/>
    <w:rsid w:val="00B96670"/>
    <w:rsid w:val="00BA5416"/>
    <w:rsid w:val="00BB184D"/>
    <w:rsid w:val="00BB2E84"/>
    <w:rsid w:val="00BB2ED7"/>
    <w:rsid w:val="00BB7818"/>
    <w:rsid w:val="00BC10C3"/>
    <w:rsid w:val="00BC3E97"/>
    <w:rsid w:val="00BC6DF3"/>
    <w:rsid w:val="00BD13F9"/>
    <w:rsid w:val="00BD2DE6"/>
    <w:rsid w:val="00BD5A8E"/>
    <w:rsid w:val="00BD6C07"/>
    <w:rsid w:val="00BE7A46"/>
    <w:rsid w:val="00BF1F5E"/>
    <w:rsid w:val="00C00A52"/>
    <w:rsid w:val="00C1011E"/>
    <w:rsid w:val="00C111FB"/>
    <w:rsid w:val="00C22462"/>
    <w:rsid w:val="00C23A3D"/>
    <w:rsid w:val="00C26BC1"/>
    <w:rsid w:val="00C30676"/>
    <w:rsid w:val="00C347F0"/>
    <w:rsid w:val="00C351E1"/>
    <w:rsid w:val="00C36D3F"/>
    <w:rsid w:val="00C40AD1"/>
    <w:rsid w:val="00C40F19"/>
    <w:rsid w:val="00C419B6"/>
    <w:rsid w:val="00C41CE2"/>
    <w:rsid w:val="00C46A7B"/>
    <w:rsid w:val="00C4756A"/>
    <w:rsid w:val="00C47E5F"/>
    <w:rsid w:val="00C532D6"/>
    <w:rsid w:val="00C70111"/>
    <w:rsid w:val="00C701BD"/>
    <w:rsid w:val="00C71CD5"/>
    <w:rsid w:val="00C71FDD"/>
    <w:rsid w:val="00C7692F"/>
    <w:rsid w:val="00C832EB"/>
    <w:rsid w:val="00C852D1"/>
    <w:rsid w:val="00C94786"/>
    <w:rsid w:val="00C95506"/>
    <w:rsid w:val="00C95E15"/>
    <w:rsid w:val="00CA1DC8"/>
    <w:rsid w:val="00CA4520"/>
    <w:rsid w:val="00CA578A"/>
    <w:rsid w:val="00CA5B05"/>
    <w:rsid w:val="00CB35A8"/>
    <w:rsid w:val="00CC3987"/>
    <w:rsid w:val="00CC5A1D"/>
    <w:rsid w:val="00CD2406"/>
    <w:rsid w:val="00CD5309"/>
    <w:rsid w:val="00CD572F"/>
    <w:rsid w:val="00CD6194"/>
    <w:rsid w:val="00CE2ABC"/>
    <w:rsid w:val="00CE3425"/>
    <w:rsid w:val="00CF07C2"/>
    <w:rsid w:val="00CF2CB5"/>
    <w:rsid w:val="00D03A8A"/>
    <w:rsid w:val="00D03C98"/>
    <w:rsid w:val="00D04758"/>
    <w:rsid w:val="00D04926"/>
    <w:rsid w:val="00D06AEA"/>
    <w:rsid w:val="00D14EF9"/>
    <w:rsid w:val="00D15758"/>
    <w:rsid w:val="00D172A3"/>
    <w:rsid w:val="00D207CC"/>
    <w:rsid w:val="00D20C6B"/>
    <w:rsid w:val="00D247ED"/>
    <w:rsid w:val="00D24FAB"/>
    <w:rsid w:val="00D275E2"/>
    <w:rsid w:val="00D35E44"/>
    <w:rsid w:val="00D37259"/>
    <w:rsid w:val="00D41497"/>
    <w:rsid w:val="00D44A26"/>
    <w:rsid w:val="00D463E8"/>
    <w:rsid w:val="00D525EC"/>
    <w:rsid w:val="00D54B2F"/>
    <w:rsid w:val="00D603F1"/>
    <w:rsid w:val="00D62EC4"/>
    <w:rsid w:val="00D84ABD"/>
    <w:rsid w:val="00D978ED"/>
    <w:rsid w:val="00DA091F"/>
    <w:rsid w:val="00DA4BC1"/>
    <w:rsid w:val="00DB041C"/>
    <w:rsid w:val="00DB0731"/>
    <w:rsid w:val="00DB112B"/>
    <w:rsid w:val="00DB28E3"/>
    <w:rsid w:val="00DB5E86"/>
    <w:rsid w:val="00DB6E6E"/>
    <w:rsid w:val="00DC2F0F"/>
    <w:rsid w:val="00DD03A3"/>
    <w:rsid w:val="00DD0C2B"/>
    <w:rsid w:val="00DD6B86"/>
    <w:rsid w:val="00DE181B"/>
    <w:rsid w:val="00DE672A"/>
    <w:rsid w:val="00DF0FC5"/>
    <w:rsid w:val="00DF2D00"/>
    <w:rsid w:val="00E00383"/>
    <w:rsid w:val="00E07E19"/>
    <w:rsid w:val="00E156B9"/>
    <w:rsid w:val="00E239E1"/>
    <w:rsid w:val="00E25AFA"/>
    <w:rsid w:val="00E277F4"/>
    <w:rsid w:val="00E32E09"/>
    <w:rsid w:val="00E43B46"/>
    <w:rsid w:val="00E4607C"/>
    <w:rsid w:val="00E469A7"/>
    <w:rsid w:val="00E47571"/>
    <w:rsid w:val="00E5094F"/>
    <w:rsid w:val="00E53F9C"/>
    <w:rsid w:val="00E55B1C"/>
    <w:rsid w:val="00E55BC0"/>
    <w:rsid w:val="00E55C42"/>
    <w:rsid w:val="00E610C5"/>
    <w:rsid w:val="00E637B0"/>
    <w:rsid w:val="00E70D3A"/>
    <w:rsid w:val="00E73A1D"/>
    <w:rsid w:val="00E763C2"/>
    <w:rsid w:val="00E85A97"/>
    <w:rsid w:val="00E97D0D"/>
    <w:rsid w:val="00E97E48"/>
    <w:rsid w:val="00EA2882"/>
    <w:rsid w:val="00EB0395"/>
    <w:rsid w:val="00EB4407"/>
    <w:rsid w:val="00EB445C"/>
    <w:rsid w:val="00EB5099"/>
    <w:rsid w:val="00EC6B26"/>
    <w:rsid w:val="00EE4D27"/>
    <w:rsid w:val="00EE7D58"/>
    <w:rsid w:val="00EF3217"/>
    <w:rsid w:val="00EF4CAA"/>
    <w:rsid w:val="00EF5D09"/>
    <w:rsid w:val="00EF67D9"/>
    <w:rsid w:val="00EF72F1"/>
    <w:rsid w:val="00EF7618"/>
    <w:rsid w:val="00F00282"/>
    <w:rsid w:val="00F036E0"/>
    <w:rsid w:val="00F050D2"/>
    <w:rsid w:val="00F108A2"/>
    <w:rsid w:val="00F2035C"/>
    <w:rsid w:val="00F21AF9"/>
    <w:rsid w:val="00F244CA"/>
    <w:rsid w:val="00F2482D"/>
    <w:rsid w:val="00F310DD"/>
    <w:rsid w:val="00F33D27"/>
    <w:rsid w:val="00F36DAF"/>
    <w:rsid w:val="00F47CBB"/>
    <w:rsid w:val="00F50189"/>
    <w:rsid w:val="00F5388E"/>
    <w:rsid w:val="00F57EA3"/>
    <w:rsid w:val="00F63C93"/>
    <w:rsid w:val="00F652BB"/>
    <w:rsid w:val="00F665A2"/>
    <w:rsid w:val="00F7308C"/>
    <w:rsid w:val="00F76A6B"/>
    <w:rsid w:val="00F8077C"/>
    <w:rsid w:val="00F80883"/>
    <w:rsid w:val="00F81925"/>
    <w:rsid w:val="00F85982"/>
    <w:rsid w:val="00F86C56"/>
    <w:rsid w:val="00F872B2"/>
    <w:rsid w:val="00F87D16"/>
    <w:rsid w:val="00F93792"/>
    <w:rsid w:val="00F97615"/>
    <w:rsid w:val="00FA0A62"/>
    <w:rsid w:val="00FA35D1"/>
    <w:rsid w:val="00FA3940"/>
    <w:rsid w:val="00FA39E5"/>
    <w:rsid w:val="00FA3E74"/>
    <w:rsid w:val="00FB4EDB"/>
    <w:rsid w:val="00FB6A10"/>
    <w:rsid w:val="00FC07A9"/>
    <w:rsid w:val="00FC3BA9"/>
    <w:rsid w:val="00FC53EB"/>
    <w:rsid w:val="00FD030B"/>
    <w:rsid w:val="00FD1250"/>
    <w:rsid w:val="00FD1270"/>
    <w:rsid w:val="00FD2808"/>
    <w:rsid w:val="00FD55BF"/>
    <w:rsid w:val="00FD6C46"/>
    <w:rsid w:val="00FE0059"/>
    <w:rsid w:val="00FE010E"/>
    <w:rsid w:val="00FE169C"/>
    <w:rsid w:val="00FE1C74"/>
    <w:rsid w:val="00FF1F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10"/>
      </w:numPr>
      <w:spacing w:before="200" w:after="0"/>
      <w:ind w:left="36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10"/>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67">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footnote text" w:uiPriority="99"/>
    <w:lsdException w:name="caption" w:qFormat="1"/>
    <w:lsdException w:name="table of figures" w:uiPriority="99"/>
    <w:lsdException w:name="footnote reference" w:uiPriority="99"/>
    <w:lsdException w:name="Title" w:uiPriority="10" w:qFormat="1"/>
    <w:lsdException w:name="Subtitle" w:uiPriority="11" w:qFormat="1"/>
    <w:lsdException w:name="Hyperlink" w:uiPriority="99"/>
    <w:lsdException w:name="Strong" w:uiPriority="22" w:qFormat="1"/>
    <w:lsdException w:name="Emphasis" w:uiPriority="20" w:qFormat="1"/>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877AD4"/>
  </w:style>
  <w:style w:type="paragraph" w:styleId="Heading1">
    <w:name w:val="heading 1"/>
    <w:basedOn w:val="Normal"/>
    <w:next w:val="Normal"/>
    <w:link w:val="Heading1Char"/>
    <w:uiPriority w:val="9"/>
    <w:qFormat/>
    <w:rsid w:val="00990A6A"/>
    <w:pPr>
      <w:keepNext/>
      <w:keepLines/>
      <w:numPr>
        <w:numId w:val="10"/>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90A6A"/>
    <w:pPr>
      <w:keepNext/>
      <w:keepLines/>
      <w:numPr>
        <w:ilvl w:val="1"/>
        <w:numId w:val="10"/>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990A6A"/>
    <w:pPr>
      <w:keepNext/>
      <w:keepLines/>
      <w:numPr>
        <w:ilvl w:val="2"/>
        <w:numId w:val="10"/>
      </w:numPr>
      <w:spacing w:before="200" w:after="0"/>
      <w:ind w:left="36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990A6A"/>
    <w:pPr>
      <w:keepNext/>
      <w:keepLines/>
      <w:numPr>
        <w:ilvl w:val="3"/>
        <w:numId w:val="10"/>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990A6A"/>
    <w:pPr>
      <w:keepNext/>
      <w:keepLines/>
      <w:numPr>
        <w:ilvl w:val="4"/>
        <w:numId w:val="10"/>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990A6A"/>
    <w:pPr>
      <w:keepNext/>
      <w:keepLines/>
      <w:numPr>
        <w:ilvl w:val="5"/>
        <w:numId w:val="10"/>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990A6A"/>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90A6A"/>
    <w:pPr>
      <w:keepNext/>
      <w:keepLines/>
      <w:numPr>
        <w:ilvl w:val="7"/>
        <w:numId w:val="10"/>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990A6A"/>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link w:val="BodyChar1"/>
    <w:rsid w:val="00E4607C"/>
    <w:pPr>
      <w:tabs>
        <w:tab w:val="left" w:pos="1008"/>
        <w:tab w:val="right" w:leader="dot" w:pos="8280"/>
      </w:tabs>
      <w:spacing w:before="160" w:after="160" w:line="300" w:lineRule="atLeast"/>
    </w:pPr>
    <w:rPr>
      <w:rFonts w:ascii="Palatino Linotype" w:hAnsi="Palatino Linotype"/>
      <w:color w:val="000000"/>
      <w:kern w:val="22"/>
    </w:rPr>
  </w:style>
  <w:style w:type="paragraph" w:styleId="Footer">
    <w:name w:val="footer"/>
    <w:basedOn w:val="Normal"/>
    <w:pPr>
      <w:widowControl w:val="0"/>
      <w:tabs>
        <w:tab w:val="center" w:pos="4320"/>
        <w:tab w:val="right" w:pos="8640"/>
      </w:tabs>
      <w:spacing w:line="240" w:lineRule="atLeast"/>
      <w:jc w:val="both"/>
    </w:pPr>
    <w:rPr>
      <w:rFonts w:ascii="Arial" w:hAnsi="Arial"/>
      <w:noProof/>
      <w:sz w:val="18"/>
    </w:rPr>
  </w:style>
  <w:style w:type="paragraph" w:customStyle="1" w:styleId="ListBulleted1">
    <w:name w:val="List Bulleted 1"/>
    <w:pPr>
      <w:numPr>
        <w:numId w:val="1"/>
      </w:numPr>
      <w:tabs>
        <w:tab w:val="left" w:pos="432"/>
      </w:tabs>
      <w:suppressAutoHyphens/>
      <w:spacing w:after="120" w:line="260" w:lineRule="atLeast"/>
    </w:pPr>
    <w:rPr>
      <w:kern w:val="22"/>
    </w:rPr>
  </w:style>
  <w:style w:type="paragraph" w:customStyle="1" w:styleId="ListBulleted2">
    <w:name w:val="List Bulleted 2"/>
    <w:pPr>
      <w:numPr>
        <w:numId w:val="2"/>
      </w:numPr>
      <w:spacing w:after="60" w:line="260" w:lineRule="atLeast"/>
      <w:ind w:left="720"/>
    </w:pPr>
    <w:rPr>
      <w:kern w:val="20"/>
    </w:rPr>
  </w:style>
  <w:style w:type="paragraph" w:styleId="TOC3">
    <w:name w:val="toc 3"/>
    <w:basedOn w:val="Normal"/>
    <w:uiPriority w:val="39"/>
    <w:pPr>
      <w:tabs>
        <w:tab w:val="left" w:pos="994"/>
        <w:tab w:val="right" w:leader="dot" w:pos="8280"/>
      </w:tabs>
      <w:spacing w:before="100" w:line="280" w:lineRule="atLeast"/>
      <w:ind w:left="1008" w:hanging="504"/>
    </w:pPr>
    <w:rPr>
      <w:rFonts w:ascii="Arial" w:hAnsi="Arial"/>
      <w:noProof/>
      <w:kern w:val="22"/>
    </w:rPr>
  </w:style>
  <w:style w:type="paragraph" w:styleId="TOC1">
    <w:name w:val="toc 1"/>
    <w:next w:val="TOC2"/>
    <w:uiPriority w:val="39"/>
    <w:pPr>
      <w:keepNext/>
      <w:tabs>
        <w:tab w:val="left" w:pos="504"/>
        <w:tab w:val="right" w:leader="dot" w:pos="8280"/>
      </w:tabs>
      <w:spacing w:before="300" w:line="340" w:lineRule="atLeast"/>
      <w:ind w:left="504" w:hanging="504"/>
    </w:pPr>
    <w:rPr>
      <w:rFonts w:ascii="Arial" w:hAnsi="Arial"/>
      <w:b/>
      <w:noProof/>
      <w:kern w:val="22"/>
    </w:rPr>
  </w:style>
  <w:style w:type="paragraph" w:styleId="TOC2">
    <w:name w:val="toc 2"/>
    <w:uiPriority w:val="39"/>
    <w:pPr>
      <w:tabs>
        <w:tab w:val="left" w:pos="1440"/>
        <w:tab w:val="right" w:leader="dot" w:pos="8280"/>
      </w:tabs>
      <w:spacing w:before="300" w:line="340" w:lineRule="atLeast"/>
      <w:ind w:left="1440" w:hanging="1440"/>
    </w:pPr>
    <w:rPr>
      <w:rFonts w:ascii="Arial" w:hAnsi="Arial"/>
      <w:b/>
      <w:noProof/>
      <w:kern w:val="22"/>
    </w:rPr>
  </w:style>
  <w:style w:type="paragraph" w:styleId="TOC4">
    <w:name w:val="toc 4"/>
    <w:basedOn w:val="Normal"/>
    <w:uiPriority w:val="39"/>
    <w:pPr>
      <w:tabs>
        <w:tab w:val="left" w:pos="1987"/>
        <w:tab w:val="right" w:leader="dot" w:pos="8280"/>
      </w:tabs>
      <w:spacing w:before="20" w:after="20" w:line="280" w:lineRule="exact"/>
      <w:ind w:left="1987" w:hanging="547"/>
    </w:pPr>
    <w:rPr>
      <w:rFonts w:ascii="Arial" w:hAnsi="Arial"/>
      <w:noProof/>
      <w:kern w:val="22"/>
    </w:rPr>
  </w:style>
  <w:style w:type="character" w:styleId="PageNumber">
    <w:name w:val="page number"/>
    <w:basedOn w:val="DefaultParagraphFont"/>
  </w:style>
  <w:style w:type="paragraph" w:styleId="Caption">
    <w:name w:val="caption"/>
    <w:aliases w:val="use for figure and table titles,CaptionTab Left,CaptionTab,BildBeschriftung + 12 pt"/>
    <w:basedOn w:val="Normal"/>
    <w:next w:val="Normal"/>
    <w:unhideWhenUsed/>
    <w:qFormat/>
    <w:rsid w:val="00877AD4"/>
    <w:pPr>
      <w:spacing w:line="240" w:lineRule="auto"/>
    </w:pPr>
    <w:rPr>
      <w:b/>
      <w:bCs/>
      <w:color w:val="4F81BD" w:themeColor="accent1"/>
      <w:sz w:val="18"/>
      <w:szCs w:val="18"/>
    </w:rPr>
  </w:style>
  <w:style w:type="paragraph" w:styleId="FootnoteText">
    <w:name w:val="footnote text"/>
    <w:basedOn w:val="Normal"/>
    <w:link w:val="FootnoteTextChar"/>
    <w:uiPriority w:val="99"/>
    <w:pPr>
      <w:tabs>
        <w:tab w:val="left" w:pos="360"/>
      </w:tabs>
      <w:spacing w:line="240" w:lineRule="atLeast"/>
      <w:ind w:left="360" w:hanging="360"/>
    </w:pPr>
    <w:rPr>
      <w:rFonts w:ascii="Times New Roman" w:hAnsi="Times New Roman"/>
      <w:kern w:val="20"/>
      <w:sz w:val="20"/>
    </w:rPr>
  </w:style>
  <w:style w:type="paragraph" w:customStyle="1" w:styleId="ListNumbered1">
    <w:name w:val="List Numbered 1"/>
    <w:pPr>
      <w:tabs>
        <w:tab w:val="left" w:pos="432"/>
      </w:tabs>
      <w:spacing w:before="120" w:line="260" w:lineRule="atLeast"/>
      <w:ind w:left="432" w:hanging="432"/>
    </w:pPr>
    <w:rPr>
      <w:kern w:val="22"/>
    </w:rPr>
  </w:style>
  <w:style w:type="paragraph" w:customStyle="1" w:styleId="Heading2-nonum">
    <w:name w:val="Heading 2 - nonum"/>
    <w:next w:val="Body"/>
    <w:pPr>
      <w:keepNext/>
      <w:tabs>
        <w:tab w:val="left" w:pos="720"/>
      </w:tabs>
      <w:spacing w:before="120" w:line="380" w:lineRule="atLeast"/>
    </w:pPr>
    <w:rPr>
      <w:rFonts w:ascii="Arial" w:hAnsi="Arial"/>
      <w:b/>
      <w:noProof/>
      <w:kern w:val="32"/>
      <w:sz w:val="30"/>
    </w:rPr>
  </w:style>
  <w:style w:type="paragraph" w:customStyle="1" w:styleId="Heading3-nonum">
    <w:name w:val="Heading 3 - nonum"/>
    <w:next w:val="Body"/>
    <w:pPr>
      <w:keepNext/>
      <w:tabs>
        <w:tab w:val="left" w:pos="1008"/>
      </w:tabs>
      <w:spacing w:before="120" w:line="340" w:lineRule="atLeast"/>
    </w:pPr>
    <w:rPr>
      <w:rFonts w:ascii="Arial" w:hAnsi="Arial"/>
      <w:b/>
      <w:noProof/>
      <w:kern w:val="28"/>
      <w:sz w:val="28"/>
    </w:rPr>
  </w:style>
  <w:style w:type="paragraph" w:customStyle="1" w:styleId="Heading4-nonum">
    <w:name w:val="Heading 4 - nonum"/>
    <w:next w:val="Body"/>
    <w:pPr>
      <w:tabs>
        <w:tab w:val="left" w:pos="1008"/>
      </w:tabs>
      <w:spacing w:line="280" w:lineRule="atLeast"/>
    </w:pPr>
    <w:rPr>
      <w:rFonts w:ascii="Arial" w:hAnsi="Arial"/>
      <w:b/>
      <w:noProof/>
    </w:rPr>
  </w:style>
  <w:style w:type="paragraph" w:customStyle="1" w:styleId="Heading1-nonum">
    <w:name w:val="Heading 1- nonum"/>
    <w:next w:val="Body"/>
    <w:pPr>
      <w:pageBreakBefore/>
      <w:tabs>
        <w:tab w:val="left" w:pos="2606"/>
      </w:tabs>
      <w:spacing w:after="400" w:line="380" w:lineRule="atLeast"/>
    </w:pPr>
    <w:rPr>
      <w:rFonts w:ascii="Arial" w:hAnsi="Arial"/>
      <w:b/>
      <w:noProof/>
      <w:kern w:val="40"/>
      <w:sz w:val="36"/>
    </w:rPr>
  </w:style>
  <w:style w:type="paragraph" w:customStyle="1" w:styleId="ListNumbered2">
    <w:name w:val="List Numbered 2"/>
    <w:pPr>
      <w:tabs>
        <w:tab w:val="left" w:pos="432"/>
      </w:tabs>
      <w:spacing w:before="60" w:line="260" w:lineRule="atLeast"/>
      <w:ind w:left="864" w:hanging="432"/>
    </w:pPr>
    <w:rPr>
      <w:kern w:val="22"/>
    </w:rPr>
  </w:style>
  <w:style w:type="paragraph" w:customStyle="1" w:styleId="ListMultilist1">
    <w:name w:val="List Multilist 1"/>
    <w:basedOn w:val="Body"/>
    <w:next w:val="Body"/>
    <w:pPr>
      <w:spacing w:before="120" w:after="0" w:line="260" w:lineRule="atLeast"/>
      <w:ind w:left="432"/>
    </w:pPr>
  </w:style>
  <w:style w:type="paragraph" w:customStyle="1" w:styleId="Heading1frontmatteronly">
    <w:name w:val="Heading 1 (front matter only)"/>
    <w:rsid w:val="00304AE5"/>
    <w:pPr>
      <w:keepNext/>
      <w:spacing w:after="500" w:line="540" w:lineRule="atLeast"/>
    </w:pPr>
    <w:rPr>
      <w:rFonts w:ascii="Rockwell" w:hAnsi="Rockwell"/>
      <w:b/>
      <w:kern w:val="36"/>
      <w:sz w:val="36"/>
    </w:rPr>
  </w:style>
  <w:style w:type="paragraph" w:customStyle="1" w:styleId="ListMultilist2">
    <w:name w:val="List Multilist 2"/>
    <w:pPr>
      <w:spacing w:before="60" w:line="260" w:lineRule="atLeast"/>
      <w:ind w:left="864"/>
    </w:pPr>
    <w:rPr>
      <w:noProof/>
    </w:rPr>
  </w:style>
  <w:style w:type="character" w:styleId="Hyperlink">
    <w:name w:val="Hyperlink"/>
    <w:basedOn w:val="DefaultParagraphFont"/>
    <w:uiPriority w:val="99"/>
    <w:rsid w:val="004F438C"/>
    <w:rPr>
      <w:rFonts w:ascii="Rockwell" w:hAnsi="Rockwell"/>
      <w:color w:val="0000FF"/>
      <w:u w:val="single"/>
    </w:rPr>
  </w:style>
  <w:style w:type="paragraph" w:customStyle="1" w:styleId="Heading1-Appendix">
    <w:name w:val="Heading 1 - Appendix"/>
    <w:next w:val="Body"/>
    <w:pPr>
      <w:pageBreakBefore/>
      <w:numPr>
        <w:numId w:val="3"/>
      </w:numPr>
      <w:tabs>
        <w:tab w:val="clear" w:pos="2160"/>
        <w:tab w:val="left" w:pos="2376"/>
      </w:tabs>
      <w:suppressAutoHyphens/>
      <w:spacing w:after="400" w:line="480" w:lineRule="atLeast"/>
      <w:ind w:left="2376" w:hanging="2376"/>
    </w:pPr>
    <w:rPr>
      <w:rFonts w:ascii="Arial" w:hAnsi="Arial"/>
      <w:b/>
      <w:sz w:val="34"/>
    </w:rPr>
  </w:style>
  <w:style w:type="paragraph" w:styleId="TableofFigures">
    <w:name w:val="table of figures"/>
    <w:basedOn w:val="Normal"/>
    <w:next w:val="Normal"/>
    <w:uiPriority w:val="99"/>
    <w:pPr>
      <w:tabs>
        <w:tab w:val="left" w:pos="1080"/>
        <w:tab w:val="right" w:leader="dot" w:pos="8280"/>
      </w:tabs>
      <w:spacing w:before="160" w:after="160"/>
      <w:ind w:left="1080" w:hanging="1080"/>
    </w:pPr>
    <w:rPr>
      <w:rFonts w:ascii="Arial" w:hAnsi="Arial"/>
    </w:rPr>
  </w:style>
  <w:style w:type="paragraph" w:customStyle="1" w:styleId="TableHeading">
    <w:name w:val="Table Heading"/>
    <w:basedOn w:val="Body"/>
    <w:rsid w:val="00304AE5"/>
    <w:pPr>
      <w:spacing w:before="80" w:after="80"/>
    </w:pPr>
    <w:rPr>
      <w:rFonts w:ascii="Rockwell" w:hAnsi="Rockwell"/>
      <w:b/>
      <w:color w:val="auto"/>
      <w:sz w:val="18"/>
    </w:rPr>
  </w:style>
  <w:style w:type="paragraph" w:customStyle="1" w:styleId="TableBody">
    <w:name w:val="Table Body"/>
    <w:basedOn w:val="Body"/>
    <w:rPr>
      <w:color w:val="auto"/>
      <w:sz w:val="18"/>
    </w:rPr>
  </w:style>
  <w:style w:type="paragraph" w:styleId="Header">
    <w:name w:val="header"/>
    <w:basedOn w:val="Normal"/>
    <w:rsid w:val="00990A6A"/>
    <w:pPr>
      <w:pBdr>
        <w:bottom w:val="single" w:sz="2" w:space="1" w:color="auto"/>
      </w:pBdr>
      <w:tabs>
        <w:tab w:val="center" w:pos="4320"/>
        <w:tab w:val="right" w:pos="8280"/>
      </w:tabs>
      <w:spacing w:after="500" w:line="200" w:lineRule="atLeast"/>
    </w:pPr>
    <w:rPr>
      <w:rFonts w:ascii="Arial" w:hAnsi="Arial"/>
      <w:color w:val="808080"/>
      <w:sz w:val="16"/>
    </w:rPr>
  </w:style>
  <w:style w:type="paragraph" w:customStyle="1" w:styleId="Figure-Anchor">
    <w:name w:val="Figure-Anchor"/>
    <w:basedOn w:val="Body"/>
    <w:pPr>
      <w:spacing w:before="0" w:after="0"/>
    </w:pPr>
  </w:style>
  <w:style w:type="paragraph" w:styleId="TOC5">
    <w:name w:val="toc 5"/>
    <w:basedOn w:val="Normal"/>
    <w:next w:val="Normal"/>
    <w:autoRedefine/>
    <w:uiPriority w:val="39"/>
    <w:pPr>
      <w:tabs>
        <w:tab w:val="left" w:pos="1987"/>
        <w:tab w:val="left" w:pos="2520"/>
        <w:tab w:val="right" w:leader="dot" w:pos="8280"/>
      </w:tabs>
      <w:spacing w:before="20" w:after="20"/>
      <w:ind w:left="1901" w:hanging="907"/>
    </w:pPr>
    <w:rPr>
      <w:rFonts w:ascii="Arial" w:hAnsi="Arial"/>
      <w:noProof/>
    </w:rPr>
  </w:style>
  <w:style w:type="paragraph" w:styleId="TOC6">
    <w:name w:val="toc 6"/>
    <w:basedOn w:val="Normal"/>
    <w:next w:val="Normal"/>
    <w:autoRedefine/>
    <w:semiHidden/>
    <w:pPr>
      <w:tabs>
        <w:tab w:val="left" w:pos="2880"/>
        <w:tab w:val="right" w:leader="dot" w:pos="8280"/>
      </w:tabs>
      <w:ind w:left="2894" w:hanging="907"/>
    </w:pPr>
    <w:rPr>
      <w:rFonts w:ascii="Arial" w:hAnsi="Arial"/>
      <w:noProof/>
    </w:rPr>
  </w:style>
  <w:style w:type="paragraph" w:styleId="TOC7">
    <w:name w:val="toc 7"/>
    <w:basedOn w:val="Normal"/>
    <w:next w:val="Normal"/>
    <w:autoRedefine/>
    <w:semiHidden/>
    <w:pPr>
      <w:tabs>
        <w:tab w:val="left" w:pos="2880"/>
        <w:tab w:val="right" w:leader="dot" w:pos="8280"/>
      </w:tabs>
      <w:spacing w:before="20" w:after="20" w:line="280" w:lineRule="atLeast"/>
      <w:ind w:left="2880" w:hanging="994"/>
    </w:pPr>
    <w:rPr>
      <w:rFonts w:ascii="Arial" w:hAnsi="Arial"/>
      <w:noProof/>
      <w:szCs w:val="24"/>
    </w:rPr>
  </w:style>
  <w:style w:type="character" w:styleId="FollowedHyperlink">
    <w:name w:val="FollowedHyperlink"/>
    <w:basedOn w:val="DefaultParagraphFont"/>
    <w:rPr>
      <w:color w:val="800080"/>
      <w:u w:val="single"/>
    </w:rPr>
  </w:style>
  <w:style w:type="paragraph" w:customStyle="1" w:styleId="z-table-instructions">
    <w:name w:val="z-table-instructions"/>
    <w:basedOn w:val="Body"/>
    <w:rsid w:val="00304AE5"/>
    <w:pPr>
      <w:keepNext/>
      <w:suppressAutoHyphens/>
      <w:spacing w:before="100" w:after="100" w:line="200" w:lineRule="atLeast"/>
    </w:pPr>
    <w:rPr>
      <w:rFonts w:ascii="Rockwell" w:hAnsi="Rockwell"/>
      <w:sz w:val="16"/>
    </w:rPr>
  </w:style>
  <w:style w:type="paragraph" w:customStyle="1" w:styleId="z-list-bulleted-1">
    <w:name w:val="z-list-bulleted-1"/>
    <w:basedOn w:val="ListBulleted1"/>
    <w:pPr>
      <w:spacing w:after="40" w:line="220" w:lineRule="atLeast"/>
    </w:pPr>
    <w:rPr>
      <w:rFonts w:ascii="Arial" w:hAnsi="Arial"/>
      <w:sz w:val="16"/>
    </w:rPr>
  </w:style>
  <w:style w:type="paragraph" w:styleId="TOC8">
    <w:name w:val="toc 8"/>
    <w:basedOn w:val="Normal"/>
    <w:next w:val="Normal"/>
    <w:autoRedefine/>
    <w:semiHidden/>
    <w:pPr>
      <w:tabs>
        <w:tab w:val="left" w:pos="4050"/>
        <w:tab w:val="right" w:leader="dot" w:pos="8256"/>
      </w:tabs>
      <w:spacing w:after="40" w:line="260" w:lineRule="atLeast"/>
      <w:ind w:left="4046" w:hanging="1166"/>
    </w:pPr>
    <w:rPr>
      <w:rFonts w:ascii="Arial" w:hAnsi="Arial"/>
      <w:noProof/>
      <w:szCs w:val="24"/>
    </w:rPr>
  </w:style>
  <w:style w:type="paragraph" w:customStyle="1" w:styleId="z-table-instructions-grey">
    <w:name w:val="z-table-instructions-grey"/>
    <w:basedOn w:val="z-table-instructions"/>
    <w:pPr>
      <w:spacing w:line="180" w:lineRule="atLeast"/>
    </w:pPr>
    <w:rPr>
      <w:color w:val="999999"/>
    </w:rPr>
  </w:style>
  <w:style w:type="paragraph" w:styleId="TOC9">
    <w:name w:val="toc 9"/>
    <w:basedOn w:val="Normal"/>
    <w:next w:val="Normal"/>
    <w:autoRedefine/>
    <w:semiHidden/>
    <w:pPr>
      <w:spacing w:line="240" w:lineRule="auto"/>
      <w:ind w:left="1920"/>
    </w:pPr>
    <w:rPr>
      <w:rFonts w:ascii="Times New Roman" w:hAnsi="Times New Roman"/>
      <w:szCs w:val="24"/>
    </w:rPr>
  </w:style>
  <w:style w:type="paragraph" w:customStyle="1" w:styleId="Heading2-Appendix">
    <w:name w:val="Heading 2 - Appendix"/>
    <w:basedOn w:val="Body"/>
    <w:next w:val="Body"/>
    <w:pPr>
      <w:keepNext/>
      <w:numPr>
        <w:ilvl w:val="1"/>
        <w:numId w:val="4"/>
      </w:numPr>
      <w:tabs>
        <w:tab w:val="clear" w:pos="576"/>
        <w:tab w:val="clear" w:pos="1008"/>
        <w:tab w:val="clear" w:pos="8280"/>
        <w:tab w:val="left" w:pos="720"/>
      </w:tabs>
      <w:suppressAutoHyphens/>
      <w:spacing w:before="300" w:after="60" w:line="340" w:lineRule="atLeast"/>
      <w:ind w:left="720" w:hanging="720"/>
    </w:pPr>
    <w:rPr>
      <w:rFonts w:ascii="Arial" w:hAnsi="Arial"/>
      <w:b/>
      <w:sz w:val="30"/>
    </w:rPr>
  </w:style>
  <w:style w:type="paragraph" w:customStyle="1" w:styleId="Title-Line1">
    <w:name w:val="Title-Line 1"/>
    <w:basedOn w:val="Heading1-nonum"/>
    <w:next w:val="Title-Line-2"/>
    <w:rsid w:val="00304AE5"/>
    <w:pPr>
      <w:overflowPunct w:val="0"/>
      <w:autoSpaceDE w:val="0"/>
      <w:autoSpaceDN w:val="0"/>
      <w:adjustRightInd w:val="0"/>
      <w:spacing w:before="500" w:after="100" w:line="400" w:lineRule="atLeast"/>
      <w:jc w:val="center"/>
      <w:textAlignment w:val="baseline"/>
    </w:pPr>
    <w:rPr>
      <w:rFonts w:ascii="Rockwell" w:hAnsi="Rockwell"/>
      <w:sz w:val="40"/>
    </w:rPr>
  </w:style>
  <w:style w:type="paragraph" w:customStyle="1" w:styleId="Title-Line-2">
    <w:name w:val="Title-Line-2"/>
    <w:basedOn w:val="Title-Line1"/>
    <w:pPr>
      <w:pageBreakBefore w:val="0"/>
      <w:spacing w:before="200"/>
    </w:pPr>
    <w:rPr>
      <w:b w:val="0"/>
    </w:rPr>
  </w:style>
  <w:style w:type="paragraph" w:customStyle="1" w:styleId="Title-Line-3">
    <w:name w:val="Title-Line-3"/>
    <w:basedOn w:val="Title-Line-2"/>
    <w:pPr>
      <w:spacing w:before="400" w:after="2000"/>
    </w:pPr>
    <w:rPr>
      <w:b/>
      <w:sz w:val="30"/>
    </w:rPr>
  </w:style>
  <w:style w:type="paragraph" w:customStyle="1" w:styleId="z-disclaimer">
    <w:name w:val="z-disclaimer"/>
    <w:pPr>
      <w:pBdr>
        <w:top w:val="single" w:sz="4" w:space="1" w:color="auto"/>
      </w:pBdr>
      <w:spacing w:before="240" w:after="160" w:line="200" w:lineRule="atLeast"/>
    </w:pPr>
    <w:rPr>
      <w:rFonts w:ascii="Arial" w:hAnsi="Arial"/>
      <w:sz w:val="16"/>
    </w:rPr>
  </w:style>
  <w:style w:type="paragraph" w:customStyle="1" w:styleId="boilerplate">
    <w:name w:val="boilerplate"/>
    <w:basedOn w:val="Body"/>
    <w:pPr>
      <w:pBdr>
        <w:top w:val="single" w:sz="2" w:space="4" w:color="666699"/>
        <w:left w:val="single" w:sz="2" w:space="4" w:color="666699"/>
        <w:bottom w:val="single" w:sz="2" w:space="4" w:color="666699"/>
        <w:right w:val="single" w:sz="2" w:space="4" w:color="666699"/>
      </w:pBdr>
      <w:shd w:val="clear" w:color="auto" w:fill="CCECFF"/>
      <w:spacing w:before="300" w:after="300"/>
    </w:pPr>
    <w:rPr>
      <w:rFonts w:ascii="Arial" w:hAnsi="Arial"/>
    </w:rPr>
  </w:style>
  <w:style w:type="character" w:styleId="CommentReference">
    <w:name w:val="annotation reference"/>
    <w:basedOn w:val="DefaultParagraphFont"/>
    <w:semiHidden/>
    <w:rPr>
      <w:sz w:val="16"/>
      <w:szCs w:val="16"/>
    </w:rPr>
  </w:style>
  <w:style w:type="paragraph" w:customStyle="1" w:styleId="z-table-instructions-last">
    <w:name w:val="z-table-instructions-last"/>
    <w:basedOn w:val="z-table-instructions"/>
    <w:pPr>
      <w:spacing w:before="40" w:after="400"/>
    </w:pPr>
  </w:style>
  <w:style w:type="paragraph" w:customStyle="1" w:styleId="TableText">
    <w:name w:val="Table Text"/>
    <w:basedOn w:val="Normal"/>
    <w:pPr>
      <w:spacing w:before="40" w:after="40" w:line="240" w:lineRule="auto"/>
    </w:pPr>
    <w:rPr>
      <w:rFonts w:ascii="Arial" w:hAnsi="Arial"/>
      <w:sz w:val="20"/>
    </w:rPr>
  </w:style>
  <w:style w:type="paragraph" w:customStyle="1" w:styleId="Reference">
    <w:name w:val="Reference"/>
    <w:basedOn w:val="ListNumber"/>
    <w:pPr>
      <w:keepNext/>
      <w:spacing w:before="240" w:line="240" w:lineRule="auto"/>
      <w:ind w:right="360"/>
    </w:pPr>
    <w:rPr>
      <w:rFonts w:ascii="Times New Roman" w:hAnsi="Times New Roman"/>
    </w:rPr>
  </w:style>
  <w:style w:type="paragraph" w:styleId="ListNumber">
    <w:name w:val="List Number"/>
    <w:basedOn w:val="Normal"/>
    <w:pPr>
      <w:tabs>
        <w:tab w:val="num" w:pos="360"/>
      </w:tabs>
      <w:ind w:left="360" w:hanging="360"/>
    </w:pPr>
  </w:style>
  <w:style w:type="character" w:styleId="FootnoteReference">
    <w:name w:val="footnote reference"/>
    <w:basedOn w:val="DefaultParagraphFont"/>
    <w:uiPriority w:val="99"/>
    <w:rPr>
      <w:vertAlign w:val="superscript"/>
    </w:rPr>
  </w:style>
  <w:style w:type="paragraph" w:styleId="BalloonText">
    <w:name w:val="Balloon Text"/>
    <w:basedOn w:val="Normal"/>
    <w:semiHidden/>
    <w:rPr>
      <w:rFonts w:ascii="Tahoma" w:hAnsi="Tahoma" w:cs="Tahoma"/>
      <w:sz w:val="16"/>
      <w:szCs w:val="16"/>
    </w:rPr>
  </w:style>
  <w:style w:type="paragraph" w:styleId="CommentText">
    <w:name w:val="annotation text"/>
    <w:basedOn w:val="Normal"/>
    <w:link w:val="CommentTextChar"/>
    <w:semiHidden/>
    <w:rPr>
      <w:sz w:val="20"/>
    </w:rPr>
  </w:style>
  <w:style w:type="paragraph" w:styleId="CommentSubject">
    <w:name w:val="annotation subject"/>
    <w:basedOn w:val="CommentText"/>
    <w:next w:val="CommentText"/>
    <w:semiHidden/>
    <w:rPr>
      <w:b/>
      <w:bCs/>
    </w:rPr>
  </w:style>
  <w:style w:type="table" w:styleId="TableGrid">
    <w:name w:val="Table Grid"/>
    <w:basedOn w:val="TableNormal"/>
    <w:uiPriority w:val="59"/>
    <w:rsid w:val="001829A3"/>
    <w:pPr>
      <w:spacing w:line="300" w:lineRule="atLeast"/>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ocumentMap">
    <w:name w:val="Document Map"/>
    <w:basedOn w:val="Normal"/>
    <w:semiHidden/>
    <w:pPr>
      <w:shd w:val="clear" w:color="auto" w:fill="000080"/>
    </w:pPr>
    <w:rPr>
      <w:rFonts w:ascii="Tahoma" w:hAnsi="Tahoma" w:cs="Tahoma"/>
    </w:rPr>
  </w:style>
  <w:style w:type="paragraph" w:styleId="List2">
    <w:name w:val="List 2"/>
    <w:basedOn w:val="Normal"/>
    <w:pPr>
      <w:ind w:left="720" w:hanging="360"/>
    </w:pPr>
  </w:style>
  <w:style w:type="character" w:customStyle="1" w:styleId="BodyChar">
    <w:name w:val="Body Char"/>
    <w:basedOn w:val="DefaultParagraphFont"/>
    <w:rPr>
      <w:color w:val="000000"/>
      <w:kern w:val="22"/>
      <w:sz w:val="22"/>
      <w:lang w:val="en-US" w:eastAsia="en-US" w:bidi="ar-SA"/>
    </w:rPr>
  </w:style>
  <w:style w:type="character" w:customStyle="1" w:styleId="z-table-instructionsChar">
    <w:name w:val="z-table-instructions Char"/>
    <w:basedOn w:val="BodyChar"/>
    <w:rPr>
      <w:rFonts w:ascii="Arial" w:hAnsi="Arial"/>
      <w:color w:val="000000"/>
      <w:kern w:val="22"/>
      <w:sz w:val="16"/>
      <w:lang w:val="en-US" w:eastAsia="en-US" w:bidi="ar-SA"/>
    </w:rPr>
  </w:style>
  <w:style w:type="character" w:styleId="PlaceholderText">
    <w:name w:val="Placeholder Text"/>
    <w:basedOn w:val="DefaultParagraphFont"/>
    <w:uiPriority w:val="99"/>
    <w:semiHidden/>
    <w:rsid w:val="00C4756A"/>
    <w:rPr>
      <w:color w:val="808080"/>
    </w:rPr>
  </w:style>
  <w:style w:type="paragraph" w:styleId="ListBullet2">
    <w:name w:val="List Bullet 2"/>
    <w:basedOn w:val="Normal"/>
    <w:rsid w:val="004F0896"/>
    <w:pPr>
      <w:numPr>
        <w:numId w:val="6"/>
      </w:numPr>
      <w:contextualSpacing/>
    </w:pPr>
  </w:style>
  <w:style w:type="paragraph" w:styleId="ListBullet">
    <w:name w:val="List Bullet"/>
    <w:basedOn w:val="Normal"/>
    <w:rsid w:val="00A30951"/>
    <w:pPr>
      <w:numPr>
        <w:numId w:val="5"/>
      </w:numPr>
      <w:contextualSpacing/>
    </w:pPr>
  </w:style>
  <w:style w:type="paragraph" w:styleId="ListParagraph">
    <w:name w:val="List Paragraph"/>
    <w:basedOn w:val="Normal"/>
    <w:uiPriority w:val="34"/>
    <w:qFormat/>
    <w:rsid w:val="00877AD4"/>
    <w:pPr>
      <w:ind w:left="720"/>
      <w:contextualSpacing/>
    </w:pPr>
  </w:style>
  <w:style w:type="character" w:customStyle="1" w:styleId="FootnoteTextChar">
    <w:name w:val="Footnote Text Char"/>
    <w:basedOn w:val="DefaultParagraphFont"/>
    <w:link w:val="FootnoteText"/>
    <w:uiPriority w:val="99"/>
    <w:rsid w:val="00E763C2"/>
    <w:rPr>
      <w:kern w:val="20"/>
    </w:rPr>
  </w:style>
  <w:style w:type="paragraph" w:styleId="ListNumber2">
    <w:name w:val="List Number 2"/>
    <w:basedOn w:val="Normal"/>
    <w:rsid w:val="00E763C2"/>
    <w:pPr>
      <w:numPr>
        <w:numId w:val="8"/>
      </w:numPr>
      <w:contextualSpacing/>
    </w:pPr>
  </w:style>
  <w:style w:type="character" w:styleId="IntenseEmphasis">
    <w:name w:val="Intense Emphasis"/>
    <w:basedOn w:val="DefaultParagraphFont"/>
    <w:uiPriority w:val="21"/>
    <w:qFormat/>
    <w:rsid w:val="00877AD4"/>
    <w:rPr>
      <w:b/>
      <w:bCs/>
      <w:i/>
      <w:iCs/>
      <w:color w:val="4F81BD" w:themeColor="accent1"/>
    </w:rPr>
  </w:style>
  <w:style w:type="paragraph" w:styleId="ListBullet3">
    <w:name w:val="List Bullet 3"/>
    <w:basedOn w:val="Normal"/>
    <w:rsid w:val="006F7FCB"/>
    <w:pPr>
      <w:numPr>
        <w:numId w:val="7"/>
      </w:numPr>
      <w:contextualSpacing/>
    </w:pPr>
  </w:style>
  <w:style w:type="table" w:styleId="ColorfulShading-Accent5">
    <w:name w:val="Colorful Shading Accent 5"/>
    <w:basedOn w:val="TableNormal"/>
    <w:uiPriority w:val="71"/>
    <w:rsid w:val="00960AD1"/>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MediumGrid3-Accent5">
    <w:name w:val="Medium Grid 3 Accent 5"/>
    <w:basedOn w:val="TableNormal"/>
    <w:uiPriority w:val="69"/>
    <w:rsid w:val="00960AD1"/>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2">
    <w:name w:val="Medium Grid 3 Accent 2"/>
    <w:basedOn w:val="TableNormal"/>
    <w:uiPriority w:val="69"/>
    <w:rsid w:val="003E4A9B"/>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5">
    <w:name w:val="Colorful List Accent 5"/>
    <w:basedOn w:val="TableNormal"/>
    <w:uiPriority w:val="72"/>
    <w:rsid w:val="003E4A9B"/>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TableList4">
    <w:name w:val="Table List 4"/>
    <w:basedOn w:val="TableNormal"/>
    <w:rsid w:val="00D06AEA"/>
    <w:pPr>
      <w:spacing w:line="300" w:lineRule="atLeast"/>
    </w:pPr>
    <w:tblPr>
      <w:tblInd w:w="0" w:type="dxa"/>
      <w:tblBorders>
        <w:top w:val="single" w:sz="12" w:space="0" w:color="000000"/>
        <w:left w:val="single" w:sz="12" w:space="0" w:color="000000"/>
        <w:bottom w:val="single" w:sz="12" w:space="0" w:color="000000"/>
        <w:right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6">
    <w:name w:val="Table List 6"/>
    <w:basedOn w:val="TableNormal"/>
    <w:rsid w:val="00D06AEA"/>
    <w:pPr>
      <w:spacing w:line="300" w:lineRule="atLeast"/>
    </w:pPr>
    <w:tblPr>
      <w:tblStyleRowBandSize w:val="1"/>
      <w:tblInd w:w="0" w:type="dxa"/>
      <w:tblBorders>
        <w:top w:val="single" w:sz="6" w:space="0" w:color="000000"/>
        <w:left w:val="single" w:sz="6" w:space="0" w:color="000000"/>
        <w:bottom w:val="single" w:sz="6" w:space="0" w:color="000000"/>
        <w:right w:val="single" w:sz="6" w:space="0" w:color="000000"/>
      </w:tblBorders>
      <w:tblCellMar>
        <w:top w:w="0" w:type="dxa"/>
        <w:left w:w="108" w:type="dxa"/>
        <w:bottom w:w="0" w:type="dxa"/>
        <w:right w:w="108" w:type="dxa"/>
      </w:tblCellMar>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Simple2">
    <w:name w:val="Table Simple 2"/>
    <w:basedOn w:val="TableNormal"/>
    <w:rsid w:val="00D06AEA"/>
    <w:pPr>
      <w:spacing w:line="300" w:lineRule="atLeast"/>
    </w:pPr>
    <w:tblPr>
      <w:tblInd w:w="0" w:type="dxa"/>
      <w:tblCellMar>
        <w:top w:w="0" w:type="dxa"/>
        <w:left w:w="108" w:type="dxa"/>
        <w:bottom w:w="0" w:type="dxa"/>
        <w:right w:w="108" w:type="dxa"/>
      </w:tblCellMa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1">
    <w:name w:val="Table Simple 1"/>
    <w:basedOn w:val="TableNormal"/>
    <w:rsid w:val="00D06AEA"/>
    <w:pPr>
      <w:spacing w:line="300" w:lineRule="atLeast"/>
    </w:pPr>
    <w:tblPr>
      <w:tblInd w:w="0" w:type="dxa"/>
      <w:tblBorders>
        <w:top w:val="single" w:sz="12" w:space="0" w:color="008000"/>
        <w:bottom w:val="single" w:sz="12" w:space="0" w:color="008000"/>
      </w:tblBorders>
      <w:tblCellMar>
        <w:top w:w="0" w:type="dxa"/>
        <w:left w:w="108" w:type="dxa"/>
        <w:bottom w:w="0" w:type="dxa"/>
        <w:right w:w="108" w:type="dxa"/>
      </w:tblCellMar>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3Deffects3">
    <w:name w:val="Table 3D effects 3"/>
    <w:basedOn w:val="TableNormal"/>
    <w:rsid w:val="002462DB"/>
    <w:pPr>
      <w:spacing w:line="300" w:lineRule="atLeast"/>
    </w:pPr>
    <w:tblPr>
      <w:tblStyleRowBandSize w:val="1"/>
      <w:tblStyleColBandSize w:val="1"/>
      <w:tblInd w:w="0" w:type="dxa"/>
      <w:tblCellMar>
        <w:top w:w="0" w:type="dxa"/>
        <w:left w:w="108" w:type="dxa"/>
        <w:bottom w:w="0" w:type="dxa"/>
        <w:right w:w="108" w:type="dxa"/>
      </w:tblCellMar>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rsid w:val="002462DB"/>
    <w:pPr>
      <w:spacing w:line="300" w:lineRule="atLeast"/>
    </w:pPr>
    <w:tblPr>
      <w:tblInd w:w="0" w:type="dxa"/>
      <w:tblBorders>
        <w:left w:val="single" w:sz="6" w:space="0" w:color="000000"/>
        <w:right w:val="single" w:sz="6" w:space="0" w:color="000000"/>
      </w:tblBorders>
      <w:tblCellMar>
        <w:top w:w="0" w:type="dxa"/>
        <w:left w:w="108" w:type="dxa"/>
        <w:bottom w:w="0" w:type="dxa"/>
        <w:right w:w="108" w:type="dxa"/>
      </w:tblCellMar>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462DB"/>
    <w:pPr>
      <w:spacing w:line="300" w:lineRule="atLeast"/>
    </w:pPr>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Elegant">
    <w:name w:val="Table Elegant"/>
    <w:basedOn w:val="TableNormal"/>
    <w:rsid w:val="002462DB"/>
    <w:pPr>
      <w:spacing w:line="300" w:lineRule="atLeast"/>
    </w:pPr>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lassic1">
    <w:name w:val="Table Classic 1"/>
    <w:basedOn w:val="TableNormal"/>
    <w:rsid w:val="002029F2"/>
    <w:pPr>
      <w:spacing w:line="300" w:lineRule="atLeast"/>
    </w:pPr>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F2482D"/>
    <w:pPr>
      <w:spacing w:line="300" w:lineRule="atLeast"/>
    </w:pPr>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character" w:styleId="Emphasis">
    <w:name w:val="Emphasis"/>
    <w:basedOn w:val="DefaultParagraphFont"/>
    <w:uiPriority w:val="20"/>
    <w:qFormat/>
    <w:rsid w:val="00877AD4"/>
    <w:rPr>
      <w:i/>
      <w:iCs/>
    </w:rPr>
  </w:style>
  <w:style w:type="paragraph" w:styleId="Quote">
    <w:name w:val="Quote"/>
    <w:basedOn w:val="Normal"/>
    <w:next w:val="Normal"/>
    <w:link w:val="QuoteChar"/>
    <w:uiPriority w:val="29"/>
    <w:qFormat/>
    <w:rsid w:val="00877AD4"/>
    <w:rPr>
      <w:i/>
      <w:iCs/>
      <w:color w:val="000000" w:themeColor="text1"/>
    </w:rPr>
  </w:style>
  <w:style w:type="character" w:customStyle="1" w:styleId="QuoteChar">
    <w:name w:val="Quote Char"/>
    <w:basedOn w:val="DefaultParagraphFont"/>
    <w:link w:val="Quote"/>
    <w:uiPriority w:val="29"/>
    <w:rsid w:val="00877AD4"/>
    <w:rPr>
      <w:i/>
      <w:iCs/>
      <w:color w:val="000000" w:themeColor="text1"/>
    </w:rPr>
  </w:style>
  <w:style w:type="paragraph" w:customStyle="1" w:styleId="Tabletext0">
    <w:name w:val="Tabletext"/>
    <w:basedOn w:val="Normal"/>
    <w:rsid w:val="000F1287"/>
    <w:pPr>
      <w:keepLines/>
      <w:widowControl w:val="0"/>
      <w:spacing w:after="120" w:line="240" w:lineRule="atLeast"/>
    </w:pPr>
    <w:rPr>
      <w:rFonts w:ascii="Arial" w:hAnsi="Arial"/>
      <w:sz w:val="20"/>
    </w:rPr>
  </w:style>
  <w:style w:type="paragraph" w:customStyle="1" w:styleId="SourceCode">
    <w:name w:val="Source Code"/>
    <w:basedOn w:val="Body"/>
    <w:link w:val="SourceCodeChar"/>
    <w:qFormat/>
    <w:rsid w:val="006D43CC"/>
    <w:pPr>
      <w:spacing w:line="240" w:lineRule="auto"/>
      <w:ind w:left="288"/>
      <w:contextualSpacing/>
    </w:pPr>
    <w:rPr>
      <w:rFonts w:ascii="Source Code Pro" w:hAnsi="Source Code Pro"/>
      <w:sz w:val="20"/>
    </w:rPr>
  </w:style>
  <w:style w:type="character" w:customStyle="1" w:styleId="BodyChar1">
    <w:name w:val="Body Char1"/>
    <w:basedOn w:val="DefaultParagraphFont"/>
    <w:link w:val="Body"/>
    <w:rsid w:val="006D43CC"/>
    <w:rPr>
      <w:rFonts w:ascii="Palatino Linotype" w:hAnsi="Palatino Linotype"/>
      <w:color w:val="000000"/>
      <w:kern w:val="22"/>
      <w:sz w:val="22"/>
    </w:rPr>
  </w:style>
  <w:style w:type="character" w:customStyle="1" w:styleId="SourceCodeChar">
    <w:name w:val="Source Code Char"/>
    <w:basedOn w:val="BodyChar1"/>
    <w:link w:val="SourceCode"/>
    <w:rsid w:val="006D43CC"/>
    <w:rPr>
      <w:rFonts w:ascii="Source Code Pro" w:hAnsi="Source Code Pro"/>
      <w:color w:val="000000"/>
      <w:kern w:val="22"/>
      <w:sz w:val="22"/>
    </w:rPr>
  </w:style>
  <w:style w:type="character" w:customStyle="1" w:styleId="Heading1Char">
    <w:name w:val="Heading 1 Char"/>
    <w:basedOn w:val="DefaultParagraphFont"/>
    <w:link w:val="Heading1"/>
    <w:uiPriority w:val="9"/>
    <w:rsid w:val="00990A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990A6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990A6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990A6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990A6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990A6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990A6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90A6A"/>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990A6A"/>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877AD4"/>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77AD4"/>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877AD4"/>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877AD4"/>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877AD4"/>
    <w:rPr>
      <w:b/>
      <w:bCs/>
    </w:rPr>
  </w:style>
  <w:style w:type="paragraph" w:styleId="NoSpacing">
    <w:name w:val="No Spacing"/>
    <w:uiPriority w:val="1"/>
    <w:qFormat/>
    <w:rsid w:val="00877AD4"/>
    <w:pPr>
      <w:spacing w:after="0" w:line="240" w:lineRule="auto"/>
    </w:pPr>
  </w:style>
  <w:style w:type="paragraph" w:styleId="IntenseQuote">
    <w:name w:val="Intense Quote"/>
    <w:basedOn w:val="Normal"/>
    <w:next w:val="Normal"/>
    <w:link w:val="IntenseQuoteChar"/>
    <w:uiPriority w:val="30"/>
    <w:qFormat/>
    <w:rsid w:val="00877AD4"/>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877AD4"/>
    <w:rPr>
      <w:b/>
      <w:bCs/>
      <w:i/>
      <w:iCs/>
      <w:color w:val="4F81BD" w:themeColor="accent1"/>
    </w:rPr>
  </w:style>
  <w:style w:type="character" w:styleId="SubtleEmphasis">
    <w:name w:val="Subtle Emphasis"/>
    <w:basedOn w:val="DefaultParagraphFont"/>
    <w:uiPriority w:val="19"/>
    <w:qFormat/>
    <w:rsid w:val="00877AD4"/>
    <w:rPr>
      <w:i/>
      <w:iCs/>
      <w:color w:val="808080" w:themeColor="text1" w:themeTint="7F"/>
    </w:rPr>
  </w:style>
  <w:style w:type="character" w:styleId="SubtleReference">
    <w:name w:val="Subtle Reference"/>
    <w:basedOn w:val="DefaultParagraphFont"/>
    <w:uiPriority w:val="31"/>
    <w:qFormat/>
    <w:rsid w:val="00877AD4"/>
    <w:rPr>
      <w:smallCaps/>
      <w:color w:val="C0504D" w:themeColor="accent2"/>
      <w:u w:val="single"/>
    </w:rPr>
  </w:style>
  <w:style w:type="character" w:styleId="IntenseReference">
    <w:name w:val="Intense Reference"/>
    <w:basedOn w:val="DefaultParagraphFont"/>
    <w:uiPriority w:val="32"/>
    <w:qFormat/>
    <w:rsid w:val="00877AD4"/>
    <w:rPr>
      <w:b/>
      <w:bCs/>
      <w:smallCaps/>
      <w:color w:val="C0504D" w:themeColor="accent2"/>
      <w:spacing w:val="5"/>
      <w:u w:val="single"/>
    </w:rPr>
  </w:style>
  <w:style w:type="character" w:styleId="BookTitle">
    <w:name w:val="Book Title"/>
    <w:basedOn w:val="DefaultParagraphFont"/>
    <w:uiPriority w:val="33"/>
    <w:qFormat/>
    <w:rsid w:val="00877AD4"/>
    <w:rPr>
      <w:b/>
      <w:bCs/>
      <w:smallCaps/>
      <w:spacing w:val="5"/>
    </w:rPr>
  </w:style>
  <w:style w:type="paragraph" w:styleId="TOCHeading">
    <w:name w:val="TOC Heading"/>
    <w:basedOn w:val="Heading1"/>
    <w:next w:val="Normal"/>
    <w:uiPriority w:val="39"/>
    <w:semiHidden/>
    <w:unhideWhenUsed/>
    <w:qFormat/>
    <w:rsid w:val="00877AD4"/>
    <w:pPr>
      <w:outlineLvl w:val="9"/>
    </w:pPr>
  </w:style>
  <w:style w:type="numbering" w:customStyle="1" w:styleId="Style1">
    <w:name w:val="Style1"/>
    <w:uiPriority w:val="99"/>
    <w:rsid w:val="00990A6A"/>
    <w:pPr>
      <w:numPr>
        <w:numId w:val="9"/>
      </w:numPr>
    </w:pPr>
  </w:style>
  <w:style w:type="paragraph" w:styleId="Revision">
    <w:name w:val="Revision"/>
    <w:hidden/>
    <w:uiPriority w:val="99"/>
    <w:semiHidden/>
    <w:rsid w:val="00CA1DC8"/>
    <w:pPr>
      <w:spacing w:after="0" w:line="240" w:lineRule="auto"/>
    </w:pPr>
  </w:style>
  <w:style w:type="character" w:customStyle="1" w:styleId="CommentTextChar">
    <w:name w:val="Comment Text Char"/>
    <w:basedOn w:val="DefaultParagraphFont"/>
    <w:link w:val="CommentText"/>
    <w:semiHidden/>
    <w:rsid w:val="00C111FB"/>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6323339">
      <w:bodyDiv w:val="1"/>
      <w:marLeft w:val="0"/>
      <w:marRight w:val="0"/>
      <w:marTop w:val="0"/>
      <w:marBottom w:val="0"/>
      <w:divBdr>
        <w:top w:val="none" w:sz="0" w:space="0" w:color="auto"/>
        <w:left w:val="none" w:sz="0" w:space="0" w:color="auto"/>
        <w:bottom w:val="none" w:sz="0" w:space="0" w:color="auto"/>
        <w:right w:val="none" w:sz="0" w:space="0" w:color="auto"/>
      </w:divBdr>
    </w:div>
    <w:div w:id="364912406">
      <w:bodyDiv w:val="1"/>
      <w:marLeft w:val="0"/>
      <w:marRight w:val="0"/>
      <w:marTop w:val="0"/>
      <w:marBottom w:val="0"/>
      <w:divBdr>
        <w:top w:val="none" w:sz="0" w:space="0" w:color="auto"/>
        <w:left w:val="none" w:sz="0" w:space="0" w:color="auto"/>
        <w:bottom w:val="none" w:sz="0" w:space="0" w:color="auto"/>
        <w:right w:val="none" w:sz="0" w:space="0" w:color="auto"/>
      </w:divBdr>
    </w:div>
    <w:div w:id="964047612">
      <w:bodyDiv w:val="1"/>
      <w:marLeft w:val="0"/>
      <w:marRight w:val="0"/>
      <w:marTop w:val="0"/>
      <w:marBottom w:val="0"/>
      <w:divBdr>
        <w:top w:val="none" w:sz="0" w:space="0" w:color="auto"/>
        <w:left w:val="none" w:sz="0" w:space="0" w:color="auto"/>
        <w:bottom w:val="none" w:sz="0" w:space="0" w:color="auto"/>
        <w:right w:val="none" w:sz="0" w:space="0" w:color="auto"/>
      </w:divBdr>
    </w:div>
    <w:div w:id="1018430806">
      <w:bodyDiv w:val="1"/>
      <w:marLeft w:val="0"/>
      <w:marRight w:val="0"/>
      <w:marTop w:val="0"/>
      <w:marBottom w:val="0"/>
      <w:divBdr>
        <w:top w:val="none" w:sz="0" w:space="0" w:color="auto"/>
        <w:left w:val="none" w:sz="0" w:space="0" w:color="auto"/>
        <w:bottom w:val="none" w:sz="0" w:space="0" w:color="auto"/>
        <w:right w:val="none" w:sz="0" w:space="0" w:color="auto"/>
      </w:divBdr>
    </w:div>
    <w:div w:id="1112045699">
      <w:bodyDiv w:val="1"/>
      <w:marLeft w:val="0"/>
      <w:marRight w:val="0"/>
      <w:marTop w:val="0"/>
      <w:marBottom w:val="0"/>
      <w:divBdr>
        <w:top w:val="none" w:sz="0" w:space="0" w:color="auto"/>
        <w:left w:val="none" w:sz="0" w:space="0" w:color="auto"/>
        <w:bottom w:val="none" w:sz="0" w:space="0" w:color="auto"/>
        <w:right w:val="none" w:sz="0" w:space="0" w:color="auto"/>
      </w:divBdr>
    </w:div>
    <w:div w:id="1336153844">
      <w:bodyDiv w:val="1"/>
      <w:marLeft w:val="0"/>
      <w:marRight w:val="0"/>
      <w:marTop w:val="0"/>
      <w:marBottom w:val="0"/>
      <w:divBdr>
        <w:top w:val="none" w:sz="0" w:space="0" w:color="auto"/>
        <w:left w:val="none" w:sz="0" w:space="0" w:color="auto"/>
        <w:bottom w:val="none" w:sz="0" w:space="0" w:color="auto"/>
        <w:right w:val="none" w:sz="0" w:space="0" w:color="auto"/>
      </w:divBdr>
    </w:div>
    <w:div w:id="1694305001">
      <w:bodyDiv w:val="1"/>
      <w:marLeft w:val="0"/>
      <w:marRight w:val="0"/>
      <w:marTop w:val="0"/>
      <w:marBottom w:val="0"/>
      <w:divBdr>
        <w:top w:val="none" w:sz="0" w:space="0" w:color="auto"/>
        <w:left w:val="none" w:sz="0" w:space="0" w:color="auto"/>
        <w:bottom w:val="none" w:sz="0" w:space="0" w:color="auto"/>
        <w:right w:val="none" w:sz="0" w:space="0" w:color="auto"/>
      </w:divBdr>
    </w:div>
    <w:div w:id="1822651454">
      <w:bodyDiv w:val="1"/>
      <w:marLeft w:val="0"/>
      <w:marRight w:val="0"/>
      <w:marTop w:val="0"/>
      <w:marBottom w:val="0"/>
      <w:divBdr>
        <w:top w:val="none" w:sz="0" w:space="0" w:color="auto"/>
        <w:left w:val="none" w:sz="0" w:space="0" w:color="auto"/>
        <w:bottom w:val="none" w:sz="0" w:space="0" w:color="auto"/>
        <w:right w:val="none" w:sz="0" w:space="0" w:color="auto"/>
      </w:divBdr>
    </w:div>
    <w:div w:id="1972443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emf"/><Relationship Id="rId50" Type="http://schemas.openxmlformats.org/officeDocument/2006/relationships/image" Target="media/image33.emf"/><Relationship Id="rId55"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comments" Target="comments.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emf"/><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4.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image" Target="media/image28.jpeg"/><Relationship Id="rId53" Type="http://schemas.openxmlformats.org/officeDocument/2006/relationships/footer" Target="footer6.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emf"/><Relationship Id="rId10" Type="http://schemas.openxmlformats.org/officeDocument/2006/relationships/header" Target="header2.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7.jpeg"/><Relationship Id="rId52"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emf"/><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4.emf"/><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khm\Downloads\SAD_template_05Feb2006.dot"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D91B9DE6650D4ADB913FDB5CD31D3ADE"/>
        <w:category>
          <w:name w:val="General"/>
          <w:gallery w:val="placeholder"/>
        </w:category>
        <w:types>
          <w:type w:val="bbPlcHdr"/>
        </w:types>
        <w:behaviors>
          <w:behavior w:val="content"/>
        </w:behaviors>
        <w:guid w:val="{84BEA4BE-E36C-4094-B961-2AFDC151C82C}"/>
      </w:docPartPr>
      <w:docPartBody>
        <w:p w:rsidR="009A05BF" w:rsidRDefault="009A05BF">
          <w:r w:rsidRPr="00B345BC">
            <w:rPr>
              <w:rStyle w:val="PlaceholderText"/>
            </w:rPr>
            <w:t>[Company]</w:t>
          </w:r>
        </w:p>
      </w:docPartBody>
    </w:docPart>
    <w:docPart>
      <w:docPartPr>
        <w:name w:val="34C164D1FE44432094F0D3032B59A95D"/>
        <w:category>
          <w:name w:val="General"/>
          <w:gallery w:val="placeholder"/>
        </w:category>
        <w:types>
          <w:type w:val="bbPlcHdr"/>
        </w:types>
        <w:behaviors>
          <w:behavior w:val="content"/>
        </w:behaviors>
        <w:guid w:val="{982D4AC4-B529-444A-B88B-A427A0901F7D}"/>
      </w:docPartPr>
      <w:docPartBody>
        <w:p w:rsidR="00D1168C" w:rsidRDefault="00D1168C">
          <w:r w:rsidRPr="007D3805">
            <w:rPr>
              <w:rStyle w:val="PlaceholderText"/>
            </w:rPr>
            <w:t>[Status]</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ource Code Pro">
    <w:altName w:val="Courier New"/>
    <w:panose1 w:val="00000000000000000000"/>
    <w:charset w:val="00"/>
    <w:family w:val="modern"/>
    <w:notTrueType/>
    <w:pitch w:val="fixed"/>
    <w:sig w:usb0="20000007" w:usb1="00000001" w:usb2="00000000" w:usb3="00000000" w:csb0="00000193" w:csb1="00000000"/>
  </w:font>
  <w:font w:name="Times">
    <w:panose1 w:val="020206030504050203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027243"/>
    <w:rsid w:val="00005D52"/>
    <w:rsid w:val="00027243"/>
    <w:rsid w:val="00033C50"/>
    <w:rsid w:val="001003D2"/>
    <w:rsid w:val="00170798"/>
    <w:rsid w:val="00195187"/>
    <w:rsid w:val="001D0060"/>
    <w:rsid w:val="00271B75"/>
    <w:rsid w:val="002971A5"/>
    <w:rsid w:val="002A0028"/>
    <w:rsid w:val="002B306D"/>
    <w:rsid w:val="00353482"/>
    <w:rsid w:val="00356361"/>
    <w:rsid w:val="00384BF6"/>
    <w:rsid w:val="00402C47"/>
    <w:rsid w:val="00516BB1"/>
    <w:rsid w:val="005606D8"/>
    <w:rsid w:val="005A4412"/>
    <w:rsid w:val="005E0532"/>
    <w:rsid w:val="00603E0E"/>
    <w:rsid w:val="00617953"/>
    <w:rsid w:val="006807EC"/>
    <w:rsid w:val="006D1AC5"/>
    <w:rsid w:val="006F77BF"/>
    <w:rsid w:val="00726EF6"/>
    <w:rsid w:val="00736B33"/>
    <w:rsid w:val="00787F54"/>
    <w:rsid w:val="007A2AF4"/>
    <w:rsid w:val="007C2728"/>
    <w:rsid w:val="007C6729"/>
    <w:rsid w:val="009050B9"/>
    <w:rsid w:val="00953EC4"/>
    <w:rsid w:val="009A05BF"/>
    <w:rsid w:val="00A52CEE"/>
    <w:rsid w:val="00A9195B"/>
    <w:rsid w:val="00B72CDE"/>
    <w:rsid w:val="00B9796F"/>
    <w:rsid w:val="00BD15FA"/>
    <w:rsid w:val="00C41D03"/>
    <w:rsid w:val="00CA042F"/>
    <w:rsid w:val="00CD6997"/>
    <w:rsid w:val="00D1168C"/>
    <w:rsid w:val="00D80299"/>
    <w:rsid w:val="00E51380"/>
    <w:rsid w:val="00E82065"/>
    <w:rsid w:val="00ED4A09"/>
    <w:rsid w:val="00F1275D"/>
    <w:rsid w:val="00F376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02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1168C"/>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0BB69D-2745-4DFD-8ED0-CEDA3F2EE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SAD_template_05Feb2006.dot</Template>
  <TotalTime>233</TotalTime>
  <Pages>33</Pages>
  <Words>5387</Words>
  <Characters>30707</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NGDS Software Installation</vt:lpstr>
    </vt:vector>
  </TitlesOfParts>
  <Manager>michael.golm@siemens.com</Manager>
  <Company>Siemens AG</Company>
  <LinksUpToDate>false</LinksUpToDate>
  <CharactersWithSpaces>36022</CharactersWithSpaces>
  <SharedDoc>false</SharedDoc>
  <HyperlinkBase>http://www.siemens.com</HyperlinkBase>
  <HLinks>
    <vt:vector size="342" baseType="variant">
      <vt:variant>
        <vt:i4>1769531</vt:i4>
      </vt:variant>
      <vt:variant>
        <vt:i4>332</vt:i4>
      </vt:variant>
      <vt:variant>
        <vt:i4>0</vt:i4>
      </vt:variant>
      <vt:variant>
        <vt:i4>5</vt:i4>
      </vt:variant>
      <vt:variant>
        <vt:lpwstr/>
      </vt:variant>
      <vt:variant>
        <vt:lpwstr>_Toc87083003</vt:lpwstr>
      </vt:variant>
      <vt:variant>
        <vt:i4>1703995</vt:i4>
      </vt:variant>
      <vt:variant>
        <vt:i4>326</vt:i4>
      </vt:variant>
      <vt:variant>
        <vt:i4>0</vt:i4>
      </vt:variant>
      <vt:variant>
        <vt:i4>5</vt:i4>
      </vt:variant>
      <vt:variant>
        <vt:lpwstr/>
      </vt:variant>
      <vt:variant>
        <vt:lpwstr>_Toc87083002</vt:lpwstr>
      </vt:variant>
      <vt:variant>
        <vt:i4>1048625</vt:i4>
      </vt:variant>
      <vt:variant>
        <vt:i4>317</vt:i4>
      </vt:variant>
      <vt:variant>
        <vt:i4>0</vt:i4>
      </vt:variant>
      <vt:variant>
        <vt:i4>5</vt:i4>
      </vt:variant>
      <vt:variant>
        <vt:lpwstr/>
      </vt:variant>
      <vt:variant>
        <vt:lpwstr>_Toc51125206</vt:lpwstr>
      </vt:variant>
      <vt:variant>
        <vt:i4>1900594</vt:i4>
      </vt:variant>
      <vt:variant>
        <vt:i4>308</vt:i4>
      </vt:variant>
      <vt:variant>
        <vt:i4>0</vt:i4>
      </vt:variant>
      <vt:variant>
        <vt:i4>5</vt:i4>
      </vt:variant>
      <vt:variant>
        <vt:lpwstr/>
      </vt:variant>
      <vt:variant>
        <vt:lpwstr>_Toc126922738</vt:lpwstr>
      </vt:variant>
      <vt:variant>
        <vt:i4>1900594</vt:i4>
      </vt:variant>
      <vt:variant>
        <vt:i4>302</vt:i4>
      </vt:variant>
      <vt:variant>
        <vt:i4>0</vt:i4>
      </vt:variant>
      <vt:variant>
        <vt:i4>5</vt:i4>
      </vt:variant>
      <vt:variant>
        <vt:lpwstr/>
      </vt:variant>
      <vt:variant>
        <vt:lpwstr>_Toc126922737</vt:lpwstr>
      </vt:variant>
      <vt:variant>
        <vt:i4>1900594</vt:i4>
      </vt:variant>
      <vt:variant>
        <vt:i4>296</vt:i4>
      </vt:variant>
      <vt:variant>
        <vt:i4>0</vt:i4>
      </vt:variant>
      <vt:variant>
        <vt:i4>5</vt:i4>
      </vt:variant>
      <vt:variant>
        <vt:lpwstr/>
      </vt:variant>
      <vt:variant>
        <vt:lpwstr>_Toc126922736</vt:lpwstr>
      </vt:variant>
      <vt:variant>
        <vt:i4>1900594</vt:i4>
      </vt:variant>
      <vt:variant>
        <vt:i4>290</vt:i4>
      </vt:variant>
      <vt:variant>
        <vt:i4>0</vt:i4>
      </vt:variant>
      <vt:variant>
        <vt:i4>5</vt:i4>
      </vt:variant>
      <vt:variant>
        <vt:lpwstr/>
      </vt:variant>
      <vt:variant>
        <vt:lpwstr>_Toc126922735</vt:lpwstr>
      </vt:variant>
      <vt:variant>
        <vt:i4>1900594</vt:i4>
      </vt:variant>
      <vt:variant>
        <vt:i4>284</vt:i4>
      </vt:variant>
      <vt:variant>
        <vt:i4>0</vt:i4>
      </vt:variant>
      <vt:variant>
        <vt:i4>5</vt:i4>
      </vt:variant>
      <vt:variant>
        <vt:lpwstr/>
      </vt:variant>
      <vt:variant>
        <vt:lpwstr>_Toc126922734</vt:lpwstr>
      </vt:variant>
      <vt:variant>
        <vt:i4>1900594</vt:i4>
      </vt:variant>
      <vt:variant>
        <vt:i4>278</vt:i4>
      </vt:variant>
      <vt:variant>
        <vt:i4>0</vt:i4>
      </vt:variant>
      <vt:variant>
        <vt:i4>5</vt:i4>
      </vt:variant>
      <vt:variant>
        <vt:lpwstr/>
      </vt:variant>
      <vt:variant>
        <vt:lpwstr>_Toc126922733</vt:lpwstr>
      </vt:variant>
      <vt:variant>
        <vt:i4>1900594</vt:i4>
      </vt:variant>
      <vt:variant>
        <vt:i4>272</vt:i4>
      </vt:variant>
      <vt:variant>
        <vt:i4>0</vt:i4>
      </vt:variant>
      <vt:variant>
        <vt:i4>5</vt:i4>
      </vt:variant>
      <vt:variant>
        <vt:lpwstr/>
      </vt:variant>
      <vt:variant>
        <vt:lpwstr>_Toc126922732</vt:lpwstr>
      </vt:variant>
      <vt:variant>
        <vt:i4>1900594</vt:i4>
      </vt:variant>
      <vt:variant>
        <vt:i4>266</vt:i4>
      </vt:variant>
      <vt:variant>
        <vt:i4>0</vt:i4>
      </vt:variant>
      <vt:variant>
        <vt:i4>5</vt:i4>
      </vt:variant>
      <vt:variant>
        <vt:lpwstr/>
      </vt:variant>
      <vt:variant>
        <vt:lpwstr>_Toc126922731</vt:lpwstr>
      </vt:variant>
      <vt:variant>
        <vt:i4>1900594</vt:i4>
      </vt:variant>
      <vt:variant>
        <vt:i4>260</vt:i4>
      </vt:variant>
      <vt:variant>
        <vt:i4>0</vt:i4>
      </vt:variant>
      <vt:variant>
        <vt:i4>5</vt:i4>
      </vt:variant>
      <vt:variant>
        <vt:lpwstr/>
      </vt:variant>
      <vt:variant>
        <vt:lpwstr>_Toc126922730</vt:lpwstr>
      </vt:variant>
      <vt:variant>
        <vt:i4>1835058</vt:i4>
      </vt:variant>
      <vt:variant>
        <vt:i4>254</vt:i4>
      </vt:variant>
      <vt:variant>
        <vt:i4>0</vt:i4>
      </vt:variant>
      <vt:variant>
        <vt:i4>5</vt:i4>
      </vt:variant>
      <vt:variant>
        <vt:lpwstr/>
      </vt:variant>
      <vt:variant>
        <vt:lpwstr>_Toc126922729</vt:lpwstr>
      </vt:variant>
      <vt:variant>
        <vt:i4>1835058</vt:i4>
      </vt:variant>
      <vt:variant>
        <vt:i4>248</vt:i4>
      </vt:variant>
      <vt:variant>
        <vt:i4>0</vt:i4>
      </vt:variant>
      <vt:variant>
        <vt:i4>5</vt:i4>
      </vt:variant>
      <vt:variant>
        <vt:lpwstr/>
      </vt:variant>
      <vt:variant>
        <vt:lpwstr>_Toc126922728</vt:lpwstr>
      </vt:variant>
      <vt:variant>
        <vt:i4>1835058</vt:i4>
      </vt:variant>
      <vt:variant>
        <vt:i4>242</vt:i4>
      </vt:variant>
      <vt:variant>
        <vt:i4>0</vt:i4>
      </vt:variant>
      <vt:variant>
        <vt:i4>5</vt:i4>
      </vt:variant>
      <vt:variant>
        <vt:lpwstr/>
      </vt:variant>
      <vt:variant>
        <vt:lpwstr>_Toc126922727</vt:lpwstr>
      </vt:variant>
      <vt:variant>
        <vt:i4>1835058</vt:i4>
      </vt:variant>
      <vt:variant>
        <vt:i4>236</vt:i4>
      </vt:variant>
      <vt:variant>
        <vt:i4>0</vt:i4>
      </vt:variant>
      <vt:variant>
        <vt:i4>5</vt:i4>
      </vt:variant>
      <vt:variant>
        <vt:lpwstr/>
      </vt:variant>
      <vt:variant>
        <vt:lpwstr>_Toc126922726</vt:lpwstr>
      </vt:variant>
      <vt:variant>
        <vt:i4>1835058</vt:i4>
      </vt:variant>
      <vt:variant>
        <vt:i4>230</vt:i4>
      </vt:variant>
      <vt:variant>
        <vt:i4>0</vt:i4>
      </vt:variant>
      <vt:variant>
        <vt:i4>5</vt:i4>
      </vt:variant>
      <vt:variant>
        <vt:lpwstr/>
      </vt:variant>
      <vt:variant>
        <vt:lpwstr>_Toc126922725</vt:lpwstr>
      </vt:variant>
      <vt:variant>
        <vt:i4>1835058</vt:i4>
      </vt:variant>
      <vt:variant>
        <vt:i4>224</vt:i4>
      </vt:variant>
      <vt:variant>
        <vt:i4>0</vt:i4>
      </vt:variant>
      <vt:variant>
        <vt:i4>5</vt:i4>
      </vt:variant>
      <vt:variant>
        <vt:lpwstr/>
      </vt:variant>
      <vt:variant>
        <vt:lpwstr>_Toc126922724</vt:lpwstr>
      </vt:variant>
      <vt:variant>
        <vt:i4>1835058</vt:i4>
      </vt:variant>
      <vt:variant>
        <vt:i4>218</vt:i4>
      </vt:variant>
      <vt:variant>
        <vt:i4>0</vt:i4>
      </vt:variant>
      <vt:variant>
        <vt:i4>5</vt:i4>
      </vt:variant>
      <vt:variant>
        <vt:lpwstr/>
      </vt:variant>
      <vt:variant>
        <vt:lpwstr>_Toc126922723</vt:lpwstr>
      </vt:variant>
      <vt:variant>
        <vt:i4>1835058</vt:i4>
      </vt:variant>
      <vt:variant>
        <vt:i4>212</vt:i4>
      </vt:variant>
      <vt:variant>
        <vt:i4>0</vt:i4>
      </vt:variant>
      <vt:variant>
        <vt:i4>5</vt:i4>
      </vt:variant>
      <vt:variant>
        <vt:lpwstr/>
      </vt:variant>
      <vt:variant>
        <vt:lpwstr>_Toc126922722</vt:lpwstr>
      </vt:variant>
      <vt:variant>
        <vt:i4>1835058</vt:i4>
      </vt:variant>
      <vt:variant>
        <vt:i4>206</vt:i4>
      </vt:variant>
      <vt:variant>
        <vt:i4>0</vt:i4>
      </vt:variant>
      <vt:variant>
        <vt:i4>5</vt:i4>
      </vt:variant>
      <vt:variant>
        <vt:lpwstr/>
      </vt:variant>
      <vt:variant>
        <vt:lpwstr>_Toc126922721</vt:lpwstr>
      </vt:variant>
      <vt:variant>
        <vt:i4>1835058</vt:i4>
      </vt:variant>
      <vt:variant>
        <vt:i4>200</vt:i4>
      </vt:variant>
      <vt:variant>
        <vt:i4>0</vt:i4>
      </vt:variant>
      <vt:variant>
        <vt:i4>5</vt:i4>
      </vt:variant>
      <vt:variant>
        <vt:lpwstr/>
      </vt:variant>
      <vt:variant>
        <vt:lpwstr>_Toc126922720</vt:lpwstr>
      </vt:variant>
      <vt:variant>
        <vt:i4>2031666</vt:i4>
      </vt:variant>
      <vt:variant>
        <vt:i4>194</vt:i4>
      </vt:variant>
      <vt:variant>
        <vt:i4>0</vt:i4>
      </vt:variant>
      <vt:variant>
        <vt:i4>5</vt:i4>
      </vt:variant>
      <vt:variant>
        <vt:lpwstr/>
      </vt:variant>
      <vt:variant>
        <vt:lpwstr>_Toc126922719</vt:lpwstr>
      </vt:variant>
      <vt:variant>
        <vt:i4>2031666</vt:i4>
      </vt:variant>
      <vt:variant>
        <vt:i4>188</vt:i4>
      </vt:variant>
      <vt:variant>
        <vt:i4>0</vt:i4>
      </vt:variant>
      <vt:variant>
        <vt:i4>5</vt:i4>
      </vt:variant>
      <vt:variant>
        <vt:lpwstr/>
      </vt:variant>
      <vt:variant>
        <vt:lpwstr>_Toc126922718</vt:lpwstr>
      </vt:variant>
      <vt:variant>
        <vt:i4>2031666</vt:i4>
      </vt:variant>
      <vt:variant>
        <vt:i4>182</vt:i4>
      </vt:variant>
      <vt:variant>
        <vt:i4>0</vt:i4>
      </vt:variant>
      <vt:variant>
        <vt:i4>5</vt:i4>
      </vt:variant>
      <vt:variant>
        <vt:lpwstr/>
      </vt:variant>
      <vt:variant>
        <vt:lpwstr>_Toc126922717</vt:lpwstr>
      </vt:variant>
      <vt:variant>
        <vt:i4>2031666</vt:i4>
      </vt:variant>
      <vt:variant>
        <vt:i4>176</vt:i4>
      </vt:variant>
      <vt:variant>
        <vt:i4>0</vt:i4>
      </vt:variant>
      <vt:variant>
        <vt:i4>5</vt:i4>
      </vt:variant>
      <vt:variant>
        <vt:lpwstr/>
      </vt:variant>
      <vt:variant>
        <vt:lpwstr>_Toc126922716</vt:lpwstr>
      </vt:variant>
      <vt:variant>
        <vt:i4>2031666</vt:i4>
      </vt:variant>
      <vt:variant>
        <vt:i4>170</vt:i4>
      </vt:variant>
      <vt:variant>
        <vt:i4>0</vt:i4>
      </vt:variant>
      <vt:variant>
        <vt:i4>5</vt:i4>
      </vt:variant>
      <vt:variant>
        <vt:lpwstr/>
      </vt:variant>
      <vt:variant>
        <vt:lpwstr>_Toc126922715</vt:lpwstr>
      </vt:variant>
      <vt:variant>
        <vt:i4>2031666</vt:i4>
      </vt:variant>
      <vt:variant>
        <vt:i4>164</vt:i4>
      </vt:variant>
      <vt:variant>
        <vt:i4>0</vt:i4>
      </vt:variant>
      <vt:variant>
        <vt:i4>5</vt:i4>
      </vt:variant>
      <vt:variant>
        <vt:lpwstr/>
      </vt:variant>
      <vt:variant>
        <vt:lpwstr>_Toc126922714</vt:lpwstr>
      </vt:variant>
      <vt:variant>
        <vt:i4>2031666</vt:i4>
      </vt:variant>
      <vt:variant>
        <vt:i4>158</vt:i4>
      </vt:variant>
      <vt:variant>
        <vt:i4>0</vt:i4>
      </vt:variant>
      <vt:variant>
        <vt:i4>5</vt:i4>
      </vt:variant>
      <vt:variant>
        <vt:lpwstr/>
      </vt:variant>
      <vt:variant>
        <vt:lpwstr>_Toc126922713</vt:lpwstr>
      </vt:variant>
      <vt:variant>
        <vt:i4>2031666</vt:i4>
      </vt:variant>
      <vt:variant>
        <vt:i4>152</vt:i4>
      </vt:variant>
      <vt:variant>
        <vt:i4>0</vt:i4>
      </vt:variant>
      <vt:variant>
        <vt:i4>5</vt:i4>
      </vt:variant>
      <vt:variant>
        <vt:lpwstr/>
      </vt:variant>
      <vt:variant>
        <vt:lpwstr>_Toc126922712</vt:lpwstr>
      </vt:variant>
      <vt:variant>
        <vt:i4>2031666</vt:i4>
      </vt:variant>
      <vt:variant>
        <vt:i4>146</vt:i4>
      </vt:variant>
      <vt:variant>
        <vt:i4>0</vt:i4>
      </vt:variant>
      <vt:variant>
        <vt:i4>5</vt:i4>
      </vt:variant>
      <vt:variant>
        <vt:lpwstr/>
      </vt:variant>
      <vt:variant>
        <vt:lpwstr>_Toc126922711</vt:lpwstr>
      </vt:variant>
      <vt:variant>
        <vt:i4>2031666</vt:i4>
      </vt:variant>
      <vt:variant>
        <vt:i4>140</vt:i4>
      </vt:variant>
      <vt:variant>
        <vt:i4>0</vt:i4>
      </vt:variant>
      <vt:variant>
        <vt:i4>5</vt:i4>
      </vt:variant>
      <vt:variant>
        <vt:lpwstr/>
      </vt:variant>
      <vt:variant>
        <vt:lpwstr>_Toc126922710</vt:lpwstr>
      </vt:variant>
      <vt:variant>
        <vt:i4>1966130</vt:i4>
      </vt:variant>
      <vt:variant>
        <vt:i4>134</vt:i4>
      </vt:variant>
      <vt:variant>
        <vt:i4>0</vt:i4>
      </vt:variant>
      <vt:variant>
        <vt:i4>5</vt:i4>
      </vt:variant>
      <vt:variant>
        <vt:lpwstr/>
      </vt:variant>
      <vt:variant>
        <vt:lpwstr>_Toc126922709</vt:lpwstr>
      </vt:variant>
      <vt:variant>
        <vt:i4>1966130</vt:i4>
      </vt:variant>
      <vt:variant>
        <vt:i4>128</vt:i4>
      </vt:variant>
      <vt:variant>
        <vt:i4>0</vt:i4>
      </vt:variant>
      <vt:variant>
        <vt:i4>5</vt:i4>
      </vt:variant>
      <vt:variant>
        <vt:lpwstr/>
      </vt:variant>
      <vt:variant>
        <vt:lpwstr>_Toc126922708</vt:lpwstr>
      </vt:variant>
      <vt:variant>
        <vt:i4>1966130</vt:i4>
      </vt:variant>
      <vt:variant>
        <vt:i4>122</vt:i4>
      </vt:variant>
      <vt:variant>
        <vt:i4>0</vt:i4>
      </vt:variant>
      <vt:variant>
        <vt:i4>5</vt:i4>
      </vt:variant>
      <vt:variant>
        <vt:lpwstr/>
      </vt:variant>
      <vt:variant>
        <vt:lpwstr>_Toc126922707</vt:lpwstr>
      </vt:variant>
      <vt:variant>
        <vt:i4>1966130</vt:i4>
      </vt:variant>
      <vt:variant>
        <vt:i4>116</vt:i4>
      </vt:variant>
      <vt:variant>
        <vt:i4>0</vt:i4>
      </vt:variant>
      <vt:variant>
        <vt:i4>5</vt:i4>
      </vt:variant>
      <vt:variant>
        <vt:lpwstr/>
      </vt:variant>
      <vt:variant>
        <vt:lpwstr>_Toc126922706</vt:lpwstr>
      </vt:variant>
      <vt:variant>
        <vt:i4>1966130</vt:i4>
      </vt:variant>
      <vt:variant>
        <vt:i4>110</vt:i4>
      </vt:variant>
      <vt:variant>
        <vt:i4>0</vt:i4>
      </vt:variant>
      <vt:variant>
        <vt:i4>5</vt:i4>
      </vt:variant>
      <vt:variant>
        <vt:lpwstr/>
      </vt:variant>
      <vt:variant>
        <vt:lpwstr>_Toc126922705</vt:lpwstr>
      </vt:variant>
      <vt:variant>
        <vt:i4>1966130</vt:i4>
      </vt:variant>
      <vt:variant>
        <vt:i4>104</vt:i4>
      </vt:variant>
      <vt:variant>
        <vt:i4>0</vt:i4>
      </vt:variant>
      <vt:variant>
        <vt:i4>5</vt:i4>
      </vt:variant>
      <vt:variant>
        <vt:lpwstr/>
      </vt:variant>
      <vt:variant>
        <vt:lpwstr>_Toc126922704</vt:lpwstr>
      </vt:variant>
      <vt:variant>
        <vt:i4>1966130</vt:i4>
      </vt:variant>
      <vt:variant>
        <vt:i4>98</vt:i4>
      </vt:variant>
      <vt:variant>
        <vt:i4>0</vt:i4>
      </vt:variant>
      <vt:variant>
        <vt:i4>5</vt:i4>
      </vt:variant>
      <vt:variant>
        <vt:lpwstr/>
      </vt:variant>
      <vt:variant>
        <vt:lpwstr>_Toc126922703</vt:lpwstr>
      </vt:variant>
      <vt:variant>
        <vt:i4>1966130</vt:i4>
      </vt:variant>
      <vt:variant>
        <vt:i4>92</vt:i4>
      </vt:variant>
      <vt:variant>
        <vt:i4>0</vt:i4>
      </vt:variant>
      <vt:variant>
        <vt:i4>5</vt:i4>
      </vt:variant>
      <vt:variant>
        <vt:lpwstr/>
      </vt:variant>
      <vt:variant>
        <vt:lpwstr>_Toc126922702</vt:lpwstr>
      </vt:variant>
      <vt:variant>
        <vt:i4>1966130</vt:i4>
      </vt:variant>
      <vt:variant>
        <vt:i4>86</vt:i4>
      </vt:variant>
      <vt:variant>
        <vt:i4>0</vt:i4>
      </vt:variant>
      <vt:variant>
        <vt:i4>5</vt:i4>
      </vt:variant>
      <vt:variant>
        <vt:lpwstr/>
      </vt:variant>
      <vt:variant>
        <vt:lpwstr>_Toc126922701</vt:lpwstr>
      </vt:variant>
      <vt:variant>
        <vt:i4>1966130</vt:i4>
      </vt:variant>
      <vt:variant>
        <vt:i4>80</vt:i4>
      </vt:variant>
      <vt:variant>
        <vt:i4>0</vt:i4>
      </vt:variant>
      <vt:variant>
        <vt:i4>5</vt:i4>
      </vt:variant>
      <vt:variant>
        <vt:lpwstr/>
      </vt:variant>
      <vt:variant>
        <vt:lpwstr>_Toc126922700</vt:lpwstr>
      </vt:variant>
      <vt:variant>
        <vt:i4>1507379</vt:i4>
      </vt:variant>
      <vt:variant>
        <vt:i4>74</vt:i4>
      </vt:variant>
      <vt:variant>
        <vt:i4>0</vt:i4>
      </vt:variant>
      <vt:variant>
        <vt:i4>5</vt:i4>
      </vt:variant>
      <vt:variant>
        <vt:lpwstr/>
      </vt:variant>
      <vt:variant>
        <vt:lpwstr>_Toc126922699</vt:lpwstr>
      </vt:variant>
      <vt:variant>
        <vt:i4>1507379</vt:i4>
      </vt:variant>
      <vt:variant>
        <vt:i4>68</vt:i4>
      </vt:variant>
      <vt:variant>
        <vt:i4>0</vt:i4>
      </vt:variant>
      <vt:variant>
        <vt:i4>5</vt:i4>
      </vt:variant>
      <vt:variant>
        <vt:lpwstr/>
      </vt:variant>
      <vt:variant>
        <vt:lpwstr>_Toc126922698</vt:lpwstr>
      </vt:variant>
      <vt:variant>
        <vt:i4>1507379</vt:i4>
      </vt:variant>
      <vt:variant>
        <vt:i4>62</vt:i4>
      </vt:variant>
      <vt:variant>
        <vt:i4>0</vt:i4>
      </vt:variant>
      <vt:variant>
        <vt:i4>5</vt:i4>
      </vt:variant>
      <vt:variant>
        <vt:lpwstr/>
      </vt:variant>
      <vt:variant>
        <vt:lpwstr>_Toc126922697</vt:lpwstr>
      </vt:variant>
      <vt:variant>
        <vt:i4>1507379</vt:i4>
      </vt:variant>
      <vt:variant>
        <vt:i4>56</vt:i4>
      </vt:variant>
      <vt:variant>
        <vt:i4>0</vt:i4>
      </vt:variant>
      <vt:variant>
        <vt:i4>5</vt:i4>
      </vt:variant>
      <vt:variant>
        <vt:lpwstr/>
      </vt:variant>
      <vt:variant>
        <vt:lpwstr>_Toc126922696</vt:lpwstr>
      </vt:variant>
      <vt:variant>
        <vt:i4>1507379</vt:i4>
      </vt:variant>
      <vt:variant>
        <vt:i4>50</vt:i4>
      </vt:variant>
      <vt:variant>
        <vt:i4>0</vt:i4>
      </vt:variant>
      <vt:variant>
        <vt:i4>5</vt:i4>
      </vt:variant>
      <vt:variant>
        <vt:lpwstr/>
      </vt:variant>
      <vt:variant>
        <vt:lpwstr>_Toc126922695</vt:lpwstr>
      </vt:variant>
      <vt:variant>
        <vt:i4>1507379</vt:i4>
      </vt:variant>
      <vt:variant>
        <vt:i4>44</vt:i4>
      </vt:variant>
      <vt:variant>
        <vt:i4>0</vt:i4>
      </vt:variant>
      <vt:variant>
        <vt:i4>5</vt:i4>
      </vt:variant>
      <vt:variant>
        <vt:lpwstr/>
      </vt:variant>
      <vt:variant>
        <vt:lpwstr>_Toc126922694</vt:lpwstr>
      </vt:variant>
      <vt:variant>
        <vt:i4>1507379</vt:i4>
      </vt:variant>
      <vt:variant>
        <vt:i4>38</vt:i4>
      </vt:variant>
      <vt:variant>
        <vt:i4>0</vt:i4>
      </vt:variant>
      <vt:variant>
        <vt:i4>5</vt:i4>
      </vt:variant>
      <vt:variant>
        <vt:lpwstr/>
      </vt:variant>
      <vt:variant>
        <vt:lpwstr>_Toc126922693</vt:lpwstr>
      </vt:variant>
      <vt:variant>
        <vt:i4>1507379</vt:i4>
      </vt:variant>
      <vt:variant>
        <vt:i4>32</vt:i4>
      </vt:variant>
      <vt:variant>
        <vt:i4>0</vt:i4>
      </vt:variant>
      <vt:variant>
        <vt:i4>5</vt:i4>
      </vt:variant>
      <vt:variant>
        <vt:lpwstr/>
      </vt:variant>
      <vt:variant>
        <vt:lpwstr>_Toc126922692</vt:lpwstr>
      </vt:variant>
      <vt:variant>
        <vt:i4>1507379</vt:i4>
      </vt:variant>
      <vt:variant>
        <vt:i4>26</vt:i4>
      </vt:variant>
      <vt:variant>
        <vt:i4>0</vt:i4>
      </vt:variant>
      <vt:variant>
        <vt:i4>5</vt:i4>
      </vt:variant>
      <vt:variant>
        <vt:lpwstr/>
      </vt:variant>
      <vt:variant>
        <vt:lpwstr>_Toc126922691</vt:lpwstr>
      </vt:variant>
      <vt:variant>
        <vt:i4>1507379</vt:i4>
      </vt:variant>
      <vt:variant>
        <vt:i4>20</vt:i4>
      </vt:variant>
      <vt:variant>
        <vt:i4>0</vt:i4>
      </vt:variant>
      <vt:variant>
        <vt:i4>5</vt:i4>
      </vt:variant>
      <vt:variant>
        <vt:lpwstr/>
      </vt:variant>
      <vt:variant>
        <vt:lpwstr>_Toc126922690</vt:lpwstr>
      </vt:variant>
      <vt:variant>
        <vt:i4>1441843</vt:i4>
      </vt:variant>
      <vt:variant>
        <vt:i4>14</vt:i4>
      </vt:variant>
      <vt:variant>
        <vt:i4>0</vt:i4>
      </vt:variant>
      <vt:variant>
        <vt:i4>5</vt:i4>
      </vt:variant>
      <vt:variant>
        <vt:lpwstr/>
      </vt:variant>
      <vt:variant>
        <vt:lpwstr>_Toc126922689</vt:lpwstr>
      </vt:variant>
      <vt:variant>
        <vt:i4>1966099</vt:i4>
      </vt:variant>
      <vt:variant>
        <vt:i4>9</vt:i4>
      </vt:variant>
      <vt:variant>
        <vt:i4>0</vt:i4>
      </vt:variant>
      <vt:variant>
        <vt:i4>5</vt:i4>
      </vt:variant>
      <vt:variant>
        <vt:lpwstr/>
      </vt:variant>
      <vt:variant>
        <vt:lpwstr>view</vt:lpwstr>
      </vt:variant>
      <vt:variant>
        <vt:i4>589857</vt:i4>
      </vt:variant>
      <vt:variant>
        <vt:i4>6</vt:i4>
      </vt:variant>
      <vt:variant>
        <vt:i4>0</vt:i4>
      </vt:variant>
      <vt:variant>
        <vt:i4>5</vt:i4>
      </vt:variant>
      <vt:variant>
        <vt:lpwstr/>
      </vt:variant>
      <vt:variant>
        <vt:lpwstr>_Glossary</vt:lpwstr>
      </vt:variant>
      <vt:variant>
        <vt:i4>524390</vt:i4>
      </vt:variant>
      <vt:variant>
        <vt:i4>3</vt:i4>
      </vt:variant>
      <vt:variant>
        <vt:i4>0</vt:i4>
      </vt:variant>
      <vt:variant>
        <vt:i4>5</vt:i4>
      </vt:variant>
      <vt:variant>
        <vt:lpwstr>http://www.sei.cmu.edu/architecture/arch_doc.html</vt:lpwstr>
      </vt:variant>
      <vt:variant>
        <vt:lpwstr/>
      </vt:variant>
      <vt:variant>
        <vt:i4>2228341</vt:i4>
      </vt:variant>
      <vt:variant>
        <vt:i4>0</vt:i4>
      </vt:variant>
      <vt:variant>
        <vt:i4>0</vt:i4>
      </vt:variant>
      <vt:variant>
        <vt:i4>5</vt:i4>
      </vt:variant>
      <vt:variant>
        <vt:lpwstr>http://www.sei.cmu.edu/architecture/books.html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NGDS Software Installation</dc:title>
  <dc:subject>A Software Architecture for a Data Information System with Geographic Search Features.</dc:subject>
  <dc:creator>christoph.kuhmuench@siemens.com;paul.bruschi@siemens.com;monica.mckenna@siemens.com</dc:creator>
  <cp:keywords>NGDS, Architecture, Geothermal, CKAN, Python</cp:keywords>
  <dc:description>This Document Outlines the process to install the NGDS software stack.</dc:description>
  <cp:lastModifiedBy>Jordan Matti</cp:lastModifiedBy>
  <cp:revision>24</cp:revision>
  <cp:lastPrinted>2013-08-20T14:02:00Z</cp:lastPrinted>
  <dcterms:created xsi:type="dcterms:W3CDTF">2014-02-07T21:12:00Z</dcterms:created>
  <dcterms:modified xsi:type="dcterms:W3CDTF">2014-02-20T19:16:00Z</dcterms:modified>
  <cp:category>Software Architecture</cp:category>
  <cp:contentStatus>0.91</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ject">
    <vt:lpwstr>National Geothermal Data System</vt:lpwstr>
  </property>
  <property fmtid="{D5CDD505-2E9C-101B-9397-08002B2CF9AE}" pid="3" name="Owner">
    <vt:lpwstr>Christoph Kuhmuench</vt:lpwstr>
  </property>
  <property fmtid="{D5CDD505-2E9C-101B-9397-08002B2CF9AE}" pid="4" name="Client">
    <vt:lpwstr>Boise State University</vt:lpwstr>
  </property>
  <property fmtid="{D5CDD505-2E9C-101B-9397-08002B2CF9AE}" pid="5" name="Document number">
    <vt:lpwstr>Revision 1.0</vt:lpwstr>
  </property>
  <property fmtid="{D5CDD505-2E9C-101B-9397-08002B2CF9AE}" pid="6" name="_AdHocReviewCycleID">
    <vt:i4>442960732</vt:i4>
  </property>
  <property fmtid="{D5CDD505-2E9C-101B-9397-08002B2CF9AE}" pid="7" name="_NewReviewCycle">
    <vt:lpwstr/>
  </property>
  <property fmtid="{D5CDD505-2E9C-101B-9397-08002B2CF9AE}" pid="8" name="_EmailSubject">
    <vt:lpwstr>Installation Manual</vt:lpwstr>
  </property>
  <property fmtid="{D5CDD505-2E9C-101B-9397-08002B2CF9AE}" pid="9" name="_AuthorEmail">
    <vt:lpwstr>christoph.kuhmuench@siemens.com</vt:lpwstr>
  </property>
  <property fmtid="{D5CDD505-2E9C-101B-9397-08002B2CF9AE}" pid="10" name="_AuthorEmailDisplayName">
    <vt:lpwstr>Kuhmuench, Christoph (SCR US)</vt:lpwstr>
  </property>
  <property fmtid="{D5CDD505-2E9C-101B-9397-08002B2CF9AE}" pid="11" name="_ReviewingToolsShownOnce">
    <vt:lpwstr/>
  </property>
</Properties>
</file>