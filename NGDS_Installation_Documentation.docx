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18578E" w14:textId="3E9D5FB8" w:rsidR="00E80AAB" w:rsidRPr="00AB74C6" w:rsidRDefault="00CD6382" w:rsidP="00A90F7B">
      <w:pPr>
        <w:pStyle w:val="Title"/>
      </w:pPr>
      <w:fldSimple w:instr=" DOCPROPERTY  Project  \* MERGEFORMAT ">
        <w:r w:rsidR="004857C7">
          <w:t>National Geothermal Data System</w:t>
        </w:r>
      </w:fldSimple>
    </w:p>
    <w:p w14:paraId="4CE3EE54" w14:textId="3126AE8B" w:rsidR="009E249B" w:rsidRPr="00A90F7B" w:rsidRDefault="00E80AAB" w:rsidP="00A90F7B">
      <w:pPr>
        <w:pStyle w:val="Subtitle"/>
      </w:pPr>
      <w:r w:rsidRPr="00C75E47">
        <w:t xml:space="preserve">Node-In-A-Box </w:t>
      </w:r>
      <w:r w:rsidR="009E249B" w:rsidRPr="00C75E47">
        <w:t xml:space="preserve">Software </w:t>
      </w:r>
      <w:r w:rsidR="000F1287" w:rsidRPr="00A90F7B">
        <w:t xml:space="preserve">Installation </w:t>
      </w:r>
      <w:r w:rsidRPr="00A90F7B">
        <w:t>Instructions</w:t>
      </w:r>
    </w:p>
    <w:p w14:paraId="5F3ADD36" w14:textId="77777777" w:rsidR="00986DCD" w:rsidRPr="00415183" w:rsidRDefault="00986DCD" w:rsidP="00A90F7B">
      <w:pPr>
        <w:pStyle w:val="Title-Line-2"/>
      </w:pPr>
    </w:p>
    <w:p w14:paraId="3C87E66C" w14:textId="77777777" w:rsidR="00B362D7" w:rsidRDefault="00B362D7" w:rsidP="00A90F7B">
      <w:pPr>
        <w:pStyle w:val="Title-Line-3"/>
      </w:pPr>
      <w:r w:rsidRPr="00B362D7">
        <w:t>Arizona Geo</w:t>
      </w:r>
      <w:r w:rsidR="00E80AAB">
        <w:t>logical Survey</w:t>
      </w:r>
      <w:r w:rsidR="001F7FC3">
        <w:t xml:space="preserve"> and </w:t>
      </w:r>
      <w:r w:rsidR="00E80AAB">
        <w:t>Siemens Corp.</w:t>
      </w:r>
    </w:p>
    <w:p w14:paraId="449FA35D" w14:textId="77777777" w:rsidR="00B362D7" w:rsidRDefault="00EF214F" w:rsidP="00A90F7B">
      <w:pPr>
        <w:pStyle w:val="Title-Line-3"/>
      </w:pPr>
      <w:r>
        <w:t>version 1.</w:t>
      </w:r>
      <w:r w:rsidR="002C4709">
        <w:t>0</w:t>
      </w:r>
      <w:r>
        <w:t>3</w:t>
      </w:r>
      <w:r w:rsidR="00D0184C">
        <w:t>; 3/26</w:t>
      </w:r>
      <w:r w:rsidR="00E80AAB">
        <w:t>/2014</w:t>
      </w:r>
    </w:p>
    <w:p w14:paraId="44F407DC" w14:textId="77777777" w:rsidR="00DB4A65" w:rsidRPr="00C75E47" w:rsidRDefault="00DB4A65" w:rsidP="00A90F7B">
      <w:pPr>
        <w:pStyle w:val="Title-Line-3"/>
      </w:pPr>
      <w:r>
        <w:drawing>
          <wp:inline distT="0" distB="0" distL="0" distR="0" wp14:anchorId="16C12999" wp14:editId="0B659892">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DE6839" w14:textId="77777777" w:rsidR="00B362D7" w:rsidRPr="00DB4A65" w:rsidRDefault="00DB4A65" w:rsidP="00A90F7B">
      <w:pPr>
        <w:pStyle w:val="Title-Line-3"/>
      </w:pPr>
      <w:r w:rsidRPr="00DB4A65">
        <w:t>This work is licensed under a Creative Commons Attribution 3.0 Unported License.</w:t>
      </w:r>
      <w:r>
        <w:t xml:space="preserve"> </w:t>
      </w:r>
      <w:r w:rsidRPr="00DB4A65">
        <w:t>Copyright © Arizona Geological Survey,</w:t>
      </w:r>
      <w:r>
        <w:t xml:space="preserve"> 2014</w:t>
      </w:r>
    </w:p>
    <w:p w14:paraId="4F5142B9" w14:textId="77777777" w:rsidR="005D31C2" w:rsidRDefault="005D31C2" w:rsidP="00A90F7B">
      <w:pPr>
        <w:pStyle w:val="Title-Line-3"/>
      </w:pPr>
    </w:p>
    <w:p w14:paraId="7B79A23F" w14:textId="77777777" w:rsidR="00A10193" w:rsidRPr="00B362D7" w:rsidRDefault="003D0B95" w:rsidP="00A90F7B">
      <w:pPr>
        <w:pStyle w:val="Title-Line-3"/>
      </w:pPr>
      <w:r>
        <w:t>Edit History</w:t>
      </w:r>
    </w:p>
    <w:tbl>
      <w:tblPr>
        <w:tblStyle w:val="TableElegant"/>
        <w:tblW w:w="8302" w:type="dxa"/>
        <w:tblLayout w:type="fixed"/>
        <w:tblLook w:val="0080" w:firstRow="0" w:lastRow="0" w:firstColumn="1" w:lastColumn="0" w:noHBand="0" w:noVBand="0"/>
      </w:tblPr>
      <w:tblGrid>
        <w:gridCol w:w="918"/>
        <w:gridCol w:w="1800"/>
        <w:gridCol w:w="1260"/>
        <w:gridCol w:w="4324"/>
      </w:tblGrid>
      <w:tr w:rsidR="00F2482D" w:rsidRPr="00A90F7B" w14:paraId="66F89FD6" w14:textId="77777777" w:rsidTr="002C4709">
        <w:trPr>
          <w:trHeight w:val="449"/>
        </w:trPr>
        <w:tc>
          <w:tcPr>
            <w:tcW w:w="918" w:type="dxa"/>
          </w:tcPr>
          <w:p w14:paraId="04525270" w14:textId="77777777" w:rsidR="00F2482D" w:rsidRPr="00A90F7B" w:rsidRDefault="00F2482D" w:rsidP="00A90F7B">
            <w:pPr>
              <w:pStyle w:val="TableHeading"/>
            </w:pPr>
            <w:r w:rsidRPr="00A90F7B">
              <w:t>Version:</w:t>
            </w:r>
          </w:p>
        </w:tc>
        <w:tc>
          <w:tcPr>
            <w:tcW w:w="1800" w:type="dxa"/>
          </w:tcPr>
          <w:p w14:paraId="6531366D" w14:textId="77777777" w:rsidR="00F2482D" w:rsidRPr="00A90F7B" w:rsidRDefault="008D56AC" w:rsidP="00A90F7B">
            <w:pPr>
              <w:pStyle w:val="TableHeading"/>
            </w:pPr>
            <w:r w:rsidRPr="00A90F7B">
              <w:t>Author</w:t>
            </w:r>
            <w:r w:rsidR="00F2482D" w:rsidRPr="00A90F7B">
              <w:t>:</w:t>
            </w:r>
          </w:p>
        </w:tc>
        <w:tc>
          <w:tcPr>
            <w:tcW w:w="1260" w:type="dxa"/>
          </w:tcPr>
          <w:p w14:paraId="2C01E617" w14:textId="77777777" w:rsidR="00F2482D" w:rsidRPr="00A90F7B" w:rsidRDefault="008D56AC" w:rsidP="00A90F7B">
            <w:pPr>
              <w:pStyle w:val="TableHeading"/>
            </w:pPr>
            <w:r w:rsidRPr="00A90F7B">
              <w:t>Date:</w:t>
            </w:r>
          </w:p>
        </w:tc>
        <w:tc>
          <w:tcPr>
            <w:tcW w:w="4324" w:type="dxa"/>
          </w:tcPr>
          <w:p w14:paraId="5FE4C8CF" w14:textId="77777777" w:rsidR="00F2482D" w:rsidRPr="00A90F7B" w:rsidRDefault="00F2482D" w:rsidP="00A90F7B">
            <w:pPr>
              <w:pStyle w:val="TableHeading"/>
            </w:pPr>
            <w:r w:rsidRPr="00A90F7B">
              <w:t>Details</w:t>
            </w:r>
          </w:p>
        </w:tc>
      </w:tr>
      <w:tr w:rsidR="000F1287" w:rsidRPr="005E68DF" w14:paraId="23A0D34C" w14:textId="77777777" w:rsidTr="002C4709">
        <w:trPr>
          <w:trHeight w:val="631"/>
        </w:trPr>
        <w:tc>
          <w:tcPr>
            <w:tcW w:w="918" w:type="dxa"/>
          </w:tcPr>
          <w:p w14:paraId="6B18D17F" w14:textId="77777777" w:rsidR="000F1287" w:rsidRPr="00A90F7B" w:rsidRDefault="000F1287" w:rsidP="00A90F7B">
            <w:pPr>
              <w:pStyle w:val="TableText"/>
            </w:pPr>
            <w:r w:rsidRPr="00A90F7B">
              <w:t>0.1</w:t>
            </w:r>
          </w:p>
        </w:tc>
        <w:tc>
          <w:tcPr>
            <w:tcW w:w="1800" w:type="dxa"/>
          </w:tcPr>
          <w:p w14:paraId="3229DF89" w14:textId="77777777" w:rsidR="000F1287" w:rsidRPr="00A90F7B" w:rsidRDefault="000F1287" w:rsidP="00A90F7B">
            <w:pPr>
              <w:pStyle w:val="TableText"/>
            </w:pPr>
            <w:r w:rsidRPr="00A90F7B">
              <w:t>Roberto Silva Filho</w:t>
            </w:r>
          </w:p>
        </w:tc>
        <w:tc>
          <w:tcPr>
            <w:tcW w:w="1260" w:type="dxa"/>
          </w:tcPr>
          <w:p w14:paraId="0B7161EA" w14:textId="77777777" w:rsidR="000F1287" w:rsidRPr="00A90F7B" w:rsidRDefault="000F1287" w:rsidP="00A90F7B">
            <w:pPr>
              <w:pStyle w:val="TableText"/>
            </w:pPr>
            <w:r w:rsidRPr="00A90F7B">
              <w:t>05/28/2013</w:t>
            </w:r>
          </w:p>
        </w:tc>
        <w:tc>
          <w:tcPr>
            <w:tcW w:w="4324" w:type="dxa"/>
          </w:tcPr>
          <w:p w14:paraId="17C60B01" w14:textId="77777777" w:rsidR="000F1287" w:rsidRPr="00A90F7B" w:rsidRDefault="000F1287" w:rsidP="00A90F7B">
            <w:pPr>
              <w:pStyle w:val="TableText"/>
            </w:pPr>
            <w:r w:rsidRPr="00A90F7B">
              <w:t>Initial Draft Created</w:t>
            </w:r>
          </w:p>
        </w:tc>
      </w:tr>
      <w:tr w:rsidR="000F1287" w:rsidRPr="005E68DF" w14:paraId="725BAADC" w14:textId="77777777" w:rsidTr="002C4709">
        <w:tc>
          <w:tcPr>
            <w:tcW w:w="918" w:type="dxa"/>
          </w:tcPr>
          <w:p w14:paraId="6BD6CB58" w14:textId="77777777" w:rsidR="000F1287" w:rsidRPr="00C75E47" w:rsidRDefault="000F1287" w:rsidP="00A90F7B">
            <w:pPr>
              <w:pStyle w:val="TableText"/>
            </w:pPr>
            <w:r w:rsidRPr="00C75E47">
              <w:t xml:space="preserve">0.2 </w:t>
            </w:r>
          </w:p>
        </w:tc>
        <w:tc>
          <w:tcPr>
            <w:tcW w:w="1800" w:type="dxa"/>
          </w:tcPr>
          <w:p w14:paraId="2A43ECC6" w14:textId="77777777" w:rsidR="000F1287" w:rsidRPr="00A90F7B" w:rsidRDefault="000F1287" w:rsidP="00A90F7B">
            <w:pPr>
              <w:pStyle w:val="TableText"/>
            </w:pPr>
            <w:r w:rsidRPr="00A90F7B">
              <w:t>Monica McKenna</w:t>
            </w:r>
          </w:p>
        </w:tc>
        <w:tc>
          <w:tcPr>
            <w:tcW w:w="1260" w:type="dxa"/>
          </w:tcPr>
          <w:p w14:paraId="0ADF40E0" w14:textId="77777777" w:rsidR="000F1287" w:rsidRPr="00A90F7B" w:rsidRDefault="000F1287" w:rsidP="00A90F7B">
            <w:pPr>
              <w:pStyle w:val="TableText"/>
            </w:pPr>
            <w:r w:rsidRPr="00A90F7B">
              <w:t>06/11/2013</w:t>
            </w:r>
            <w:r w:rsidR="001F7FC3" w:rsidRPr="00A90F7B">
              <w:t>-07/24/2013</w:t>
            </w:r>
          </w:p>
        </w:tc>
        <w:tc>
          <w:tcPr>
            <w:tcW w:w="4324" w:type="dxa"/>
          </w:tcPr>
          <w:p w14:paraId="31C875CB" w14:textId="77777777" w:rsidR="000F1287" w:rsidRPr="00A90F7B" w:rsidRDefault="000F1287" w:rsidP="00A90F7B">
            <w:pPr>
              <w:pStyle w:val="TableText"/>
            </w:pPr>
            <w:r w:rsidRPr="00A90F7B">
              <w:t>Minor updates</w:t>
            </w:r>
            <w:r w:rsidR="001F7FC3" w:rsidRPr="00A90F7B">
              <w:t>, Combining comments from a few people, Added appendix with summary of deve</w:t>
            </w:r>
            <w:r w:rsidR="001F7FC3" w:rsidRPr="00A90F7B">
              <w:t>l</w:t>
            </w:r>
            <w:r w:rsidR="001F7FC3" w:rsidRPr="00A90F7B">
              <w:t>opment.ini changes, A little re-organization, more hints, and added gdal, Updating with feedback</w:t>
            </w:r>
          </w:p>
        </w:tc>
      </w:tr>
      <w:tr w:rsidR="000F1287" w:rsidRPr="005E68DF" w14:paraId="0E50427E" w14:textId="77777777" w:rsidTr="002C4709">
        <w:trPr>
          <w:trHeight w:val="653"/>
        </w:trPr>
        <w:tc>
          <w:tcPr>
            <w:tcW w:w="918" w:type="dxa"/>
          </w:tcPr>
          <w:p w14:paraId="41B6AA04" w14:textId="77777777" w:rsidR="000F1287" w:rsidRPr="00C75E47" w:rsidRDefault="000F1287" w:rsidP="00A90F7B">
            <w:pPr>
              <w:pStyle w:val="TableText"/>
            </w:pPr>
            <w:r w:rsidRPr="00C75E47">
              <w:t>0.7</w:t>
            </w:r>
          </w:p>
        </w:tc>
        <w:tc>
          <w:tcPr>
            <w:tcW w:w="1800" w:type="dxa"/>
          </w:tcPr>
          <w:p w14:paraId="17A52B1B" w14:textId="77777777" w:rsidR="000F1287" w:rsidRPr="00A90F7B" w:rsidRDefault="000F1287" w:rsidP="00A90F7B">
            <w:pPr>
              <w:pStyle w:val="TableText"/>
            </w:pPr>
            <w:r w:rsidRPr="00A90F7B">
              <w:t>Christoph Kuhmuench</w:t>
            </w:r>
          </w:p>
        </w:tc>
        <w:tc>
          <w:tcPr>
            <w:tcW w:w="1260" w:type="dxa"/>
          </w:tcPr>
          <w:p w14:paraId="36736182" w14:textId="77777777" w:rsidR="000F1287" w:rsidRPr="00A90F7B" w:rsidRDefault="000F1287" w:rsidP="00A90F7B">
            <w:pPr>
              <w:pStyle w:val="TableText"/>
            </w:pPr>
            <w:r w:rsidRPr="00A90F7B">
              <w:t>12/26/2013</w:t>
            </w:r>
          </w:p>
        </w:tc>
        <w:tc>
          <w:tcPr>
            <w:tcW w:w="4324" w:type="dxa"/>
          </w:tcPr>
          <w:p w14:paraId="037082A2" w14:textId="77777777" w:rsidR="000F1287" w:rsidRPr="00A90F7B" w:rsidRDefault="000F1287" w:rsidP="00A90F7B">
            <w:pPr>
              <w:pStyle w:val="TableText"/>
            </w:pPr>
            <w:r w:rsidRPr="00A90F7B">
              <w:t>Updating to latest installer.</w:t>
            </w:r>
          </w:p>
        </w:tc>
      </w:tr>
      <w:tr w:rsidR="006E1B07" w:rsidRPr="005E68DF" w14:paraId="5CA17C16" w14:textId="77777777" w:rsidTr="002C4709">
        <w:trPr>
          <w:trHeight w:val="145"/>
        </w:trPr>
        <w:tc>
          <w:tcPr>
            <w:tcW w:w="918" w:type="dxa"/>
          </w:tcPr>
          <w:p w14:paraId="381393BF" w14:textId="77777777" w:rsidR="006E1B07" w:rsidRPr="00C75E47" w:rsidRDefault="006E1B07" w:rsidP="00A90F7B">
            <w:pPr>
              <w:pStyle w:val="TableText"/>
            </w:pPr>
            <w:r w:rsidRPr="00C75E47">
              <w:t>0.8</w:t>
            </w:r>
          </w:p>
        </w:tc>
        <w:tc>
          <w:tcPr>
            <w:tcW w:w="1800" w:type="dxa"/>
          </w:tcPr>
          <w:p w14:paraId="6217D429" w14:textId="77777777" w:rsidR="006E1B07" w:rsidRPr="00A90F7B" w:rsidRDefault="006E1B07" w:rsidP="00A90F7B">
            <w:pPr>
              <w:pStyle w:val="TableText"/>
            </w:pPr>
            <w:r w:rsidRPr="00A90F7B">
              <w:t>Jordan Matti</w:t>
            </w:r>
          </w:p>
        </w:tc>
        <w:tc>
          <w:tcPr>
            <w:tcW w:w="1260" w:type="dxa"/>
          </w:tcPr>
          <w:p w14:paraId="47331790" w14:textId="77777777" w:rsidR="006E1B07" w:rsidRPr="00A90F7B" w:rsidRDefault="00B96670" w:rsidP="00A90F7B">
            <w:pPr>
              <w:pStyle w:val="TableText"/>
            </w:pPr>
            <w:r w:rsidRPr="00A90F7B">
              <w:t>2/7/2014</w:t>
            </w:r>
          </w:p>
        </w:tc>
        <w:tc>
          <w:tcPr>
            <w:tcW w:w="4324" w:type="dxa"/>
          </w:tcPr>
          <w:p w14:paraId="0E1BD405" w14:textId="77777777" w:rsidR="006E1B07" w:rsidRPr="00A90F7B" w:rsidRDefault="00570A3F" w:rsidP="00A90F7B">
            <w:pPr>
              <w:pStyle w:val="TableText"/>
            </w:pPr>
            <w:r w:rsidRPr="00A90F7B">
              <w:t>Many changes</w:t>
            </w:r>
          </w:p>
        </w:tc>
      </w:tr>
      <w:tr w:rsidR="00B96670" w:rsidRPr="005E68DF" w14:paraId="6BFD3386" w14:textId="77777777" w:rsidTr="002C4709">
        <w:trPr>
          <w:trHeight w:val="581"/>
        </w:trPr>
        <w:tc>
          <w:tcPr>
            <w:tcW w:w="918" w:type="dxa"/>
          </w:tcPr>
          <w:p w14:paraId="3A2241A4" w14:textId="77777777" w:rsidR="00B96670" w:rsidRPr="00C75E47" w:rsidRDefault="00B96670" w:rsidP="00A90F7B">
            <w:pPr>
              <w:pStyle w:val="TableText"/>
            </w:pPr>
            <w:r w:rsidRPr="00C75E47">
              <w:t>0.9</w:t>
            </w:r>
          </w:p>
        </w:tc>
        <w:tc>
          <w:tcPr>
            <w:tcW w:w="1800" w:type="dxa"/>
          </w:tcPr>
          <w:p w14:paraId="4F3D0EC3" w14:textId="77777777" w:rsidR="00B96670" w:rsidRPr="00A90F7B" w:rsidRDefault="00B96670" w:rsidP="00A90F7B">
            <w:pPr>
              <w:pStyle w:val="TableText"/>
            </w:pPr>
            <w:r w:rsidRPr="00A90F7B">
              <w:t>Christy Caudill</w:t>
            </w:r>
          </w:p>
        </w:tc>
        <w:tc>
          <w:tcPr>
            <w:tcW w:w="1260" w:type="dxa"/>
          </w:tcPr>
          <w:p w14:paraId="746C350A" w14:textId="77777777" w:rsidR="00B96670" w:rsidRPr="00A90F7B" w:rsidRDefault="00B96670" w:rsidP="00A90F7B">
            <w:pPr>
              <w:pStyle w:val="TableText"/>
            </w:pPr>
            <w:r w:rsidRPr="00A90F7B">
              <w:t>2/19/2014</w:t>
            </w:r>
          </w:p>
        </w:tc>
        <w:tc>
          <w:tcPr>
            <w:tcW w:w="4324" w:type="dxa"/>
          </w:tcPr>
          <w:p w14:paraId="763BB78B" w14:textId="77777777" w:rsidR="00B96670" w:rsidRPr="00A90F7B" w:rsidRDefault="00684E50" w:rsidP="00A90F7B">
            <w:pPr>
              <w:pStyle w:val="TableText"/>
            </w:pPr>
            <w:r w:rsidRPr="00A90F7B">
              <w:t>Moved Window OS/ Oracle VM install to Appe</w:t>
            </w:r>
            <w:r w:rsidRPr="00A90F7B">
              <w:t>n</w:t>
            </w:r>
            <w:r w:rsidRPr="00A90F7B">
              <w:t>dix A.</w:t>
            </w:r>
          </w:p>
        </w:tc>
      </w:tr>
      <w:tr w:rsidR="002460C4" w:rsidRPr="005E68DF" w14:paraId="1E117E5D" w14:textId="77777777" w:rsidTr="002C4709">
        <w:trPr>
          <w:trHeight w:val="608"/>
        </w:trPr>
        <w:tc>
          <w:tcPr>
            <w:tcW w:w="918" w:type="dxa"/>
          </w:tcPr>
          <w:p w14:paraId="6BAE8866" w14:textId="77777777" w:rsidR="002460C4" w:rsidRPr="00C75E47" w:rsidRDefault="002460C4" w:rsidP="00A90F7B">
            <w:pPr>
              <w:pStyle w:val="TableText"/>
            </w:pPr>
            <w:r w:rsidRPr="00C75E47">
              <w:t>0.91</w:t>
            </w:r>
          </w:p>
        </w:tc>
        <w:tc>
          <w:tcPr>
            <w:tcW w:w="1800" w:type="dxa"/>
          </w:tcPr>
          <w:p w14:paraId="21B3A07A" w14:textId="77777777" w:rsidR="002460C4" w:rsidRPr="00A90F7B" w:rsidRDefault="002460C4" w:rsidP="00A90F7B">
            <w:pPr>
              <w:pStyle w:val="TableText"/>
            </w:pPr>
            <w:r w:rsidRPr="00A90F7B">
              <w:t>Jordan Matti</w:t>
            </w:r>
          </w:p>
        </w:tc>
        <w:tc>
          <w:tcPr>
            <w:tcW w:w="1260" w:type="dxa"/>
          </w:tcPr>
          <w:p w14:paraId="03201FB2" w14:textId="77777777" w:rsidR="002460C4" w:rsidRPr="00A90F7B" w:rsidRDefault="002460C4" w:rsidP="00A90F7B">
            <w:pPr>
              <w:pStyle w:val="TableText"/>
            </w:pPr>
            <w:r w:rsidRPr="00A90F7B">
              <w:t>2/20/2014</w:t>
            </w:r>
          </w:p>
        </w:tc>
        <w:tc>
          <w:tcPr>
            <w:tcW w:w="4324" w:type="dxa"/>
          </w:tcPr>
          <w:p w14:paraId="026CAC0F" w14:textId="77777777" w:rsidR="002460C4" w:rsidRPr="00A90F7B" w:rsidRDefault="002460C4" w:rsidP="00A90F7B">
            <w:pPr>
              <w:pStyle w:val="TableText"/>
            </w:pPr>
            <w:r w:rsidRPr="00A90F7B">
              <w:t xml:space="preserve">Minor changes (formatting, headers, comments) </w:t>
            </w:r>
          </w:p>
        </w:tc>
      </w:tr>
      <w:tr w:rsidR="00A10193" w:rsidRPr="005E68DF" w14:paraId="5F3252DE" w14:textId="77777777" w:rsidTr="002C4709">
        <w:trPr>
          <w:trHeight w:val="608"/>
        </w:trPr>
        <w:tc>
          <w:tcPr>
            <w:tcW w:w="918" w:type="dxa"/>
          </w:tcPr>
          <w:p w14:paraId="20298821" w14:textId="0CC22F74" w:rsidR="00A10193" w:rsidRPr="00A90F7B" w:rsidRDefault="006147EF" w:rsidP="00A90F7B">
            <w:pPr>
              <w:pStyle w:val="TableText"/>
            </w:pPr>
            <w:r w:rsidRPr="00C75E47">
              <w:t>1.</w:t>
            </w:r>
            <w:r w:rsidR="00163865">
              <w:t>0</w:t>
            </w:r>
            <w:r w:rsidR="001F7FC3" w:rsidRPr="00C75E47">
              <w:t>3</w:t>
            </w:r>
          </w:p>
        </w:tc>
        <w:tc>
          <w:tcPr>
            <w:tcW w:w="1800" w:type="dxa"/>
          </w:tcPr>
          <w:p w14:paraId="74581DB8" w14:textId="77777777" w:rsidR="00A10193" w:rsidRPr="00A90F7B" w:rsidRDefault="00A10193" w:rsidP="00A90F7B">
            <w:pPr>
              <w:pStyle w:val="TableText"/>
            </w:pPr>
            <w:r w:rsidRPr="00A90F7B">
              <w:t>Christy Caudill</w:t>
            </w:r>
          </w:p>
        </w:tc>
        <w:tc>
          <w:tcPr>
            <w:tcW w:w="1260" w:type="dxa"/>
          </w:tcPr>
          <w:p w14:paraId="737923D6" w14:textId="77777777" w:rsidR="00A10193" w:rsidRPr="00A90F7B" w:rsidRDefault="001572ED" w:rsidP="00A90F7B">
            <w:pPr>
              <w:pStyle w:val="TableText"/>
            </w:pPr>
            <w:r w:rsidRPr="00A90F7B">
              <w:t>2/21</w:t>
            </w:r>
            <w:r w:rsidR="00A10193" w:rsidRPr="00A90F7B">
              <w:t>/2014</w:t>
            </w:r>
            <w:r w:rsidR="004117CE" w:rsidRPr="00A90F7B">
              <w:t>- 3/26</w:t>
            </w:r>
            <w:r w:rsidR="001F7FC3" w:rsidRPr="00A90F7B">
              <w:t>/2014</w:t>
            </w:r>
          </w:p>
        </w:tc>
        <w:tc>
          <w:tcPr>
            <w:tcW w:w="4324" w:type="dxa"/>
          </w:tcPr>
          <w:p w14:paraId="0960BCA9" w14:textId="77777777" w:rsidR="00A10193" w:rsidRPr="00A90F7B" w:rsidRDefault="00A10193" w:rsidP="00A90F7B">
            <w:pPr>
              <w:pStyle w:val="TableText"/>
            </w:pPr>
            <w:r w:rsidRPr="00A90F7B">
              <w:t>Formatting changes</w:t>
            </w:r>
            <w:r w:rsidR="006147EF" w:rsidRPr="00A90F7B">
              <w:t>, minor edits and figure u</w:t>
            </w:r>
            <w:r w:rsidR="006147EF" w:rsidRPr="00A90F7B">
              <w:t>p</w:t>
            </w:r>
            <w:r w:rsidR="006147EF" w:rsidRPr="00A90F7B">
              <w:t>dates</w:t>
            </w:r>
            <w:r w:rsidR="001F7FC3" w:rsidRPr="00A90F7B">
              <w:t>, Edits from test install with VM, Serious r</w:t>
            </w:r>
            <w:r w:rsidR="001F7FC3" w:rsidRPr="00A90F7B">
              <w:t>e</w:t>
            </w:r>
            <w:r w:rsidR="001F7FC3" w:rsidRPr="00A90F7B">
              <w:t>visions, updating the installer script used, Incorp</w:t>
            </w:r>
            <w:r w:rsidR="001F7FC3" w:rsidRPr="00A90F7B">
              <w:t>o</w:t>
            </w:r>
            <w:r w:rsidR="001F7FC3" w:rsidRPr="00A90F7B">
              <w:t>rating changes per Matt MacKenzie, Update to installer script, edits per Matt MacKenzie. Added Section 5</w:t>
            </w:r>
            <w:r w:rsidR="00B178E0" w:rsidRPr="00A90F7B">
              <w:t>, added Section 6.</w:t>
            </w:r>
          </w:p>
        </w:tc>
      </w:tr>
    </w:tbl>
    <w:p w14:paraId="28A206AF" w14:textId="77777777" w:rsidR="00CD572F" w:rsidRPr="00A90F7B" w:rsidRDefault="00CD572F" w:rsidP="00A90F7B">
      <w:pPr>
        <w:pStyle w:val="Heading1frontmatteronly"/>
        <w:sectPr w:rsidR="00CD572F" w:rsidRPr="00A90F7B">
          <w:headerReference w:type="even" r:id="rId11"/>
          <w:headerReference w:type="default" r:id="rId12"/>
          <w:footerReference w:type="even" r:id="rId13"/>
          <w:footerReference w:type="default" r:id="rId14"/>
          <w:pgSz w:w="12240" w:h="15840" w:code="1"/>
          <w:pgMar w:top="1267" w:right="1627" w:bottom="1440" w:left="1627" w:header="720" w:footer="1008" w:gutter="720"/>
          <w:pgNumType w:fmt="lowerRoman" w:start="1"/>
          <w:cols w:space="720"/>
        </w:sectPr>
      </w:pPr>
    </w:p>
    <w:bookmarkStart w:id="0" w:name="_Toc380661900" w:displacedByCustomXml="next"/>
    <w:sdt>
      <w:sdtPr>
        <w:rPr>
          <w:rFonts w:asciiTheme="minorHAnsi" w:hAnsiTheme="minorHAnsi"/>
          <w:b w:val="0"/>
          <w:kern w:val="0"/>
          <w:sz w:val="22"/>
        </w:rPr>
        <w:id w:val="1721471399"/>
        <w:docPartObj>
          <w:docPartGallery w:val="Table of Contents"/>
          <w:docPartUnique/>
        </w:docPartObj>
      </w:sdtPr>
      <w:sdtEndPr>
        <w:rPr>
          <w:noProof/>
        </w:rPr>
      </w:sdtEndPr>
      <w:sdtContent>
        <w:bookmarkEnd w:id="0" w:displacedByCustomXml="prev"/>
        <w:p w14:paraId="6AE740F6" w14:textId="77777777" w:rsidR="00B02B6A" w:rsidRPr="00A90F7B" w:rsidRDefault="00B479CD" w:rsidP="00A90F7B">
          <w:pPr>
            <w:pStyle w:val="Heading1frontmatteronly"/>
          </w:pPr>
          <w:r w:rsidRPr="00A90F7B">
            <w:t>Contents</w:t>
          </w:r>
        </w:p>
        <w:p w14:paraId="566B194A" w14:textId="4BD45FA2" w:rsidR="00D022B5" w:rsidRDefault="00B02B6A">
          <w:pPr>
            <w:pStyle w:val="TOC1"/>
            <w:rPr>
              <w:rFonts w:asciiTheme="minorHAnsi" w:hAnsiTheme="minorHAnsi"/>
              <w:b w:val="0"/>
              <w:kern w:val="0"/>
            </w:rPr>
          </w:pPr>
          <w:r w:rsidRPr="006147EF">
            <w:rPr>
              <w:rFonts w:cstheme="minorHAnsi"/>
              <w:noProof w:val="0"/>
            </w:rPr>
            <w:fldChar w:fldCharType="begin"/>
          </w:r>
          <w:r w:rsidRPr="006147EF">
            <w:rPr>
              <w:rFonts w:cstheme="minorHAnsi"/>
            </w:rPr>
            <w:instrText xml:space="preserve"> TOC \o "1-3" \h \z \u </w:instrText>
          </w:r>
          <w:r w:rsidRPr="006147EF">
            <w:rPr>
              <w:rFonts w:cstheme="minorHAnsi"/>
              <w:noProof w:val="0"/>
            </w:rPr>
            <w:fldChar w:fldCharType="separate"/>
          </w:r>
          <w:hyperlink w:anchor="_Toc384049964" w:history="1">
            <w:r w:rsidR="00D022B5" w:rsidRPr="00CD26AD">
              <w:rPr>
                <w:rStyle w:val="Hyperlink"/>
              </w:rPr>
              <w:t>1</w:t>
            </w:r>
            <w:r w:rsidR="00D022B5">
              <w:rPr>
                <w:rFonts w:asciiTheme="minorHAnsi" w:hAnsiTheme="minorHAnsi"/>
                <w:b w:val="0"/>
                <w:kern w:val="0"/>
              </w:rPr>
              <w:tab/>
            </w:r>
            <w:r w:rsidR="00D022B5" w:rsidRPr="00CD26AD">
              <w:rPr>
                <w:rStyle w:val="Hyperlink"/>
              </w:rPr>
              <w:t>Introduction</w:t>
            </w:r>
            <w:r w:rsidR="00D022B5">
              <w:rPr>
                <w:webHidden/>
              </w:rPr>
              <w:tab/>
            </w:r>
            <w:r w:rsidR="00D022B5">
              <w:rPr>
                <w:webHidden/>
              </w:rPr>
              <w:fldChar w:fldCharType="begin"/>
            </w:r>
            <w:r w:rsidR="00D022B5">
              <w:rPr>
                <w:webHidden/>
              </w:rPr>
              <w:instrText xml:space="preserve"> PAGEREF _Toc384049964 \h </w:instrText>
            </w:r>
            <w:r w:rsidR="00D022B5">
              <w:rPr>
                <w:webHidden/>
              </w:rPr>
            </w:r>
            <w:r w:rsidR="00D022B5">
              <w:rPr>
                <w:webHidden/>
              </w:rPr>
              <w:fldChar w:fldCharType="separate"/>
            </w:r>
            <w:r w:rsidR="00D022B5">
              <w:rPr>
                <w:webHidden/>
              </w:rPr>
              <w:t>2</w:t>
            </w:r>
            <w:r w:rsidR="00D022B5">
              <w:rPr>
                <w:webHidden/>
              </w:rPr>
              <w:fldChar w:fldCharType="end"/>
            </w:r>
          </w:hyperlink>
        </w:p>
        <w:p w14:paraId="65B60319" w14:textId="2D6598E7" w:rsidR="00D022B5" w:rsidRDefault="00A27E7E">
          <w:pPr>
            <w:pStyle w:val="TOC2"/>
            <w:rPr>
              <w:b/>
            </w:rPr>
          </w:pPr>
          <w:hyperlink w:anchor="_Toc384049965" w:history="1">
            <w:r w:rsidR="00D022B5" w:rsidRPr="00CD26AD">
              <w:rPr>
                <w:rStyle w:val="Hyperlink"/>
              </w:rPr>
              <w:t>1.1</w:t>
            </w:r>
            <w:r w:rsidR="00D022B5">
              <w:rPr>
                <w:b/>
              </w:rPr>
              <w:tab/>
            </w:r>
            <w:r w:rsidR="00D022B5" w:rsidRPr="00CD26AD">
              <w:rPr>
                <w:rStyle w:val="Hyperlink"/>
              </w:rPr>
              <w:t>Purpose and Audience</w:t>
            </w:r>
            <w:r w:rsidR="00D022B5">
              <w:rPr>
                <w:webHidden/>
              </w:rPr>
              <w:tab/>
            </w:r>
            <w:r w:rsidR="00D022B5">
              <w:rPr>
                <w:webHidden/>
              </w:rPr>
              <w:fldChar w:fldCharType="begin"/>
            </w:r>
            <w:r w:rsidR="00D022B5">
              <w:rPr>
                <w:webHidden/>
              </w:rPr>
              <w:instrText xml:space="preserve"> PAGEREF _Toc384049965 \h </w:instrText>
            </w:r>
            <w:r w:rsidR="00D022B5">
              <w:rPr>
                <w:webHidden/>
              </w:rPr>
            </w:r>
            <w:r w:rsidR="00D022B5">
              <w:rPr>
                <w:webHidden/>
              </w:rPr>
              <w:fldChar w:fldCharType="separate"/>
            </w:r>
            <w:r w:rsidR="00D022B5">
              <w:rPr>
                <w:webHidden/>
              </w:rPr>
              <w:t>2</w:t>
            </w:r>
            <w:r w:rsidR="00D022B5">
              <w:rPr>
                <w:webHidden/>
              </w:rPr>
              <w:fldChar w:fldCharType="end"/>
            </w:r>
          </w:hyperlink>
        </w:p>
        <w:p w14:paraId="12A1C069" w14:textId="2DA7A199" w:rsidR="00D022B5" w:rsidRDefault="00A27E7E">
          <w:pPr>
            <w:pStyle w:val="TOC2"/>
            <w:rPr>
              <w:b/>
            </w:rPr>
          </w:pPr>
          <w:hyperlink w:anchor="_Toc384049966" w:history="1">
            <w:r w:rsidR="00D022B5" w:rsidRPr="00CD26AD">
              <w:rPr>
                <w:rStyle w:val="Hyperlink"/>
              </w:rPr>
              <w:t>1.2</w:t>
            </w:r>
            <w:r w:rsidR="00D022B5">
              <w:rPr>
                <w:b/>
              </w:rPr>
              <w:tab/>
            </w:r>
            <w:r w:rsidR="00D022B5" w:rsidRPr="00CD26AD">
              <w:rPr>
                <w:rStyle w:val="Hyperlink"/>
              </w:rPr>
              <w:t>Document Roadmap</w:t>
            </w:r>
            <w:r w:rsidR="00D022B5">
              <w:rPr>
                <w:webHidden/>
              </w:rPr>
              <w:tab/>
            </w:r>
            <w:r w:rsidR="00D022B5">
              <w:rPr>
                <w:webHidden/>
              </w:rPr>
              <w:fldChar w:fldCharType="begin"/>
            </w:r>
            <w:r w:rsidR="00D022B5">
              <w:rPr>
                <w:webHidden/>
              </w:rPr>
              <w:instrText xml:space="preserve"> PAGEREF _Toc384049966 \h </w:instrText>
            </w:r>
            <w:r w:rsidR="00D022B5">
              <w:rPr>
                <w:webHidden/>
              </w:rPr>
            </w:r>
            <w:r w:rsidR="00D022B5">
              <w:rPr>
                <w:webHidden/>
              </w:rPr>
              <w:fldChar w:fldCharType="separate"/>
            </w:r>
            <w:r w:rsidR="00D022B5">
              <w:rPr>
                <w:webHidden/>
              </w:rPr>
              <w:t>2</w:t>
            </w:r>
            <w:r w:rsidR="00D022B5">
              <w:rPr>
                <w:webHidden/>
              </w:rPr>
              <w:fldChar w:fldCharType="end"/>
            </w:r>
          </w:hyperlink>
        </w:p>
        <w:p w14:paraId="625F25F4" w14:textId="12EF2F98" w:rsidR="00D022B5" w:rsidRDefault="00A27E7E">
          <w:pPr>
            <w:pStyle w:val="TOC2"/>
            <w:rPr>
              <w:b/>
            </w:rPr>
          </w:pPr>
          <w:hyperlink w:anchor="_Toc384049967" w:history="1">
            <w:r w:rsidR="00D022B5" w:rsidRPr="00CD26AD">
              <w:rPr>
                <w:rStyle w:val="Hyperlink"/>
              </w:rPr>
              <w:t>1.3</w:t>
            </w:r>
            <w:r w:rsidR="00D022B5">
              <w:rPr>
                <w:b/>
              </w:rPr>
              <w:tab/>
            </w:r>
            <w:r w:rsidR="00D022B5" w:rsidRPr="00CD26AD">
              <w:rPr>
                <w:rStyle w:val="Hyperlink"/>
              </w:rPr>
              <w:t>System Scope and Background</w:t>
            </w:r>
            <w:r w:rsidR="00D022B5">
              <w:rPr>
                <w:webHidden/>
              </w:rPr>
              <w:tab/>
            </w:r>
            <w:r w:rsidR="00D022B5">
              <w:rPr>
                <w:webHidden/>
              </w:rPr>
              <w:fldChar w:fldCharType="begin"/>
            </w:r>
            <w:r w:rsidR="00D022B5">
              <w:rPr>
                <w:webHidden/>
              </w:rPr>
              <w:instrText xml:space="preserve"> PAGEREF _Toc384049967 \h </w:instrText>
            </w:r>
            <w:r w:rsidR="00D022B5">
              <w:rPr>
                <w:webHidden/>
              </w:rPr>
            </w:r>
            <w:r w:rsidR="00D022B5">
              <w:rPr>
                <w:webHidden/>
              </w:rPr>
              <w:fldChar w:fldCharType="separate"/>
            </w:r>
            <w:r w:rsidR="00D022B5">
              <w:rPr>
                <w:webHidden/>
              </w:rPr>
              <w:t>3</w:t>
            </w:r>
            <w:r w:rsidR="00D022B5">
              <w:rPr>
                <w:webHidden/>
              </w:rPr>
              <w:fldChar w:fldCharType="end"/>
            </w:r>
          </w:hyperlink>
        </w:p>
        <w:p w14:paraId="773FE91D" w14:textId="7D0198DB" w:rsidR="00D022B5" w:rsidRDefault="00A27E7E">
          <w:pPr>
            <w:pStyle w:val="TOC2"/>
            <w:rPr>
              <w:b/>
            </w:rPr>
          </w:pPr>
          <w:hyperlink w:anchor="_Toc384049968" w:history="1">
            <w:r w:rsidR="00D022B5" w:rsidRPr="00CD26AD">
              <w:rPr>
                <w:rStyle w:val="Hyperlink"/>
              </w:rPr>
              <w:t>1.4</w:t>
            </w:r>
            <w:r w:rsidR="00D022B5">
              <w:rPr>
                <w:b/>
              </w:rPr>
              <w:tab/>
            </w:r>
            <w:r w:rsidR="00D022B5" w:rsidRPr="00CD26AD">
              <w:rPr>
                <w:rStyle w:val="Hyperlink"/>
              </w:rPr>
              <w:t>The NGDS Software Stack</w:t>
            </w:r>
            <w:r w:rsidR="00D022B5">
              <w:rPr>
                <w:webHidden/>
              </w:rPr>
              <w:tab/>
            </w:r>
            <w:r w:rsidR="00D022B5">
              <w:rPr>
                <w:webHidden/>
              </w:rPr>
              <w:fldChar w:fldCharType="begin"/>
            </w:r>
            <w:r w:rsidR="00D022B5">
              <w:rPr>
                <w:webHidden/>
              </w:rPr>
              <w:instrText xml:space="preserve"> PAGEREF _Toc384049968 \h </w:instrText>
            </w:r>
            <w:r w:rsidR="00D022B5">
              <w:rPr>
                <w:webHidden/>
              </w:rPr>
            </w:r>
            <w:r w:rsidR="00D022B5">
              <w:rPr>
                <w:webHidden/>
              </w:rPr>
              <w:fldChar w:fldCharType="separate"/>
            </w:r>
            <w:r w:rsidR="00D022B5">
              <w:rPr>
                <w:webHidden/>
              </w:rPr>
              <w:t>3</w:t>
            </w:r>
            <w:r w:rsidR="00D022B5">
              <w:rPr>
                <w:webHidden/>
              </w:rPr>
              <w:fldChar w:fldCharType="end"/>
            </w:r>
          </w:hyperlink>
        </w:p>
        <w:p w14:paraId="69DEF7D1" w14:textId="41520411" w:rsidR="00D022B5" w:rsidRDefault="00A27E7E">
          <w:pPr>
            <w:pStyle w:val="TOC1"/>
            <w:rPr>
              <w:rFonts w:asciiTheme="minorHAnsi" w:hAnsiTheme="minorHAnsi"/>
              <w:b w:val="0"/>
              <w:kern w:val="0"/>
            </w:rPr>
          </w:pPr>
          <w:hyperlink w:anchor="_Toc384049969" w:history="1">
            <w:r w:rsidR="00D022B5" w:rsidRPr="00CD26AD">
              <w:rPr>
                <w:rStyle w:val="Hyperlink"/>
              </w:rPr>
              <w:t>2</w:t>
            </w:r>
            <w:r w:rsidR="00D022B5">
              <w:rPr>
                <w:rFonts w:asciiTheme="minorHAnsi" w:hAnsiTheme="minorHAnsi"/>
                <w:b w:val="0"/>
                <w:kern w:val="0"/>
              </w:rPr>
              <w:tab/>
            </w:r>
            <w:r w:rsidR="00D022B5" w:rsidRPr="00CD26AD">
              <w:rPr>
                <w:rStyle w:val="Hyperlink"/>
              </w:rPr>
              <w:t>Install the NGDS Software Stack</w:t>
            </w:r>
            <w:r w:rsidR="00D022B5">
              <w:rPr>
                <w:webHidden/>
              </w:rPr>
              <w:tab/>
            </w:r>
            <w:r w:rsidR="00D022B5">
              <w:rPr>
                <w:webHidden/>
              </w:rPr>
              <w:fldChar w:fldCharType="begin"/>
            </w:r>
            <w:r w:rsidR="00D022B5">
              <w:rPr>
                <w:webHidden/>
              </w:rPr>
              <w:instrText xml:space="preserve"> PAGEREF _Toc384049969 \h </w:instrText>
            </w:r>
            <w:r w:rsidR="00D022B5">
              <w:rPr>
                <w:webHidden/>
              </w:rPr>
            </w:r>
            <w:r w:rsidR="00D022B5">
              <w:rPr>
                <w:webHidden/>
              </w:rPr>
              <w:fldChar w:fldCharType="separate"/>
            </w:r>
            <w:r w:rsidR="00D022B5">
              <w:rPr>
                <w:webHidden/>
              </w:rPr>
              <w:t>4</w:t>
            </w:r>
            <w:r w:rsidR="00D022B5">
              <w:rPr>
                <w:webHidden/>
              </w:rPr>
              <w:fldChar w:fldCharType="end"/>
            </w:r>
          </w:hyperlink>
        </w:p>
        <w:p w14:paraId="29D5F78D" w14:textId="0272D96B" w:rsidR="00D022B5" w:rsidRDefault="00A27E7E">
          <w:pPr>
            <w:pStyle w:val="TOC2"/>
            <w:rPr>
              <w:b/>
            </w:rPr>
          </w:pPr>
          <w:hyperlink w:anchor="_Toc384049970" w:history="1">
            <w:r w:rsidR="00D022B5" w:rsidRPr="00CD26AD">
              <w:rPr>
                <w:rStyle w:val="Hyperlink"/>
              </w:rPr>
              <w:t>2.1</w:t>
            </w:r>
            <w:r w:rsidR="00D022B5">
              <w:rPr>
                <w:b/>
              </w:rPr>
              <w:tab/>
            </w:r>
            <w:r w:rsidR="00D022B5" w:rsidRPr="00CD26AD">
              <w:rPr>
                <w:rStyle w:val="Hyperlink"/>
              </w:rPr>
              <w:t>Install Git</w:t>
            </w:r>
            <w:r w:rsidR="00D022B5">
              <w:rPr>
                <w:webHidden/>
              </w:rPr>
              <w:tab/>
            </w:r>
            <w:r w:rsidR="00D022B5">
              <w:rPr>
                <w:webHidden/>
              </w:rPr>
              <w:fldChar w:fldCharType="begin"/>
            </w:r>
            <w:r w:rsidR="00D022B5">
              <w:rPr>
                <w:webHidden/>
              </w:rPr>
              <w:instrText xml:space="preserve"> PAGEREF _Toc384049970 \h </w:instrText>
            </w:r>
            <w:r w:rsidR="00D022B5">
              <w:rPr>
                <w:webHidden/>
              </w:rPr>
            </w:r>
            <w:r w:rsidR="00D022B5">
              <w:rPr>
                <w:webHidden/>
              </w:rPr>
              <w:fldChar w:fldCharType="separate"/>
            </w:r>
            <w:r w:rsidR="00D022B5">
              <w:rPr>
                <w:webHidden/>
              </w:rPr>
              <w:t>5</w:t>
            </w:r>
            <w:r w:rsidR="00D022B5">
              <w:rPr>
                <w:webHidden/>
              </w:rPr>
              <w:fldChar w:fldCharType="end"/>
            </w:r>
          </w:hyperlink>
        </w:p>
        <w:p w14:paraId="1086A1E9" w14:textId="0B0B9E2A" w:rsidR="00D022B5" w:rsidRDefault="00A27E7E">
          <w:pPr>
            <w:pStyle w:val="TOC2"/>
            <w:rPr>
              <w:b/>
            </w:rPr>
          </w:pPr>
          <w:hyperlink w:anchor="_Toc384049971" w:history="1">
            <w:r w:rsidR="00D022B5" w:rsidRPr="00CD26AD">
              <w:rPr>
                <w:rStyle w:val="Hyperlink"/>
              </w:rPr>
              <w:t>2.2</w:t>
            </w:r>
            <w:r w:rsidR="00D022B5">
              <w:rPr>
                <w:b/>
              </w:rPr>
              <w:tab/>
            </w:r>
            <w:r w:rsidR="00D022B5" w:rsidRPr="00CD26AD">
              <w:rPr>
                <w:rStyle w:val="Hyperlink"/>
              </w:rPr>
              <w:t>Obtain the NGDS Software Stack Installation Files</w:t>
            </w:r>
            <w:r w:rsidR="00D022B5">
              <w:rPr>
                <w:webHidden/>
              </w:rPr>
              <w:tab/>
            </w:r>
            <w:r w:rsidR="00D022B5">
              <w:rPr>
                <w:webHidden/>
              </w:rPr>
              <w:fldChar w:fldCharType="begin"/>
            </w:r>
            <w:r w:rsidR="00D022B5">
              <w:rPr>
                <w:webHidden/>
              </w:rPr>
              <w:instrText xml:space="preserve"> PAGEREF _Toc384049971 \h </w:instrText>
            </w:r>
            <w:r w:rsidR="00D022B5">
              <w:rPr>
                <w:webHidden/>
              </w:rPr>
            </w:r>
            <w:r w:rsidR="00D022B5">
              <w:rPr>
                <w:webHidden/>
              </w:rPr>
              <w:fldChar w:fldCharType="separate"/>
            </w:r>
            <w:r w:rsidR="00D022B5">
              <w:rPr>
                <w:webHidden/>
              </w:rPr>
              <w:t>5</w:t>
            </w:r>
            <w:r w:rsidR="00D022B5">
              <w:rPr>
                <w:webHidden/>
              </w:rPr>
              <w:fldChar w:fldCharType="end"/>
            </w:r>
          </w:hyperlink>
        </w:p>
        <w:p w14:paraId="17FE1847" w14:textId="57BF5EE4" w:rsidR="00D022B5" w:rsidRDefault="00A27E7E">
          <w:pPr>
            <w:pStyle w:val="TOC2"/>
            <w:rPr>
              <w:b/>
            </w:rPr>
          </w:pPr>
          <w:hyperlink w:anchor="_Toc384049972" w:history="1">
            <w:r w:rsidR="00D022B5" w:rsidRPr="00CD26AD">
              <w:rPr>
                <w:rStyle w:val="Hyperlink"/>
              </w:rPr>
              <w:t>2.3</w:t>
            </w:r>
            <w:r w:rsidR="00D022B5">
              <w:rPr>
                <w:b/>
              </w:rPr>
              <w:tab/>
            </w:r>
            <w:r w:rsidR="00D022B5" w:rsidRPr="00CD26AD">
              <w:rPr>
                <w:rStyle w:val="Hyperlink"/>
              </w:rPr>
              <w:t>Set Installation Parameters</w:t>
            </w:r>
            <w:r w:rsidR="00D022B5">
              <w:rPr>
                <w:webHidden/>
              </w:rPr>
              <w:tab/>
            </w:r>
            <w:r w:rsidR="00D022B5">
              <w:rPr>
                <w:webHidden/>
              </w:rPr>
              <w:fldChar w:fldCharType="begin"/>
            </w:r>
            <w:r w:rsidR="00D022B5">
              <w:rPr>
                <w:webHidden/>
              </w:rPr>
              <w:instrText xml:space="preserve"> PAGEREF _Toc384049972 \h </w:instrText>
            </w:r>
            <w:r w:rsidR="00D022B5">
              <w:rPr>
                <w:webHidden/>
              </w:rPr>
            </w:r>
            <w:r w:rsidR="00D022B5">
              <w:rPr>
                <w:webHidden/>
              </w:rPr>
              <w:fldChar w:fldCharType="separate"/>
            </w:r>
            <w:r w:rsidR="00D022B5">
              <w:rPr>
                <w:webHidden/>
              </w:rPr>
              <w:t>5</w:t>
            </w:r>
            <w:r w:rsidR="00D022B5">
              <w:rPr>
                <w:webHidden/>
              </w:rPr>
              <w:fldChar w:fldCharType="end"/>
            </w:r>
          </w:hyperlink>
        </w:p>
        <w:p w14:paraId="09F60ADA" w14:textId="63A8330C" w:rsidR="00D022B5" w:rsidRDefault="00A27E7E">
          <w:pPr>
            <w:pStyle w:val="TOC2"/>
            <w:rPr>
              <w:b/>
            </w:rPr>
          </w:pPr>
          <w:hyperlink w:anchor="_Toc384049973" w:history="1">
            <w:r w:rsidR="00D022B5" w:rsidRPr="00CD26AD">
              <w:rPr>
                <w:rStyle w:val="Hyperlink"/>
              </w:rPr>
              <w:t>2.4</w:t>
            </w:r>
            <w:r w:rsidR="00D022B5">
              <w:rPr>
                <w:b/>
              </w:rPr>
              <w:tab/>
            </w:r>
            <w:r w:rsidR="00D022B5" w:rsidRPr="00CD26AD">
              <w:rPr>
                <w:rStyle w:val="Hyperlink"/>
              </w:rPr>
              <w:t>Run the Installation Script</w:t>
            </w:r>
            <w:r w:rsidR="00D022B5">
              <w:rPr>
                <w:webHidden/>
              </w:rPr>
              <w:tab/>
            </w:r>
            <w:r w:rsidR="00D022B5">
              <w:rPr>
                <w:webHidden/>
              </w:rPr>
              <w:fldChar w:fldCharType="begin"/>
            </w:r>
            <w:r w:rsidR="00D022B5">
              <w:rPr>
                <w:webHidden/>
              </w:rPr>
              <w:instrText xml:space="preserve"> PAGEREF _Toc384049973 \h </w:instrText>
            </w:r>
            <w:r w:rsidR="00D022B5">
              <w:rPr>
                <w:webHidden/>
              </w:rPr>
            </w:r>
            <w:r w:rsidR="00D022B5">
              <w:rPr>
                <w:webHidden/>
              </w:rPr>
              <w:fldChar w:fldCharType="separate"/>
            </w:r>
            <w:r w:rsidR="00D022B5">
              <w:rPr>
                <w:webHidden/>
              </w:rPr>
              <w:t>6</w:t>
            </w:r>
            <w:r w:rsidR="00D022B5">
              <w:rPr>
                <w:webHidden/>
              </w:rPr>
              <w:fldChar w:fldCharType="end"/>
            </w:r>
          </w:hyperlink>
        </w:p>
        <w:p w14:paraId="3F0B035E" w14:textId="46BB494C" w:rsidR="00D022B5" w:rsidRDefault="00A27E7E">
          <w:pPr>
            <w:pStyle w:val="TOC2"/>
            <w:rPr>
              <w:b/>
            </w:rPr>
          </w:pPr>
          <w:hyperlink w:anchor="_Toc384049974" w:history="1">
            <w:r w:rsidR="00D022B5" w:rsidRPr="00CD26AD">
              <w:rPr>
                <w:rStyle w:val="Hyperlink"/>
              </w:rPr>
              <w:t>2.5</w:t>
            </w:r>
            <w:r w:rsidR="00D022B5">
              <w:rPr>
                <w:b/>
              </w:rPr>
              <w:tab/>
            </w:r>
            <w:r w:rsidR="00D022B5" w:rsidRPr="00CD26AD">
              <w:rPr>
                <w:rStyle w:val="Hyperlink"/>
              </w:rPr>
              <w:t>Final Steps</w:t>
            </w:r>
            <w:r w:rsidR="00D022B5">
              <w:rPr>
                <w:webHidden/>
              </w:rPr>
              <w:tab/>
            </w:r>
            <w:r w:rsidR="00D022B5">
              <w:rPr>
                <w:webHidden/>
              </w:rPr>
              <w:fldChar w:fldCharType="begin"/>
            </w:r>
            <w:r w:rsidR="00D022B5">
              <w:rPr>
                <w:webHidden/>
              </w:rPr>
              <w:instrText xml:space="preserve"> PAGEREF _Toc384049974 \h </w:instrText>
            </w:r>
            <w:r w:rsidR="00D022B5">
              <w:rPr>
                <w:webHidden/>
              </w:rPr>
            </w:r>
            <w:r w:rsidR="00D022B5">
              <w:rPr>
                <w:webHidden/>
              </w:rPr>
              <w:fldChar w:fldCharType="separate"/>
            </w:r>
            <w:r w:rsidR="00D022B5">
              <w:rPr>
                <w:webHidden/>
              </w:rPr>
              <w:t>6</w:t>
            </w:r>
            <w:r w:rsidR="00D022B5">
              <w:rPr>
                <w:webHidden/>
              </w:rPr>
              <w:fldChar w:fldCharType="end"/>
            </w:r>
          </w:hyperlink>
        </w:p>
        <w:p w14:paraId="248D1381" w14:textId="19F7BEB4" w:rsidR="00D022B5" w:rsidRDefault="00A27E7E">
          <w:pPr>
            <w:pStyle w:val="TOC1"/>
            <w:rPr>
              <w:rFonts w:asciiTheme="minorHAnsi" w:hAnsiTheme="minorHAnsi"/>
              <w:b w:val="0"/>
              <w:kern w:val="0"/>
            </w:rPr>
          </w:pPr>
          <w:hyperlink w:anchor="_Toc384049975" w:history="1">
            <w:r w:rsidR="00D022B5" w:rsidRPr="00CD26AD">
              <w:rPr>
                <w:rStyle w:val="Hyperlink"/>
              </w:rPr>
              <w:t>3</w:t>
            </w:r>
            <w:r w:rsidR="00D022B5">
              <w:rPr>
                <w:rFonts w:asciiTheme="minorHAnsi" w:hAnsiTheme="minorHAnsi"/>
                <w:b w:val="0"/>
                <w:kern w:val="0"/>
              </w:rPr>
              <w:tab/>
            </w:r>
            <w:r w:rsidR="00D022B5" w:rsidRPr="00CD26AD">
              <w:rPr>
                <w:rStyle w:val="Hyperlink"/>
              </w:rPr>
              <w:t>Troubleshooting your NGDS Installation</w:t>
            </w:r>
            <w:r w:rsidR="00D022B5">
              <w:rPr>
                <w:webHidden/>
              </w:rPr>
              <w:tab/>
            </w:r>
            <w:r w:rsidR="00D022B5">
              <w:rPr>
                <w:webHidden/>
              </w:rPr>
              <w:fldChar w:fldCharType="begin"/>
            </w:r>
            <w:r w:rsidR="00D022B5">
              <w:rPr>
                <w:webHidden/>
              </w:rPr>
              <w:instrText xml:space="preserve"> PAGEREF _Toc384049975 \h </w:instrText>
            </w:r>
            <w:r w:rsidR="00D022B5">
              <w:rPr>
                <w:webHidden/>
              </w:rPr>
            </w:r>
            <w:r w:rsidR="00D022B5">
              <w:rPr>
                <w:webHidden/>
              </w:rPr>
              <w:fldChar w:fldCharType="separate"/>
            </w:r>
            <w:r w:rsidR="00D022B5">
              <w:rPr>
                <w:webHidden/>
              </w:rPr>
              <w:t>7</w:t>
            </w:r>
            <w:r w:rsidR="00D022B5">
              <w:rPr>
                <w:webHidden/>
              </w:rPr>
              <w:fldChar w:fldCharType="end"/>
            </w:r>
          </w:hyperlink>
        </w:p>
        <w:p w14:paraId="5331F3FC" w14:textId="505BCDEA" w:rsidR="00D022B5" w:rsidRDefault="00A27E7E">
          <w:pPr>
            <w:pStyle w:val="TOC1"/>
            <w:rPr>
              <w:rFonts w:asciiTheme="minorHAnsi" w:hAnsiTheme="minorHAnsi"/>
              <w:b w:val="0"/>
              <w:kern w:val="0"/>
            </w:rPr>
          </w:pPr>
          <w:hyperlink w:anchor="_Toc384049976" w:history="1">
            <w:r w:rsidR="00D022B5" w:rsidRPr="00CD26AD">
              <w:rPr>
                <w:rStyle w:val="Hyperlink"/>
              </w:rPr>
              <w:t>4</w:t>
            </w:r>
            <w:r w:rsidR="00D022B5">
              <w:rPr>
                <w:rFonts w:asciiTheme="minorHAnsi" w:hAnsiTheme="minorHAnsi"/>
                <w:b w:val="0"/>
                <w:kern w:val="0"/>
              </w:rPr>
              <w:tab/>
            </w:r>
            <w:r w:rsidR="00D022B5" w:rsidRPr="00CD26AD">
              <w:rPr>
                <w:rStyle w:val="Hyperlink"/>
              </w:rPr>
              <w:t>Short tutorial on using a publisher node installation</w:t>
            </w:r>
            <w:r w:rsidR="00D022B5">
              <w:rPr>
                <w:webHidden/>
              </w:rPr>
              <w:tab/>
            </w:r>
            <w:r w:rsidR="00D022B5">
              <w:rPr>
                <w:webHidden/>
              </w:rPr>
              <w:fldChar w:fldCharType="begin"/>
            </w:r>
            <w:r w:rsidR="00D022B5">
              <w:rPr>
                <w:webHidden/>
              </w:rPr>
              <w:instrText xml:space="preserve"> PAGEREF _Toc384049976 \h </w:instrText>
            </w:r>
            <w:r w:rsidR="00D022B5">
              <w:rPr>
                <w:webHidden/>
              </w:rPr>
            </w:r>
            <w:r w:rsidR="00D022B5">
              <w:rPr>
                <w:webHidden/>
              </w:rPr>
              <w:fldChar w:fldCharType="separate"/>
            </w:r>
            <w:r w:rsidR="00D022B5">
              <w:rPr>
                <w:webHidden/>
              </w:rPr>
              <w:t>7</w:t>
            </w:r>
            <w:r w:rsidR="00D022B5">
              <w:rPr>
                <w:webHidden/>
              </w:rPr>
              <w:fldChar w:fldCharType="end"/>
            </w:r>
          </w:hyperlink>
        </w:p>
        <w:p w14:paraId="3E69E642" w14:textId="6CF771A2" w:rsidR="00D022B5" w:rsidRDefault="00A27E7E">
          <w:pPr>
            <w:pStyle w:val="TOC2"/>
            <w:rPr>
              <w:b/>
            </w:rPr>
          </w:pPr>
          <w:hyperlink w:anchor="_Toc384049977" w:history="1">
            <w:r w:rsidR="00D022B5" w:rsidRPr="00CD26AD">
              <w:rPr>
                <w:rStyle w:val="Hyperlink"/>
              </w:rPr>
              <w:t>4.1</w:t>
            </w:r>
            <w:r w:rsidR="00D022B5">
              <w:rPr>
                <w:b/>
              </w:rPr>
              <w:tab/>
            </w:r>
            <w:r w:rsidR="00D022B5" w:rsidRPr="00CD26AD">
              <w:rPr>
                <w:rStyle w:val="Hyperlink"/>
              </w:rPr>
              <w:t>Tiers of NGDS data delivery</w:t>
            </w:r>
            <w:r w:rsidR="00D022B5">
              <w:rPr>
                <w:webHidden/>
              </w:rPr>
              <w:tab/>
            </w:r>
            <w:r w:rsidR="00D022B5">
              <w:rPr>
                <w:webHidden/>
              </w:rPr>
              <w:fldChar w:fldCharType="begin"/>
            </w:r>
            <w:r w:rsidR="00D022B5">
              <w:rPr>
                <w:webHidden/>
              </w:rPr>
              <w:instrText xml:space="preserve"> PAGEREF _Toc384049977 \h </w:instrText>
            </w:r>
            <w:r w:rsidR="00D022B5">
              <w:rPr>
                <w:webHidden/>
              </w:rPr>
            </w:r>
            <w:r w:rsidR="00D022B5">
              <w:rPr>
                <w:webHidden/>
              </w:rPr>
              <w:fldChar w:fldCharType="separate"/>
            </w:r>
            <w:r w:rsidR="00D022B5">
              <w:rPr>
                <w:webHidden/>
              </w:rPr>
              <w:t>7</w:t>
            </w:r>
            <w:r w:rsidR="00D022B5">
              <w:rPr>
                <w:webHidden/>
              </w:rPr>
              <w:fldChar w:fldCharType="end"/>
            </w:r>
          </w:hyperlink>
        </w:p>
        <w:p w14:paraId="7FB35866" w14:textId="6BCF35B5" w:rsidR="00D022B5" w:rsidRDefault="00A27E7E">
          <w:pPr>
            <w:pStyle w:val="TOC3"/>
            <w:rPr>
              <w:rFonts w:asciiTheme="minorHAnsi" w:hAnsiTheme="minorHAnsi"/>
              <w:kern w:val="0"/>
            </w:rPr>
          </w:pPr>
          <w:hyperlink w:anchor="_Toc384049978" w:history="1">
            <w:r w:rsidR="00D022B5" w:rsidRPr="00CD26AD">
              <w:rPr>
                <w:rStyle w:val="Hyperlink"/>
              </w:rPr>
              <w:t>4.1.1</w:t>
            </w:r>
            <w:r w:rsidR="00D022B5">
              <w:rPr>
                <w:rFonts w:asciiTheme="minorHAnsi" w:hAnsiTheme="minorHAnsi"/>
                <w:kern w:val="0"/>
              </w:rPr>
              <w:tab/>
            </w:r>
            <w:r w:rsidR="00D022B5" w:rsidRPr="00CD26AD">
              <w:rPr>
                <w:rStyle w:val="Hyperlink"/>
              </w:rPr>
              <w:t>Tier 1</w:t>
            </w:r>
            <w:r w:rsidR="00D022B5">
              <w:rPr>
                <w:webHidden/>
              </w:rPr>
              <w:tab/>
            </w:r>
            <w:r w:rsidR="00D022B5">
              <w:rPr>
                <w:webHidden/>
              </w:rPr>
              <w:fldChar w:fldCharType="begin"/>
            </w:r>
            <w:r w:rsidR="00D022B5">
              <w:rPr>
                <w:webHidden/>
              </w:rPr>
              <w:instrText xml:space="preserve"> PAGEREF _Toc384049978 \h </w:instrText>
            </w:r>
            <w:r w:rsidR="00D022B5">
              <w:rPr>
                <w:webHidden/>
              </w:rPr>
            </w:r>
            <w:r w:rsidR="00D022B5">
              <w:rPr>
                <w:webHidden/>
              </w:rPr>
              <w:fldChar w:fldCharType="separate"/>
            </w:r>
            <w:r w:rsidR="00D022B5">
              <w:rPr>
                <w:webHidden/>
              </w:rPr>
              <w:t>7</w:t>
            </w:r>
            <w:r w:rsidR="00D022B5">
              <w:rPr>
                <w:webHidden/>
              </w:rPr>
              <w:fldChar w:fldCharType="end"/>
            </w:r>
          </w:hyperlink>
        </w:p>
        <w:p w14:paraId="1E534CE0" w14:textId="074C4323" w:rsidR="00D022B5" w:rsidRDefault="00A27E7E">
          <w:pPr>
            <w:pStyle w:val="TOC3"/>
            <w:rPr>
              <w:rFonts w:asciiTheme="minorHAnsi" w:hAnsiTheme="minorHAnsi"/>
              <w:kern w:val="0"/>
            </w:rPr>
          </w:pPr>
          <w:hyperlink w:anchor="_Toc384049979" w:history="1">
            <w:r w:rsidR="00D022B5" w:rsidRPr="00CD26AD">
              <w:rPr>
                <w:rStyle w:val="Hyperlink"/>
              </w:rPr>
              <w:t>4.1.2</w:t>
            </w:r>
            <w:r w:rsidR="00D022B5">
              <w:rPr>
                <w:rFonts w:asciiTheme="minorHAnsi" w:hAnsiTheme="minorHAnsi"/>
                <w:kern w:val="0"/>
              </w:rPr>
              <w:tab/>
            </w:r>
            <w:r w:rsidR="00D022B5" w:rsidRPr="00CD26AD">
              <w:rPr>
                <w:rStyle w:val="Hyperlink"/>
              </w:rPr>
              <w:t>Tier 2</w:t>
            </w:r>
            <w:r w:rsidR="00D022B5">
              <w:rPr>
                <w:webHidden/>
              </w:rPr>
              <w:tab/>
            </w:r>
            <w:r w:rsidR="00D022B5">
              <w:rPr>
                <w:webHidden/>
              </w:rPr>
              <w:fldChar w:fldCharType="begin"/>
            </w:r>
            <w:r w:rsidR="00D022B5">
              <w:rPr>
                <w:webHidden/>
              </w:rPr>
              <w:instrText xml:space="preserve"> PAGEREF _Toc384049979 \h </w:instrText>
            </w:r>
            <w:r w:rsidR="00D022B5">
              <w:rPr>
                <w:webHidden/>
              </w:rPr>
            </w:r>
            <w:r w:rsidR="00D022B5">
              <w:rPr>
                <w:webHidden/>
              </w:rPr>
              <w:fldChar w:fldCharType="separate"/>
            </w:r>
            <w:r w:rsidR="00D022B5">
              <w:rPr>
                <w:webHidden/>
              </w:rPr>
              <w:t>8</w:t>
            </w:r>
            <w:r w:rsidR="00D022B5">
              <w:rPr>
                <w:webHidden/>
              </w:rPr>
              <w:fldChar w:fldCharType="end"/>
            </w:r>
          </w:hyperlink>
        </w:p>
        <w:p w14:paraId="7CB8DE99" w14:textId="13B85C3A" w:rsidR="00D022B5" w:rsidRDefault="00A27E7E">
          <w:pPr>
            <w:pStyle w:val="TOC3"/>
            <w:rPr>
              <w:rFonts w:asciiTheme="minorHAnsi" w:hAnsiTheme="minorHAnsi"/>
              <w:kern w:val="0"/>
            </w:rPr>
          </w:pPr>
          <w:hyperlink w:anchor="_Toc384049980" w:history="1">
            <w:r w:rsidR="00D022B5" w:rsidRPr="00CD26AD">
              <w:rPr>
                <w:rStyle w:val="Hyperlink"/>
              </w:rPr>
              <w:t>4.1.3</w:t>
            </w:r>
            <w:r w:rsidR="00D022B5">
              <w:rPr>
                <w:rFonts w:asciiTheme="minorHAnsi" w:hAnsiTheme="minorHAnsi"/>
                <w:kern w:val="0"/>
              </w:rPr>
              <w:tab/>
            </w:r>
            <w:r w:rsidR="00D022B5" w:rsidRPr="00CD26AD">
              <w:rPr>
                <w:rStyle w:val="Hyperlink"/>
              </w:rPr>
              <w:t>Tier 3</w:t>
            </w:r>
            <w:r w:rsidR="00D022B5">
              <w:rPr>
                <w:webHidden/>
              </w:rPr>
              <w:tab/>
            </w:r>
            <w:r w:rsidR="00D022B5">
              <w:rPr>
                <w:webHidden/>
              </w:rPr>
              <w:fldChar w:fldCharType="begin"/>
            </w:r>
            <w:r w:rsidR="00D022B5">
              <w:rPr>
                <w:webHidden/>
              </w:rPr>
              <w:instrText xml:space="preserve"> PAGEREF _Toc384049980 \h </w:instrText>
            </w:r>
            <w:r w:rsidR="00D022B5">
              <w:rPr>
                <w:webHidden/>
              </w:rPr>
            </w:r>
            <w:r w:rsidR="00D022B5">
              <w:rPr>
                <w:webHidden/>
              </w:rPr>
              <w:fldChar w:fldCharType="separate"/>
            </w:r>
            <w:r w:rsidR="00D022B5">
              <w:rPr>
                <w:webHidden/>
              </w:rPr>
              <w:t>8</w:t>
            </w:r>
            <w:r w:rsidR="00D022B5">
              <w:rPr>
                <w:webHidden/>
              </w:rPr>
              <w:fldChar w:fldCharType="end"/>
            </w:r>
          </w:hyperlink>
        </w:p>
        <w:p w14:paraId="5B40A0BF" w14:textId="22B6CDA0" w:rsidR="00D022B5" w:rsidRDefault="00A27E7E">
          <w:pPr>
            <w:pStyle w:val="TOC2"/>
            <w:rPr>
              <w:b/>
            </w:rPr>
          </w:pPr>
          <w:hyperlink w:anchor="_Toc384049981" w:history="1">
            <w:r w:rsidR="00D022B5" w:rsidRPr="00CD26AD">
              <w:rPr>
                <w:rStyle w:val="Hyperlink"/>
              </w:rPr>
              <w:t>4.2</w:t>
            </w:r>
            <w:r w:rsidR="00D022B5">
              <w:rPr>
                <w:b/>
              </w:rPr>
              <w:tab/>
            </w:r>
            <w:r w:rsidR="00D022B5" w:rsidRPr="00CD26AD">
              <w:rPr>
                <w:rStyle w:val="Hyperlink"/>
              </w:rPr>
              <w:t>How to upload tier 1 and 2 data</w:t>
            </w:r>
            <w:r w:rsidR="00D022B5">
              <w:rPr>
                <w:webHidden/>
              </w:rPr>
              <w:tab/>
            </w:r>
            <w:r w:rsidR="00D022B5">
              <w:rPr>
                <w:webHidden/>
              </w:rPr>
              <w:fldChar w:fldCharType="begin"/>
            </w:r>
            <w:r w:rsidR="00D022B5">
              <w:rPr>
                <w:webHidden/>
              </w:rPr>
              <w:instrText xml:space="preserve"> PAGEREF _Toc384049981 \h </w:instrText>
            </w:r>
            <w:r w:rsidR="00D022B5">
              <w:rPr>
                <w:webHidden/>
              </w:rPr>
            </w:r>
            <w:r w:rsidR="00D022B5">
              <w:rPr>
                <w:webHidden/>
              </w:rPr>
              <w:fldChar w:fldCharType="separate"/>
            </w:r>
            <w:r w:rsidR="00D022B5">
              <w:rPr>
                <w:webHidden/>
              </w:rPr>
              <w:t>8</w:t>
            </w:r>
            <w:r w:rsidR="00D022B5">
              <w:rPr>
                <w:webHidden/>
              </w:rPr>
              <w:fldChar w:fldCharType="end"/>
            </w:r>
          </w:hyperlink>
        </w:p>
        <w:p w14:paraId="5963A151" w14:textId="59FB4193" w:rsidR="00D022B5" w:rsidRDefault="00A27E7E">
          <w:pPr>
            <w:pStyle w:val="TOC2"/>
            <w:rPr>
              <w:b/>
            </w:rPr>
          </w:pPr>
          <w:hyperlink w:anchor="_Toc384049982" w:history="1">
            <w:r w:rsidR="00D022B5" w:rsidRPr="00CD26AD">
              <w:rPr>
                <w:rStyle w:val="Hyperlink"/>
              </w:rPr>
              <w:t>4.3</w:t>
            </w:r>
            <w:r w:rsidR="00D022B5">
              <w:rPr>
                <w:b/>
              </w:rPr>
              <w:tab/>
            </w:r>
            <w:r w:rsidR="00D022B5" w:rsidRPr="00CD26AD">
              <w:rPr>
                <w:rStyle w:val="Hyperlink"/>
              </w:rPr>
              <w:t>How to upload teir 3 data and publish web services</w:t>
            </w:r>
            <w:r w:rsidR="00D022B5">
              <w:rPr>
                <w:webHidden/>
              </w:rPr>
              <w:tab/>
            </w:r>
            <w:r w:rsidR="00D022B5">
              <w:rPr>
                <w:webHidden/>
              </w:rPr>
              <w:fldChar w:fldCharType="begin"/>
            </w:r>
            <w:r w:rsidR="00D022B5">
              <w:rPr>
                <w:webHidden/>
              </w:rPr>
              <w:instrText xml:space="preserve"> PAGEREF _Toc384049982 \h </w:instrText>
            </w:r>
            <w:r w:rsidR="00D022B5">
              <w:rPr>
                <w:webHidden/>
              </w:rPr>
            </w:r>
            <w:r w:rsidR="00D022B5">
              <w:rPr>
                <w:webHidden/>
              </w:rPr>
              <w:fldChar w:fldCharType="separate"/>
            </w:r>
            <w:r w:rsidR="00D022B5">
              <w:rPr>
                <w:webHidden/>
              </w:rPr>
              <w:t>8</w:t>
            </w:r>
            <w:r w:rsidR="00D022B5">
              <w:rPr>
                <w:webHidden/>
              </w:rPr>
              <w:fldChar w:fldCharType="end"/>
            </w:r>
          </w:hyperlink>
        </w:p>
        <w:p w14:paraId="5E3089C6" w14:textId="170F8510" w:rsidR="00D022B5" w:rsidRDefault="00A27E7E">
          <w:pPr>
            <w:pStyle w:val="TOC2"/>
            <w:rPr>
              <w:b/>
            </w:rPr>
          </w:pPr>
          <w:hyperlink w:anchor="_Toc384049983" w:history="1">
            <w:r w:rsidR="00D022B5" w:rsidRPr="00CD26AD">
              <w:rPr>
                <w:rStyle w:val="Hyperlink"/>
              </w:rPr>
              <w:t>4.4</w:t>
            </w:r>
            <w:r w:rsidR="00D022B5">
              <w:rPr>
                <w:b/>
              </w:rPr>
              <w:tab/>
            </w:r>
            <w:r w:rsidR="00D022B5" w:rsidRPr="00CD26AD">
              <w:rPr>
                <w:rStyle w:val="Hyperlink"/>
              </w:rPr>
              <w:t>How to bulk upload metadata</w:t>
            </w:r>
            <w:r w:rsidR="00D022B5">
              <w:rPr>
                <w:webHidden/>
              </w:rPr>
              <w:tab/>
            </w:r>
            <w:r w:rsidR="00D022B5">
              <w:rPr>
                <w:webHidden/>
              </w:rPr>
              <w:fldChar w:fldCharType="begin"/>
            </w:r>
            <w:r w:rsidR="00D022B5">
              <w:rPr>
                <w:webHidden/>
              </w:rPr>
              <w:instrText xml:space="preserve"> PAGEREF _Toc384049983 \h </w:instrText>
            </w:r>
            <w:r w:rsidR="00D022B5">
              <w:rPr>
                <w:webHidden/>
              </w:rPr>
            </w:r>
            <w:r w:rsidR="00D022B5">
              <w:rPr>
                <w:webHidden/>
              </w:rPr>
              <w:fldChar w:fldCharType="separate"/>
            </w:r>
            <w:r w:rsidR="00D022B5">
              <w:rPr>
                <w:webHidden/>
              </w:rPr>
              <w:t>9</w:t>
            </w:r>
            <w:r w:rsidR="00D022B5">
              <w:rPr>
                <w:webHidden/>
              </w:rPr>
              <w:fldChar w:fldCharType="end"/>
            </w:r>
          </w:hyperlink>
        </w:p>
        <w:p w14:paraId="0722599C" w14:textId="4970766D" w:rsidR="00D022B5" w:rsidRDefault="00A27E7E">
          <w:pPr>
            <w:pStyle w:val="TOC1"/>
            <w:rPr>
              <w:rFonts w:asciiTheme="minorHAnsi" w:hAnsiTheme="minorHAnsi"/>
              <w:b w:val="0"/>
              <w:kern w:val="0"/>
            </w:rPr>
          </w:pPr>
          <w:hyperlink w:anchor="_Toc384049984" w:history="1">
            <w:r w:rsidR="00D022B5" w:rsidRPr="00CD26AD">
              <w:rPr>
                <w:rStyle w:val="Hyperlink"/>
              </w:rPr>
              <w:t>5</w:t>
            </w:r>
            <w:r w:rsidR="00D022B5">
              <w:rPr>
                <w:rFonts w:asciiTheme="minorHAnsi" w:hAnsiTheme="minorHAnsi"/>
                <w:b w:val="0"/>
                <w:kern w:val="0"/>
              </w:rPr>
              <w:tab/>
            </w:r>
            <w:r w:rsidR="00D022B5" w:rsidRPr="00CD26AD">
              <w:rPr>
                <w:rStyle w:val="Hyperlink"/>
              </w:rPr>
              <w:t>Tips for using an aggregator node installation</w:t>
            </w:r>
            <w:r w:rsidR="00D022B5">
              <w:rPr>
                <w:webHidden/>
              </w:rPr>
              <w:tab/>
            </w:r>
            <w:r w:rsidR="00D022B5">
              <w:rPr>
                <w:webHidden/>
              </w:rPr>
              <w:fldChar w:fldCharType="begin"/>
            </w:r>
            <w:r w:rsidR="00D022B5">
              <w:rPr>
                <w:webHidden/>
              </w:rPr>
              <w:instrText xml:space="preserve"> PAGEREF _Toc384049984 \h </w:instrText>
            </w:r>
            <w:r w:rsidR="00D022B5">
              <w:rPr>
                <w:webHidden/>
              </w:rPr>
            </w:r>
            <w:r w:rsidR="00D022B5">
              <w:rPr>
                <w:webHidden/>
              </w:rPr>
              <w:fldChar w:fldCharType="separate"/>
            </w:r>
            <w:r w:rsidR="00D022B5">
              <w:rPr>
                <w:webHidden/>
              </w:rPr>
              <w:t>9</w:t>
            </w:r>
            <w:r w:rsidR="00D022B5">
              <w:rPr>
                <w:webHidden/>
              </w:rPr>
              <w:fldChar w:fldCharType="end"/>
            </w:r>
          </w:hyperlink>
        </w:p>
        <w:p w14:paraId="7E26B970" w14:textId="77777777" w:rsidR="00B02B6A" w:rsidRPr="005E68DF" w:rsidRDefault="00B02B6A" w:rsidP="00A90F7B">
          <w:r w:rsidRPr="006147EF">
            <w:rPr>
              <w:rFonts w:cstheme="minorHAnsi"/>
              <w:bCs/>
              <w:noProof/>
            </w:rPr>
            <w:fldChar w:fldCharType="end"/>
          </w:r>
        </w:p>
      </w:sdtContent>
    </w:sdt>
    <w:p w14:paraId="2EA4FD97" w14:textId="77777777" w:rsidR="009E249B" w:rsidRPr="00962782" w:rsidRDefault="009E249B" w:rsidP="00A90F7B">
      <w:pPr>
        <w:rPr>
          <w:noProof/>
        </w:rPr>
      </w:pPr>
    </w:p>
    <w:p w14:paraId="0AA16619" w14:textId="77777777" w:rsidR="003F70E9" w:rsidRPr="00A90F7B" w:rsidRDefault="003F70E9" w:rsidP="00A90F7B">
      <w:pPr>
        <w:pStyle w:val="Heading1frontmatteronly"/>
      </w:pPr>
    </w:p>
    <w:p w14:paraId="6CD67132" w14:textId="77777777" w:rsidR="00CD572F" w:rsidRPr="00A90F7B" w:rsidRDefault="00CD572F" w:rsidP="00A90F7B">
      <w:pPr>
        <w:pStyle w:val="Heading1frontmatteronly"/>
        <w:sectPr w:rsidR="00CD572F" w:rsidRPr="00A90F7B" w:rsidSect="00415183">
          <w:headerReference w:type="even" r:id="rId15"/>
          <w:headerReference w:type="default" r:id="rId16"/>
          <w:footerReference w:type="even" r:id="rId17"/>
          <w:footerReference w:type="default" r:id="rId18"/>
          <w:pgSz w:w="12240" w:h="15840" w:code="1"/>
          <w:pgMar w:top="1267" w:right="1627" w:bottom="1440" w:left="720" w:header="720" w:footer="1008" w:gutter="720"/>
          <w:pgNumType w:fmt="lowerRoman" w:start="1"/>
          <w:cols w:space="720"/>
        </w:sectPr>
      </w:pPr>
    </w:p>
    <w:p w14:paraId="79C17A21" w14:textId="77777777" w:rsidR="009E249B" w:rsidRPr="00A90F7B" w:rsidRDefault="009E249B" w:rsidP="00A90F7B">
      <w:pPr>
        <w:pStyle w:val="Heading1frontmatteronly"/>
      </w:pPr>
      <w:r w:rsidRPr="00A90F7B">
        <w:lastRenderedPageBreak/>
        <w:t>List of Figures</w:t>
      </w:r>
    </w:p>
    <w:p w14:paraId="0E7744A5" w14:textId="77777777" w:rsidR="00FB3594" w:rsidRPr="00FB3594" w:rsidRDefault="00FD55BF" w:rsidP="00A90F7B">
      <w:pPr>
        <w:pStyle w:val="ListofFigures"/>
        <w:rPr>
          <w:rStyle w:val="Hyperlink"/>
          <w:color w:val="auto"/>
          <w:u w:val="none"/>
        </w:rPr>
      </w:pPr>
      <w:r w:rsidRPr="00415183">
        <w:fldChar w:fldCharType="begin"/>
      </w:r>
      <w:r w:rsidR="009E249B" w:rsidRPr="00415183">
        <w:instrText xml:space="preserve"> TOC \h \z \c "Figure" </w:instrText>
      </w:r>
      <w:r w:rsidRPr="00415183">
        <w:fldChar w:fldCharType="separate"/>
      </w:r>
      <w:r w:rsidR="00FB3594" w:rsidRPr="00FB3594">
        <w:rPr>
          <w:rStyle w:val="Hyperlink"/>
          <w:color w:val="auto"/>
          <w:u w:val="none"/>
        </w:rPr>
        <w:t>Figure 1: NGDS Software Stack in Production Mode</w:t>
      </w:r>
      <w:r w:rsidR="00FB3594" w:rsidRPr="00FB3594">
        <w:rPr>
          <w:rStyle w:val="Hyperlink"/>
          <w:color w:val="auto"/>
          <w:u w:val="none"/>
        </w:rPr>
        <w:tab/>
        <w:t>4</w:t>
      </w:r>
    </w:p>
    <w:p w14:paraId="10911CC6" w14:textId="77777777" w:rsidR="00FB3594" w:rsidRPr="00FB3594" w:rsidRDefault="00FB3594" w:rsidP="00A90F7B">
      <w:pPr>
        <w:pStyle w:val="ListofFigures"/>
        <w:rPr>
          <w:rStyle w:val="Hyperlink"/>
          <w:color w:val="auto"/>
          <w:u w:val="none"/>
        </w:rPr>
      </w:pPr>
      <w:r w:rsidRPr="00FB3594">
        <w:rPr>
          <w:rStyle w:val="Hyperlink"/>
          <w:color w:val="auto"/>
          <w:u w:val="none"/>
        </w:rPr>
        <w:t>Figure 2: Creat</w:t>
      </w:r>
      <w:r w:rsidR="00847337">
        <w:rPr>
          <w:rStyle w:val="Hyperlink"/>
          <w:color w:val="auto"/>
          <w:u w:val="none"/>
        </w:rPr>
        <w:t>e a new Linux virtual machine</w:t>
      </w:r>
      <w:r w:rsidR="00847337">
        <w:rPr>
          <w:rStyle w:val="Hyperlink"/>
          <w:color w:val="auto"/>
          <w:u w:val="none"/>
        </w:rPr>
        <w:tab/>
        <w:t>12</w:t>
      </w:r>
    </w:p>
    <w:p w14:paraId="2A099F90"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w:t>
      </w:r>
      <w:r w:rsidR="00847337">
        <w:rPr>
          <w:rStyle w:val="Hyperlink"/>
          <w:color w:val="auto"/>
          <w:u w:val="none"/>
        </w:rPr>
        <w:t>3: Create a virtual hard disk</w:t>
      </w:r>
      <w:r w:rsidR="00847337">
        <w:rPr>
          <w:rStyle w:val="Hyperlink"/>
          <w:color w:val="auto"/>
          <w:u w:val="none"/>
        </w:rPr>
        <w:tab/>
        <w:t>13</w:t>
      </w:r>
    </w:p>
    <w:p w14:paraId="4E3B23AA" w14:textId="77777777" w:rsidR="00FB3594" w:rsidRPr="00FB3594" w:rsidRDefault="00FB3594" w:rsidP="00A90F7B">
      <w:pPr>
        <w:pStyle w:val="ListofFigures"/>
        <w:rPr>
          <w:rStyle w:val="Hyperlink"/>
          <w:color w:val="auto"/>
          <w:u w:val="none"/>
        </w:rPr>
      </w:pPr>
      <w:r w:rsidRPr="00FB3594">
        <w:rPr>
          <w:rStyle w:val="Hyperlink"/>
          <w:color w:val="auto"/>
          <w:u w:val="none"/>
        </w:rPr>
        <w:t>Fig</w:t>
      </w:r>
      <w:r w:rsidR="00847337">
        <w:rPr>
          <w:rStyle w:val="Hyperlink"/>
          <w:color w:val="auto"/>
          <w:u w:val="none"/>
        </w:rPr>
        <w:t>ure 4: Specify the image type</w:t>
      </w:r>
      <w:r w:rsidR="00847337">
        <w:rPr>
          <w:rStyle w:val="Hyperlink"/>
          <w:color w:val="auto"/>
          <w:u w:val="none"/>
        </w:rPr>
        <w:tab/>
        <w:t>13</w:t>
      </w:r>
    </w:p>
    <w:p w14:paraId="4DD40E1E"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w:t>
      </w:r>
      <w:r w:rsidR="00847337">
        <w:rPr>
          <w:rStyle w:val="Hyperlink"/>
          <w:color w:val="auto"/>
          <w:u w:val="none"/>
        </w:rPr>
        <w:t>5: Specify storage allocation</w:t>
      </w:r>
      <w:r w:rsidR="00847337">
        <w:rPr>
          <w:rStyle w:val="Hyperlink"/>
          <w:color w:val="auto"/>
          <w:u w:val="none"/>
        </w:rPr>
        <w:tab/>
        <w:t>14</w:t>
      </w:r>
    </w:p>
    <w:p w14:paraId="5B2E7B2D" w14:textId="77777777" w:rsidR="00FB3594" w:rsidRPr="00FB3594" w:rsidRDefault="00FB3594" w:rsidP="00A90F7B">
      <w:pPr>
        <w:pStyle w:val="ListofFigures"/>
        <w:rPr>
          <w:rStyle w:val="Hyperlink"/>
          <w:color w:val="auto"/>
          <w:u w:val="none"/>
        </w:rPr>
      </w:pPr>
      <w:r w:rsidRPr="00FB3594">
        <w:rPr>
          <w:rStyle w:val="Hyperlink"/>
          <w:color w:val="auto"/>
          <w:u w:val="none"/>
        </w:rPr>
        <w:t>Figure 6:</w:t>
      </w:r>
      <w:r w:rsidR="00847337">
        <w:rPr>
          <w:rStyle w:val="Hyperlink"/>
          <w:color w:val="auto"/>
          <w:u w:val="none"/>
        </w:rPr>
        <w:t xml:space="preserve"> Configure virtual hard drive</w:t>
      </w:r>
      <w:r w:rsidR="00847337">
        <w:rPr>
          <w:rStyle w:val="Hyperlink"/>
          <w:color w:val="auto"/>
          <w:u w:val="none"/>
        </w:rPr>
        <w:tab/>
        <w:t>14</w:t>
      </w:r>
    </w:p>
    <w:p w14:paraId="213844DE"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7: Configuring a </w:t>
      </w:r>
      <w:r w:rsidR="00847337">
        <w:rPr>
          <w:rStyle w:val="Hyperlink"/>
          <w:color w:val="auto"/>
          <w:u w:val="none"/>
        </w:rPr>
        <w:t>virtual machine in VirtualBox</w:t>
      </w:r>
      <w:r w:rsidR="00847337">
        <w:rPr>
          <w:rStyle w:val="Hyperlink"/>
          <w:color w:val="auto"/>
          <w:u w:val="none"/>
        </w:rPr>
        <w:tab/>
        <w:t>15</w:t>
      </w:r>
    </w:p>
    <w:p w14:paraId="06B6B21F"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8: </w:t>
      </w:r>
      <w:r w:rsidR="00847337">
        <w:rPr>
          <w:rStyle w:val="Hyperlink"/>
          <w:color w:val="auto"/>
          <w:u w:val="none"/>
        </w:rPr>
        <w:t>Enabling the shared clipboard</w:t>
      </w:r>
      <w:r w:rsidR="00847337">
        <w:rPr>
          <w:rStyle w:val="Hyperlink"/>
          <w:color w:val="auto"/>
          <w:u w:val="none"/>
        </w:rPr>
        <w:tab/>
        <w:t>16</w:t>
      </w:r>
    </w:p>
    <w:p w14:paraId="29DC0EF4" w14:textId="77777777" w:rsidR="00FB3594" w:rsidRPr="00FB3594" w:rsidRDefault="00FB3594" w:rsidP="00A90F7B">
      <w:pPr>
        <w:pStyle w:val="ListofFigures"/>
        <w:rPr>
          <w:rStyle w:val="Hyperlink"/>
          <w:color w:val="auto"/>
          <w:u w:val="none"/>
        </w:rPr>
      </w:pPr>
      <w:r w:rsidRPr="00FB3594">
        <w:rPr>
          <w:rStyle w:val="Hyperlink"/>
          <w:color w:val="auto"/>
          <w:u w:val="none"/>
        </w:rPr>
        <w:t>Figure 9: Mounting t</w:t>
      </w:r>
      <w:r w:rsidR="00847337">
        <w:rPr>
          <w:rStyle w:val="Hyperlink"/>
          <w:color w:val="auto"/>
          <w:u w:val="none"/>
        </w:rPr>
        <w:t>he Ubuntu ISO image in the VM</w:t>
      </w:r>
      <w:r w:rsidR="00847337">
        <w:rPr>
          <w:rStyle w:val="Hyperlink"/>
          <w:color w:val="auto"/>
          <w:u w:val="none"/>
        </w:rPr>
        <w:tab/>
        <w:t>17</w:t>
      </w:r>
    </w:p>
    <w:p w14:paraId="7A366940" w14:textId="77777777" w:rsidR="00FB3594" w:rsidRPr="00FB3594" w:rsidRDefault="00FB3594" w:rsidP="00A90F7B">
      <w:pPr>
        <w:pStyle w:val="ListofFigures"/>
        <w:rPr>
          <w:rStyle w:val="Hyperlink"/>
          <w:color w:val="auto"/>
          <w:u w:val="none"/>
        </w:rPr>
      </w:pPr>
      <w:r w:rsidRPr="00FB3594">
        <w:rPr>
          <w:rStyle w:val="Hyperlink"/>
          <w:color w:val="auto"/>
          <w:u w:val="none"/>
        </w:rPr>
        <w:t>Figure 10: The Ubuntu Linux installation screen</w:t>
      </w:r>
      <w:r w:rsidRPr="00FB3594">
        <w:rPr>
          <w:rStyle w:val="Hyperlink"/>
          <w:color w:val="auto"/>
          <w:u w:val="none"/>
        </w:rPr>
        <w:tab/>
        <w:t>1</w:t>
      </w:r>
      <w:r w:rsidR="00847337">
        <w:rPr>
          <w:rStyle w:val="Hyperlink"/>
          <w:color w:val="auto"/>
          <w:u w:val="none"/>
        </w:rPr>
        <w:t>8</w:t>
      </w:r>
    </w:p>
    <w:p w14:paraId="1470A873" w14:textId="77777777" w:rsidR="00FB3594" w:rsidRPr="00FB3594" w:rsidRDefault="00FB3594" w:rsidP="00A90F7B">
      <w:pPr>
        <w:pStyle w:val="ListofFigures"/>
        <w:rPr>
          <w:rStyle w:val="Hyperlink"/>
          <w:color w:val="auto"/>
          <w:u w:val="none"/>
        </w:rPr>
      </w:pPr>
      <w:r w:rsidRPr="00FB3594">
        <w:rPr>
          <w:rStyle w:val="Hyperlink"/>
          <w:color w:val="auto"/>
          <w:u w:val="none"/>
        </w:rPr>
        <w:t>Figure 1</w:t>
      </w:r>
      <w:r w:rsidR="00430389">
        <w:rPr>
          <w:rStyle w:val="Hyperlink"/>
          <w:color w:val="auto"/>
          <w:u w:val="none"/>
        </w:rPr>
        <w:t>1</w:t>
      </w:r>
      <w:r w:rsidRPr="00FB3594">
        <w:rPr>
          <w:rStyle w:val="Hyperlink"/>
          <w:color w:val="auto"/>
          <w:u w:val="none"/>
        </w:rPr>
        <w:t>: Config</w:t>
      </w:r>
      <w:r w:rsidR="00847337">
        <w:rPr>
          <w:rStyle w:val="Hyperlink"/>
          <w:color w:val="auto"/>
          <w:u w:val="none"/>
        </w:rPr>
        <w:t>uring a proxy in Ubuntu Linux</w:t>
      </w:r>
      <w:r w:rsidR="00847337">
        <w:rPr>
          <w:rStyle w:val="Hyperlink"/>
          <w:color w:val="auto"/>
          <w:u w:val="none"/>
        </w:rPr>
        <w:tab/>
        <w:t>20</w:t>
      </w:r>
    </w:p>
    <w:p w14:paraId="40FB0258" w14:textId="77777777" w:rsidR="00FB3594" w:rsidRPr="00FB3594" w:rsidRDefault="00430389" w:rsidP="00A90F7B">
      <w:pPr>
        <w:pStyle w:val="ListofFigures"/>
        <w:rPr>
          <w:rStyle w:val="Hyperlink"/>
          <w:color w:val="auto"/>
          <w:u w:val="none"/>
        </w:rPr>
      </w:pPr>
      <w:r>
        <w:rPr>
          <w:rStyle w:val="Hyperlink"/>
          <w:color w:val="auto"/>
          <w:u w:val="none"/>
        </w:rPr>
        <w:t>Figure 12: A diagram of NGDS</w:t>
      </w:r>
      <w:r>
        <w:rPr>
          <w:rStyle w:val="Hyperlink"/>
          <w:color w:val="auto"/>
          <w:u w:val="none"/>
        </w:rPr>
        <w:tab/>
        <w:t>2</w:t>
      </w:r>
      <w:r w:rsidR="00847337">
        <w:rPr>
          <w:rStyle w:val="Hyperlink"/>
          <w:color w:val="auto"/>
          <w:u w:val="none"/>
        </w:rPr>
        <w:t>2</w:t>
      </w:r>
    </w:p>
    <w:p w14:paraId="7895B724" w14:textId="77777777" w:rsidR="00FB3594" w:rsidRPr="00FB3594" w:rsidRDefault="00430389" w:rsidP="00A90F7B">
      <w:pPr>
        <w:pStyle w:val="ListofFigures"/>
        <w:rPr>
          <w:rStyle w:val="Hyperlink"/>
          <w:color w:val="auto"/>
          <w:u w:val="none"/>
        </w:rPr>
      </w:pPr>
      <w:r>
        <w:rPr>
          <w:rStyle w:val="Hyperlink"/>
          <w:color w:val="auto"/>
          <w:u w:val="none"/>
        </w:rPr>
        <w:t>Figure 13: NGDS High-level Components</w:t>
      </w:r>
      <w:r>
        <w:rPr>
          <w:rStyle w:val="Hyperlink"/>
          <w:color w:val="auto"/>
          <w:u w:val="none"/>
        </w:rPr>
        <w:tab/>
        <w:t>2</w:t>
      </w:r>
      <w:r w:rsidR="00847337">
        <w:rPr>
          <w:rStyle w:val="Hyperlink"/>
          <w:color w:val="auto"/>
          <w:u w:val="none"/>
        </w:rPr>
        <w:t>3</w:t>
      </w:r>
    </w:p>
    <w:p w14:paraId="229FE3BB" w14:textId="77777777" w:rsidR="00FB3594" w:rsidRDefault="00430389" w:rsidP="00A90F7B">
      <w:pPr>
        <w:pStyle w:val="ListofFigures"/>
      </w:pPr>
      <w:r>
        <w:rPr>
          <w:rStyle w:val="Hyperlink"/>
          <w:color w:val="auto"/>
          <w:u w:val="none"/>
        </w:rPr>
        <w:t>Figure 14</w:t>
      </w:r>
      <w:r w:rsidR="00FB3594" w:rsidRPr="00FB3594">
        <w:rPr>
          <w:rStyle w:val="Hyperlink"/>
          <w:color w:val="auto"/>
          <w:u w:val="none"/>
        </w:rPr>
        <w:t>: NGDS Do</w:t>
      </w:r>
      <w:r>
        <w:rPr>
          <w:rStyle w:val="Hyperlink"/>
          <w:color w:val="auto"/>
          <w:u w:val="none"/>
        </w:rPr>
        <w:t>main Model as a Class Diagram</w:t>
      </w:r>
      <w:r>
        <w:rPr>
          <w:rStyle w:val="Hyperlink"/>
          <w:color w:val="auto"/>
          <w:u w:val="none"/>
        </w:rPr>
        <w:tab/>
        <w:t>2</w:t>
      </w:r>
      <w:r w:rsidR="00847337">
        <w:rPr>
          <w:rStyle w:val="Hyperlink"/>
          <w:color w:val="auto"/>
          <w:u w:val="none"/>
        </w:rPr>
        <w:t>4</w:t>
      </w:r>
    </w:p>
    <w:p w14:paraId="2BD9B03A" w14:textId="77777777" w:rsidR="009E249B" w:rsidRPr="00415183" w:rsidRDefault="00FD55BF" w:rsidP="00A90F7B">
      <w:pPr>
        <w:pStyle w:val="ListofFigures"/>
      </w:pPr>
      <w:r w:rsidRPr="00415183">
        <w:fldChar w:fldCharType="end"/>
      </w:r>
      <w:r w:rsidR="009E249B" w:rsidRPr="00415183">
        <w:br w:type="page"/>
      </w:r>
    </w:p>
    <w:p w14:paraId="594A64A8" w14:textId="5E65868D" w:rsidR="00BB7818" w:rsidRPr="00C75E47" w:rsidRDefault="00600290" w:rsidP="00CD3499">
      <w:pPr>
        <w:pStyle w:val="Heading1"/>
      </w:pPr>
      <w:bookmarkStart w:id="1" w:name="_Toc377463017"/>
      <w:bookmarkStart w:id="2" w:name="_Toc384049964"/>
      <w:bookmarkStart w:id="3" w:name="_Toc64867645"/>
      <w:bookmarkStart w:id="4" w:name="_Toc87146856"/>
      <w:bookmarkStart w:id="5" w:name="_Ref126906777"/>
      <w:bookmarkStart w:id="6" w:name="_Ref126906930"/>
      <w:bookmarkStart w:id="7" w:name="_Ref126906949"/>
      <w:bookmarkStart w:id="8" w:name="_Ref126906977"/>
      <w:bookmarkStart w:id="9" w:name="_Ref126913115"/>
      <w:bookmarkStart w:id="10" w:name="_Ref126913171"/>
      <w:bookmarkStart w:id="11" w:name="_Ref126913382"/>
      <w:bookmarkStart w:id="12" w:name="_Ref126914234"/>
      <w:r>
        <w:lastRenderedPageBreak/>
        <w:t>Introduction</w:t>
      </w:r>
      <w:bookmarkEnd w:id="1"/>
      <w:bookmarkEnd w:id="2"/>
    </w:p>
    <w:p w14:paraId="41127012" w14:textId="7B624238" w:rsidR="00CD3499" w:rsidRPr="00962782" w:rsidRDefault="000F1287" w:rsidP="00CD3499">
      <w:pPr>
        <w:rPr>
          <w:noProof/>
        </w:rPr>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w:t>
      </w:r>
      <w:r w:rsidR="007A4291">
        <w:rPr>
          <w:noProof/>
        </w:rPr>
        <w:t xml:space="preserve">initiated as </w:t>
      </w:r>
      <w:r w:rsidR="00594553" w:rsidRPr="00FB6A10">
        <w:rPr>
          <w:noProof/>
        </w:rPr>
        <w:t xml:space="preserve">a </w:t>
      </w:r>
      <w:r w:rsidR="00594553" w:rsidRPr="00FB6A10">
        <w:t>Department of Energy-funded effort to faci</w:t>
      </w:r>
      <w:r w:rsidR="00594553" w:rsidRPr="00FB6A10">
        <w:t>l</w:t>
      </w:r>
      <w:r w:rsidR="00594553" w:rsidRPr="00FB6A10">
        <w:t>itate public access to information about geothermal resources from public and private sources. NGDS data is available through a distributed, scalable network of data providers.</w:t>
      </w:r>
      <w:ins w:id="13" w:author="Christy Caudill" w:date="2014-04-01T11:16:00Z">
        <w:r w:rsidR="00CD3499" w:rsidRPr="00CD3499">
          <w:rPr>
            <w:noProof/>
          </w:rPr>
          <w:t xml:space="preserve"> </w:t>
        </w:r>
      </w:ins>
      <w:moveToRangeStart w:id="14" w:author="Christy Caudill" w:date="2014-04-01T11:16:00Z" w:name="move384114300"/>
      <w:moveTo w:id="15" w:author="Christy Caudill" w:date="2014-04-01T11:16:00Z">
        <w:r w:rsidR="00CD3499">
          <w:rPr>
            <w:noProof/>
          </w:rPr>
          <w:t>O</w:t>
        </w:r>
        <w:r w:rsidR="00CD3499" w:rsidRPr="00793177">
          <w:rPr>
            <w:noProof/>
          </w:rPr>
          <w:t>ne of the goals of</w:t>
        </w:r>
        <w:r w:rsidR="00CD3499">
          <w:rPr>
            <w:noProof/>
          </w:rPr>
          <w:t xml:space="preserve"> the</w:t>
        </w:r>
        <w:r w:rsidR="00CD3499" w:rsidRPr="00793177">
          <w:rPr>
            <w:noProof/>
          </w:rPr>
          <w:t xml:space="preserve"> NGDS</w:t>
        </w:r>
        <w:r w:rsidR="00CD3499">
          <w:rPr>
            <w:noProof/>
          </w:rPr>
          <w:t xml:space="preserve"> is</w:t>
        </w:r>
        <w:r w:rsidR="00CD3499" w:rsidRPr="00793177">
          <w:rPr>
            <w:noProof/>
          </w:rPr>
          <w:t xml:space="preserve"> to provide a</w:t>
        </w:r>
        <w:r w:rsidR="00CD3499">
          <w:rPr>
            <w:noProof/>
          </w:rPr>
          <w:t>n</w:t>
        </w:r>
        <w:r w:rsidR="00CD3499" w:rsidRPr="00793177">
          <w:rPr>
            <w:noProof/>
          </w:rPr>
          <w:t xml:space="preserve"> open-source software</w:t>
        </w:r>
        <w:r w:rsidR="00CD3499">
          <w:rPr>
            <w:noProof/>
          </w:rPr>
          <w:t xml:space="preserve"> stack for releasing open data on the World Wide Web</w:t>
        </w:r>
        <w:r w:rsidR="00CD3499" w:rsidRPr="00793177">
          <w:rPr>
            <w:noProof/>
          </w:rPr>
          <w:t xml:space="preserve"> project that is sustainable </w:t>
        </w:r>
        <w:r w:rsidR="00CD3499">
          <w:rPr>
            <w:noProof/>
          </w:rPr>
          <w:t>and a cost-effective option for data producers</w:t>
        </w:r>
        <w:r w:rsidR="00CD3499" w:rsidRPr="00793177">
          <w:rPr>
            <w:noProof/>
          </w:rPr>
          <w:t xml:space="preserve">. With this documentation, </w:t>
        </w:r>
        <w:r w:rsidR="00CD3499">
          <w:rPr>
            <w:noProof/>
          </w:rPr>
          <w:t>s</w:t>
        </w:r>
        <w:r w:rsidR="00CD3499" w:rsidRPr="00793177">
          <w:rPr>
            <w:noProof/>
          </w:rPr>
          <w:t xml:space="preserve">ystem </w:t>
        </w:r>
        <w:r w:rsidR="00CD3499">
          <w:rPr>
            <w:noProof/>
          </w:rPr>
          <w:t>a</w:t>
        </w:r>
        <w:r w:rsidR="00CD3499" w:rsidRPr="00793177">
          <w:rPr>
            <w:noProof/>
          </w:rPr>
          <w:t xml:space="preserve">dministrators will be able to quickly understand the system and </w:t>
        </w:r>
        <w:r w:rsidR="00CD3499">
          <w:rPr>
            <w:noProof/>
          </w:rPr>
          <w:t>deploy</w:t>
        </w:r>
        <w:r w:rsidR="00CD3499" w:rsidRPr="00793177">
          <w:rPr>
            <w:noProof/>
          </w:rPr>
          <w:t xml:space="preserve"> </w:t>
        </w:r>
        <w:r w:rsidR="00CD3499">
          <w:rPr>
            <w:noProof/>
          </w:rPr>
          <w:t xml:space="preserve">a </w:t>
        </w:r>
        <w:r w:rsidR="00CD3499" w:rsidRPr="00793177">
          <w:rPr>
            <w:noProof/>
          </w:rPr>
          <w:t>productive</w:t>
        </w:r>
        <w:r w:rsidR="00CD3499">
          <w:rPr>
            <w:noProof/>
          </w:rPr>
          <w:t xml:space="preserve"> node in the NGDS</w:t>
        </w:r>
        <w:r w:rsidR="00CD3499" w:rsidRPr="00793177">
          <w:rPr>
            <w:noProof/>
          </w:rPr>
          <w:t xml:space="preserve">. </w:t>
        </w:r>
      </w:moveTo>
    </w:p>
    <w:moveToRangeEnd w:id="14"/>
    <w:p w14:paraId="160454BB" w14:textId="77777777" w:rsidR="00594553" w:rsidRPr="00FB6A10" w:rsidRDefault="00594553" w:rsidP="00A90F7B"/>
    <w:p w14:paraId="3F33394A" w14:textId="77777777" w:rsidR="00B32AA3" w:rsidRPr="00A90F7B" w:rsidRDefault="00B32AA3" w:rsidP="00A90F7B">
      <w:pPr>
        <w:pStyle w:val="Heading2"/>
      </w:pPr>
      <w:bookmarkStart w:id="16" w:name="_Toc377482189"/>
      <w:bookmarkStart w:id="17" w:name="_Toc384030960"/>
      <w:bookmarkStart w:id="18" w:name="_Toc384049965"/>
      <w:r w:rsidRPr="00A90F7B">
        <w:t>Purpose and Audience</w:t>
      </w:r>
      <w:bookmarkEnd w:id="16"/>
      <w:bookmarkEnd w:id="17"/>
      <w:bookmarkEnd w:id="18"/>
    </w:p>
    <w:p w14:paraId="2B299DEE" w14:textId="315116DB" w:rsidR="00C532D6" w:rsidRPr="009F4379" w:rsidRDefault="000F1287" w:rsidP="00A90F7B">
      <w:pPr>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00445CC8">
        <w:rPr>
          <w:noProof/>
        </w:rPr>
        <w:t>new developers and users setup</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Pr="00962782">
        <w:rPr>
          <w:noProof/>
        </w:rPr>
        <w:t>.</w:t>
      </w:r>
      <w:r w:rsidR="009F4379">
        <w:rPr>
          <w:noProof/>
        </w:rPr>
        <w:t xml:space="preserve"> </w:t>
      </w:r>
      <w:r w:rsidR="00AD0B90">
        <w:rPr>
          <w:noProof/>
        </w:rPr>
        <w:t>It describes</w:t>
      </w:r>
      <w:r w:rsidR="009F4379">
        <w:rPr>
          <w:noProof/>
        </w:rPr>
        <w:t xml:space="preserve"> </w:t>
      </w:r>
      <w:r w:rsidR="0012780F">
        <w:rPr>
          <w:noProof/>
        </w:rPr>
        <w:t xml:space="preserve">the </w:t>
      </w:r>
      <w:r w:rsidR="009F4379">
        <w:rPr>
          <w:noProof/>
        </w:rPr>
        <w:t xml:space="preserve">version </w:t>
      </w:r>
      <w:r w:rsidR="0012780F">
        <w:rPr>
          <w:noProof/>
        </w:rPr>
        <w:t>1</w:t>
      </w:r>
      <w:r w:rsidR="009F4379">
        <w:rPr>
          <w:noProof/>
        </w:rPr>
        <w:t>installation</w:t>
      </w:r>
      <w:r w:rsidR="0012780F">
        <w:rPr>
          <w:noProof/>
        </w:rPr>
        <w:t>; the project roadmap includes a more user-</w:t>
      </w:r>
      <w:r w:rsidR="009F4379">
        <w:rPr>
          <w:noProof/>
        </w:rPr>
        <w:t xml:space="preserve">friendly </w:t>
      </w:r>
      <w:r w:rsidR="0012780F">
        <w:rPr>
          <w:noProof/>
        </w:rPr>
        <w:t>installerinstaller</w:t>
      </w:r>
      <w:r w:rsidR="009F4379">
        <w:rPr>
          <w:noProof/>
        </w:rPr>
        <w:t xml:space="preserve"> to be rolled out in late</w:t>
      </w:r>
      <w:r w:rsidR="00AD0B90">
        <w:rPr>
          <w:noProof/>
        </w:rPr>
        <w:t xml:space="preserve"> 2014</w:t>
      </w:r>
      <w:r w:rsidR="0012780F">
        <w:rPr>
          <w:noProof/>
        </w:rPr>
        <w:t>.</w:t>
      </w:r>
      <w:del w:id="19" w:author="Christy Caudill" w:date="2014-04-01T11:16:00Z">
        <w:r w:rsidR="0012780F" w:rsidDel="00CD3499">
          <w:rPr>
            <w:noProof/>
          </w:rPr>
          <w:delText xml:space="preserve">. </w:delText>
        </w:r>
      </w:del>
      <w:r w:rsidR="0012780F">
        <w:rPr>
          <w:noProof/>
        </w:rPr>
        <w:t xml:space="preserve"> This document should also </w:t>
      </w:r>
      <w:r w:rsidR="00AD0B90">
        <w:rPr>
          <w:noProof/>
        </w:rPr>
        <w:t xml:space="preserve">give system administrators a more thorough understanding of the components and architecture of NGDS Node-In-A-Box (NIAB). </w:t>
      </w:r>
    </w:p>
    <w:p w14:paraId="56F6E299" w14:textId="00F31E42" w:rsidR="00470B91" w:rsidRDefault="00C532D6" w:rsidP="00A90F7B">
      <w:pPr>
        <w:rPr>
          <w:noProof/>
        </w:rPr>
      </w:pPr>
      <w:r w:rsidRPr="00FB6A10">
        <w:rPr>
          <w:noProof/>
        </w:rPr>
        <w:t xml:space="preserve">This document is intended for </w:t>
      </w:r>
      <w:r w:rsidR="00470B91" w:rsidRPr="00470B91">
        <w:rPr>
          <w:b/>
          <w:noProof/>
        </w:rPr>
        <w:t>NGDS System Administrators</w:t>
      </w:r>
      <w:r w:rsidR="00470B91">
        <w:rPr>
          <w:b/>
          <w:noProof/>
        </w:rPr>
        <w:t xml:space="preserve"> </w:t>
      </w:r>
      <w:r w:rsidR="00470B91">
        <w:rPr>
          <w:noProof/>
        </w:rPr>
        <w:t>to understand the broad concepts and methods of installation. A more</w:t>
      </w:r>
      <w:r w:rsidRPr="00FB6A10">
        <w:rPr>
          <w:noProof/>
        </w:rPr>
        <w:t xml:space="preserve"> technical </w:t>
      </w:r>
      <w:r w:rsidR="000B051A">
        <w:rPr>
          <w:noProof/>
        </w:rPr>
        <w:t xml:space="preserve">discussion targeted for </w:t>
      </w:r>
      <w:r w:rsidR="00470B91" w:rsidRPr="005E68DF">
        <w:rPr>
          <w:noProof/>
        </w:rPr>
        <w:t>Software Architects</w:t>
      </w:r>
      <w:r w:rsidR="00470B91">
        <w:rPr>
          <w:noProof/>
        </w:rPr>
        <w:t xml:space="preserve"> and </w:t>
      </w:r>
      <w:r w:rsidR="00470B91" w:rsidRPr="005E68DF">
        <w:rPr>
          <w:noProof/>
        </w:rPr>
        <w:t>Software Developers</w:t>
      </w:r>
      <w:r w:rsidR="000B051A">
        <w:rPr>
          <w:noProof/>
        </w:rPr>
        <w:t xml:space="preserve"> </w:t>
      </w:r>
      <w:r w:rsidR="00470B91">
        <w:rPr>
          <w:noProof/>
        </w:rPr>
        <w:t xml:space="preserve">is </w:t>
      </w:r>
      <w:r w:rsidR="000B051A">
        <w:rPr>
          <w:noProof/>
        </w:rPr>
        <w:t xml:space="preserve">available </w:t>
      </w:r>
      <w:r w:rsidR="00470B91">
        <w:rPr>
          <w:noProof/>
        </w:rPr>
        <w:t>in a series of wiki pages</w:t>
      </w:r>
      <w:r w:rsidR="000B051A" w:rsidRPr="000B051A">
        <w:rPr>
          <w:noProof/>
        </w:rPr>
        <w:t xml:space="preserve"> </w:t>
      </w:r>
      <w:r w:rsidR="000B051A">
        <w:rPr>
          <w:noProof/>
        </w:rPr>
        <w:t xml:space="preserve">at: </w:t>
      </w:r>
      <w:hyperlink r:id="rId19" w:history="1">
        <w:r w:rsidR="000B051A" w:rsidRPr="00CD3499">
          <w:rPr>
            <w:rStyle w:val="Hyperlink"/>
          </w:rPr>
          <w:t>https://github.com/ngds/ckanext-ngds/wiki/_pages</w:t>
        </w:r>
      </w:hyperlink>
      <w:r w:rsidR="00470B91" w:rsidRPr="00CD3499">
        <w:rPr>
          <w:rStyle w:val="Hyperlink"/>
        </w:rPr>
        <w:t xml:space="preserve">. </w:t>
      </w:r>
    </w:p>
    <w:p w14:paraId="5682A9C0" w14:textId="6AA8DE1B" w:rsidR="00470B91" w:rsidRDefault="00D022B5" w:rsidP="00A90F7B">
      <w:pPr>
        <w:rPr>
          <w:noProof/>
        </w:rPr>
      </w:pPr>
      <w:r>
        <w:rPr>
          <w:noProof/>
        </w:rPr>
        <w:t>T</w:t>
      </w:r>
      <w:r w:rsidR="00470B91">
        <w:rPr>
          <w:noProof/>
        </w:rPr>
        <w:t xml:space="preserve">wo particularly useful </w:t>
      </w:r>
      <w:r>
        <w:rPr>
          <w:noProof/>
        </w:rPr>
        <w:t>pages on</w:t>
      </w:r>
      <w:r w:rsidR="000B051A">
        <w:rPr>
          <w:noProof/>
        </w:rPr>
        <w:t xml:space="preserve"> the wiki are recommended for those interested in technical details</w:t>
      </w:r>
      <w:r w:rsidR="00470B91">
        <w:rPr>
          <w:noProof/>
        </w:rPr>
        <w:t>:</w:t>
      </w:r>
    </w:p>
    <w:p w14:paraId="08363F02" w14:textId="6B5D998B" w:rsidR="00470B91" w:rsidRPr="00CD3499" w:rsidRDefault="00CD6382" w:rsidP="00A90F7B">
      <w:pPr>
        <w:rPr>
          <w:rStyle w:val="Hyperlink"/>
        </w:rPr>
      </w:pPr>
      <w:hyperlink r:id="rId20" w:history="1">
        <w:r w:rsidR="00470B91" w:rsidRPr="00CD3499">
          <w:rPr>
            <w:rStyle w:val="Hyperlink"/>
          </w:rPr>
          <w:t>https://github.com/ngds/ckanext-ngds/wiki/The-NGDS-Package-and-Resource-Schema</w:t>
        </w:r>
      </w:hyperlink>
    </w:p>
    <w:p w14:paraId="3E52CC19" w14:textId="0941EB04" w:rsidR="00470B91" w:rsidRPr="00CD3499" w:rsidRDefault="00CD6382" w:rsidP="00A90F7B">
      <w:pPr>
        <w:rPr>
          <w:rStyle w:val="Hyperlink"/>
        </w:rPr>
      </w:pPr>
      <w:hyperlink r:id="rId21" w:history="1">
        <w:r w:rsidR="00470B91" w:rsidRPr="00CD3499">
          <w:rPr>
            <w:rStyle w:val="Hyperlink"/>
          </w:rPr>
          <w:t>https://github.com/ngds/ckanext-ngds/wiki/Configuration-Parameters-for-NGDS</w:t>
        </w:r>
      </w:hyperlink>
      <w:r w:rsidR="00470B91" w:rsidRPr="00CD3499">
        <w:rPr>
          <w:rStyle w:val="Hyperlink"/>
        </w:rPr>
        <w:t xml:space="preserve"> </w:t>
      </w:r>
    </w:p>
    <w:p w14:paraId="057B3536" w14:textId="2E62318E" w:rsidR="00163865" w:rsidRPr="00CD3499" w:rsidRDefault="00163865" w:rsidP="00163865">
      <w:pPr>
        <w:spacing w:after="100" w:line="240" w:lineRule="auto"/>
        <w:rPr>
          <w:rStyle w:val="Hyperlink"/>
        </w:rPr>
      </w:pPr>
      <w:r>
        <w:rPr>
          <w:noProof/>
        </w:rPr>
        <w:t>For documentation regarding the CKAN API (application programming interface), see the following website:</w:t>
      </w:r>
      <w:r w:rsidR="00D022B5">
        <w:rPr>
          <w:noProof/>
        </w:rPr>
        <w:t xml:space="preserve"> </w:t>
      </w:r>
      <w:hyperlink r:id="rId22" w:history="1">
        <w:r w:rsidRPr="00CD3499">
          <w:rPr>
            <w:rStyle w:val="Hyperlink"/>
          </w:rPr>
          <w:t>http://docs.ckan.org/en/ckan-2.1/api.html</w:t>
        </w:r>
      </w:hyperlink>
    </w:p>
    <w:p w14:paraId="17272328" w14:textId="6D5DC318" w:rsidR="00793177" w:rsidRPr="00962782" w:rsidDel="00CD3499" w:rsidRDefault="007A4291" w:rsidP="00CD3499">
      <w:pPr>
        <w:rPr>
          <w:noProof/>
        </w:rPr>
      </w:pPr>
      <w:moveFromRangeStart w:id="20" w:author="Christy Caudill" w:date="2014-04-01T11:16:00Z" w:name="move384114300"/>
      <w:moveFrom w:id="21" w:author="Christy Caudill" w:date="2014-04-01T11:16:00Z">
        <w:r w:rsidDel="00CD3499">
          <w:rPr>
            <w:noProof/>
          </w:rPr>
          <w:t>O</w:t>
        </w:r>
        <w:r w:rsidR="00793177" w:rsidRPr="00793177" w:rsidDel="00CD3499">
          <w:rPr>
            <w:noProof/>
          </w:rPr>
          <w:t>ne of the goals of</w:t>
        </w:r>
        <w:r w:rsidDel="00CD3499">
          <w:rPr>
            <w:noProof/>
          </w:rPr>
          <w:t xml:space="preserve"> the</w:t>
        </w:r>
        <w:r w:rsidR="00793177" w:rsidRPr="00793177" w:rsidDel="00CD3499">
          <w:rPr>
            <w:noProof/>
          </w:rPr>
          <w:t xml:space="preserve"> NGDS</w:t>
        </w:r>
        <w:r w:rsidDel="00CD3499">
          <w:rPr>
            <w:noProof/>
          </w:rPr>
          <w:t xml:space="preserve"> is</w:t>
        </w:r>
        <w:r w:rsidRPr="00793177" w:rsidDel="00CD3499">
          <w:rPr>
            <w:noProof/>
          </w:rPr>
          <w:t xml:space="preserve"> </w:t>
        </w:r>
        <w:r w:rsidR="00793177" w:rsidRPr="00793177" w:rsidDel="00CD3499">
          <w:rPr>
            <w:noProof/>
          </w:rPr>
          <w:t>to provide a</w:t>
        </w:r>
        <w:r w:rsidDel="00CD3499">
          <w:rPr>
            <w:noProof/>
          </w:rPr>
          <w:t>n</w:t>
        </w:r>
        <w:r w:rsidR="00793177" w:rsidRPr="00793177" w:rsidDel="00CD3499">
          <w:rPr>
            <w:noProof/>
          </w:rPr>
          <w:t xml:space="preserve"> open-source software</w:t>
        </w:r>
        <w:r w:rsidDel="00CD3499">
          <w:rPr>
            <w:noProof/>
          </w:rPr>
          <w:t xml:space="preserve"> stack for releasing open data on the World Wide Web</w:t>
        </w:r>
        <w:r w:rsidR="00793177" w:rsidRPr="00793177" w:rsidDel="00CD3499">
          <w:rPr>
            <w:noProof/>
          </w:rPr>
          <w:t xml:space="preserve"> project that is </w:t>
        </w:r>
        <w:r w:rsidRPr="00793177" w:rsidDel="00CD3499">
          <w:rPr>
            <w:noProof/>
          </w:rPr>
          <w:t xml:space="preserve">sustainable </w:t>
        </w:r>
        <w:r w:rsidDel="00CD3499">
          <w:rPr>
            <w:noProof/>
          </w:rPr>
          <w:t>and a cost-effective option for data producers</w:t>
        </w:r>
        <w:r w:rsidR="00793177" w:rsidRPr="00793177" w:rsidDel="00CD3499">
          <w:rPr>
            <w:noProof/>
          </w:rPr>
          <w:t xml:space="preserve">. With this documentation, </w:t>
        </w:r>
        <w:r w:rsidR="000D5553" w:rsidDel="00CD3499">
          <w:rPr>
            <w:noProof/>
          </w:rPr>
          <w:t>s</w:t>
        </w:r>
        <w:r w:rsidR="00793177" w:rsidRPr="00793177" w:rsidDel="00CD3499">
          <w:rPr>
            <w:noProof/>
          </w:rPr>
          <w:t xml:space="preserve">ystem </w:t>
        </w:r>
        <w:r w:rsidR="000D5553" w:rsidDel="00CD3499">
          <w:rPr>
            <w:noProof/>
          </w:rPr>
          <w:t>a</w:t>
        </w:r>
        <w:r w:rsidR="00793177" w:rsidRPr="00793177" w:rsidDel="00CD3499">
          <w:rPr>
            <w:noProof/>
          </w:rPr>
          <w:t xml:space="preserve">dministrators will be able to quickly understand the system and </w:t>
        </w:r>
        <w:r w:rsidDel="00CD3499">
          <w:rPr>
            <w:noProof/>
          </w:rPr>
          <w:t>deploy</w:t>
        </w:r>
        <w:r w:rsidRPr="00793177" w:rsidDel="00CD3499">
          <w:rPr>
            <w:noProof/>
          </w:rPr>
          <w:t xml:space="preserve"> </w:t>
        </w:r>
        <w:r w:rsidR="00CA357E" w:rsidDel="00CD3499">
          <w:rPr>
            <w:noProof/>
          </w:rPr>
          <w:t xml:space="preserve">a </w:t>
        </w:r>
        <w:r w:rsidR="00793177" w:rsidRPr="00793177" w:rsidDel="00CD3499">
          <w:rPr>
            <w:noProof/>
          </w:rPr>
          <w:t>productive</w:t>
        </w:r>
        <w:r w:rsidR="00CA357E" w:rsidDel="00CD3499">
          <w:rPr>
            <w:noProof/>
          </w:rPr>
          <w:t xml:space="preserve"> node in </w:t>
        </w:r>
        <w:r w:rsidDel="00CD3499">
          <w:rPr>
            <w:noProof/>
          </w:rPr>
          <w:t>the NGDS</w:t>
        </w:r>
        <w:r w:rsidR="00793177" w:rsidRPr="00793177" w:rsidDel="00CD3499">
          <w:rPr>
            <w:noProof/>
          </w:rPr>
          <w:t xml:space="preserve">. </w:t>
        </w:r>
      </w:moveFrom>
    </w:p>
    <w:p w14:paraId="1702A8E7" w14:textId="5070444C" w:rsidR="000B051A" w:rsidRPr="00A90F7B" w:rsidRDefault="00B32AA3" w:rsidP="00A90F7B">
      <w:pPr>
        <w:pStyle w:val="Heading2"/>
      </w:pPr>
      <w:bookmarkStart w:id="22" w:name="_Toc380693503"/>
      <w:bookmarkStart w:id="23" w:name="_Toc380693692"/>
      <w:bookmarkStart w:id="24" w:name="_Toc380696905"/>
      <w:bookmarkStart w:id="25" w:name="_Toc380734568"/>
      <w:bookmarkStart w:id="26" w:name="_Toc380756452"/>
      <w:bookmarkStart w:id="27" w:name="_Toc382489316"/>
      <w:bookmarkStart w:id="28" w:name="_Toc382491041"/>
      <w:bookmarkStart w:id="29" w:name="_Toc382492804"/>
      <w:bookmarkStart w:id="30" w:name="_Toc382923214"/>
      <w:bookmarkStart w:id="31" w:name="_Toc382923329"/>
      <w:bookmarkStart w:id="32" w:name="_Toc382934940"/>
      <w:bookmarkStart w:id="33" w:name="_Toc383599506"/>
      <w:bookmarkStart w:id="34" w:name="_Toc380693504"/>
      <w:bookmarkStart w:id="35" w:name="_Toc380693693"/>
      <w:bookmarkStart w:id="36" w:name="_Toc380696906"/>
      <w:bookmarkStart w:id="37" w:name="_Toc380734569"/>
      <w:bookmarkStart w:id="38" w:name="_Toc380756453"/>
      <w:bookmarkStart w:id="39" w:name="_Toc382489317"/>
      <w:bookmarkStart w:id="40" w:name="_Toc382491042"/>
      <w:bookmarkStart w:id="41" w:name="_Toc382492805"/>
      <w:bookmarkStart w:id="42" w:name="_Toc382923215"/>
      <w:bookmarkStart w:id="43" w:name="_Toc382923330"/>
      <w:bookmarkStart w:id="44" w:name="_Toc382934941"/>
      <w:bookmarkStart w:id="45" w:name="_Toc383599507"/>
      <w:bookmarkStart w:id="46" w:name="_Toc380693505"/>
      <w:bookmarkStart w:id="47" w:name="_Toc380693694"/>
      <w:bookmarkStart w:id="48" w:name="_Toc380696907"/>
      <w:bookmarkStart w:id="49" w:name="_Toc380734570"/>
      <w:bookmarkStart w:id="50" w:name="_Toc380756454"/>
      <w:bookmarkStart w:id="51" w:name="_Toc382489318"/>
      <w:bookmarkStart w:id="52" w:name="_Toc382491043"/>
      <w:bookmarkStart w:id="53" w:name="_Toc382492806"/>
      <w:bookmarkStart w:id="54" w:name="_Toc382923216"/>
      <w:bookmarkStart w:id="55" w:name="_Toc382923331"/>
      <w:bookmarkStart w:id="56" w:name="_Toc382934942"/>
      <w:bookmarkStart w:id="57" w:name="_Toc383599508"/>
      <w:bookmarkStart w:id="58" w:name="_Toc384030961"/>
      <w:bookmarkStart w:id="59" w:name="_Toc384049966"/>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moveFromRangeEnd w:id="20"/>
      <w:r w:rsidRPr="00A90F7B">
        <w:t>Document Roadmap</w:t>
      </w:r>
      <w:bookmarkEnd w:id="58"/>
      <w:bookmarkEnd w:id="59"/>
    </w:p>
    <w:p w14:paraId="281900F3" w14:textId="77777777" w:rsidR="006C0E53" w:rsidRPr="005E68DF" w:rsidRDefault="006C0E53" w:rsidP="00A90F7B">
      <w:r w:rsidRPr="005E68DF">
        <w:t>This document outlines the architecture of NGDS and is structured in the following way:</w:t>
      </w:r>
    </w:p>
    <w:p w14:paraId="7BD082D4" w14:textId="475CD581" w:rsidR="000B051A" w:rsidRPr="00FB6A10" w:rsidRDefault="006C0E53" w:rsidP="00A90F7B">
      <w:pPr>
        <w:pStyle w:val="ListBullet"/>
        <w:rPr>
          <w:noProof/>
        </w:rPr>
      </w:pPr>
      <w:r w:rsidRPr="005E68DF">
        <w:t xml:space="preserve">Section </w:t>
      </w:r>
      <w:r w:rsidR="00C9358C">
        <w:t>2</w:t>
      </w:r>
      <w:r w:rsidR="00D978ED">
        <w:t>: NGDS Software Stack prerequisites</w:t>
      </w:r>
      <w:r w:rsidR="000B051A">
        <w:t>--</w:t>
      </w:r>
      <w:ins w:id="60" w:author="Christy Caudill" w:date="2014-04-01T11:17:00Z">
        <w:r w:rsidR="00CD3499">
          <w:t xml:space="preserve"> </w:t>
        </w:r>
      </w:ins>
      <w:del w:id="61" w:author="Christy Caudill" w:date="2014-04-01T11:17:00Z">
        <w:r w:rsidRPr="005E68DF" w:rsidDel="00CD3499">
          <w:delText xml:space="preserve"> </w:delText>
        </w:r>
      </w:del>
      <w:r w:rsidR="000B051A">
        <w:rPr>
          <w:noProof/>
        </w:rPr>
        <w:t>A description of</w:t>
      </w:r>
      <w:r w:rsidR="000B051A" w:rsidRPr="00FB6A10">
        <w:rPr>
          <w:noProof/>
        </w:rPr>
        <w:t xml:space="preserve"> NGDS </w:t>
      </w:r>
      <w:r w:rsidR="000B051A">
        <w:rPr>
          <w:noProof/>
        </w:rPr>
        <w:t>function, and of</w:t>
      </w:r>
      <w:r w:rsidR="000B051A" w:rsidRPr="00FB6A10">
        <w:rPr>
          <w:noProof/>
        </w:rPr>
        <w:t xml:space="preserve"> the components that are necessary to install the </w:t>
      </w:r>
      <w:r w:rsidR="000B051A" w:rsidRPr="00415183">
        <w:rPr>
          <w:noProof/>
        </w:rPr>
        <w:t>NGDS Software Stack</w:t>
      </w:r>
    </w:p>
    <w:p w14:paraId="3BAD5036" w14:textId="694A6221" w:rsidR="006C0E53" w:rsidRDefault="006C0E53" w:rsidP="00A90F7B">
      <w:pPr>
        <w:pStyle w:val="ListBullet"/>
      </w:pPr>
      <w:r w:rsidRPr="00962782">
        <w:t xml:space="preserve">Section </w:t>
      </w:r>
      <w:r w:rsidR="00C9358C">
        <w:t>3</w:t>
      </w:r>
      <w:r w:rsidR="00D978ED">
        <w:t xml:space="preserve">: </w:t>
      </w:r>
      <w:r w:rsidR="00C347F0">
        <w:t>Installing the NGDS Software Stack on an Ubuntu Linux operating system</w:t>
      </w:r>
      <w:r w:rsidR="000B051A">
        <w:t xml:space="preserve"> -</w:t>
      </w:r>
      <w:del w:id="62" w:author="Christy Caudill" w:date="2014-04-01T11:17:00Z">
        <w:r w:rsidR="000B051A" w:rsidDel="00CD3499">
          <w:delText>-</w:delText>
        </w:r>
      </w:del>
      <w:r w:rsidR="000B051A">
        <w:t xml:space="preserve">  </w:t>
      </w:r>
      <w:r w:rsidR="000B051A">
        <w:rPr>
          <w:noProof/>
        </w:rPr>
        <w:t>S</w:t>
      </w:r>
      <w:r w:rsidR="000B051A" w:rsidRPr="00FB6A10">
        <w:rPr>
          <w:noProof/>
        </w:rPr>
        <w:t>tep-by-step installation instructions for the NGDS Software Stack</w:t>
      </w:r>
      <w:r w:rsidR="000B051A">
        <w:rPr>
          <w:noProof/>
        </w:rPr>
        <w:t xml:space="preserve"> on an Ubuntu Linux operating system, </w:t>
      </w:r>
      <w:r w:rsidR="000B051A" w:rsidRPr="00FB6A10">
        <w:rPr>
          <w:noProof/>
        </w:rPr>
        <w:t xml:space="preserve">in </w:t>
      </w:r>
      <w:r w:rsidR="000B051A" w:rsidRPr="00415183">
        <w:rPr>
          <w:b/>
          <w:noProof/>
        </w:rPr>
        <w:t>production</w:t>
      </w:r>
      <w:r w:rsidR="000B051A" w:rsidRPr="00962782">
        <w:rPr>
          <w:noProof/>
        </w:rPr>
        <w:t xml:space="preserve"> mode </w:t>
      </w:r>
      <w:r w:rsidR="000B051A">
        <w:rPr>
          <w:noProof/>
        </w:rPr>
        <w:t>or</w:t>
      </w:r>
      <w:r w:rsidR="000B051A" w:rsidRPr="00FB6A10">
        <w:rPr>
          <w:noProof/>
        </w:rPr>
        <w:t xml:space="preserve"> </w:t>
      </w:r>
      <w:r w:rsidR="000B051A" w:rsidRPr="00415183">
        <w:rPr>
          <w:b/>
          <w:noProof/>
        </w:rPr>
        <w:t>development</w:t>
      </w:r>
      <w:r w:rsidR="000B051A" w:rsidRPr="00962782">
        <w:rPr>
          <w:noProof/>
        </w:rPr>
        <w:t xml:space="preserve"> mode</w:t>
      </w:r>
      <w:del w:id="63" w:author="Christy Caudill" w:date="2014-04-01T11:17:00Z">
        <w:r w:rsidR="000B051A" w:rsidDel="00CD3499">
          <w:rPr>
            <w:noProof/>
          </w:rPr>
          <w:delText>.</w:delText>
        </w:r>
      </w:del>
    </w:p>
    <w:p w14:paraId="02EAF446" w14:textId="77777777" w:rsidR="00D978ED" w:rsidRDefault="00D978ED" w:rsidP="00A90F7B">
      <w:pPr>
        <w:pStyle w:val="ListBullet"/>
      </w:pPr>
      <w:r>
        <w:t xml:space="preserve">Section </w:t>
      </w:r>
      <w:r w:rsidR="00C9358C">
        <w:t>4</w:t>
      </w:r>
      <w:r>
        <w:t>: NGDS Software Stack installation troubleshooting</w:t>
      </w:r>
    </w:p>
    <w:p w14:paraId="0AA9CDF1" w14:textId="77777777" w:rsidR="00D978ED" w:rsidRDefault="00D978ED" w:rsidP="00A90F7B">
      <w:pPr>
        <w:pStyle w:val="ListBullet"/>
      </w:pPr>
      <w:r>
        <w:t>Appendix A: Installation guide for an Ubuntu Linux virtual machine in VirtualBox</w:t>
      </w:r>
    </w:p>
    <w:p w14:paraId="2F4E45FC" w14:textId="77777777" w:rsidR="00D978ED" w:rsidRPr="00415183" w:rsidRDefault="00E20FA4" w:rsidP="00A90F7B">
      <w:pPr>
        <w:pStyle w:val="ListBullet"/>
      </w:pPr>
      <w:r>
        <w:t>Appendix B</w:t>
      </w:r>
      <w:r w:rsidR="00D978ED">
        <w:t>: NGDS architecture and diagrams</w:t>
      </w:r>
      <w:r w:rsidR="00130F57">
        <w:t xml:space="preserve"> and notes</w:t>
      </w:r>
    </w:p>
    <w:p w14:paraId="68DF9E31" w14:textId="77777777" w:rsidR="00B32AA3" w:rsidRPr="00A90F7B" w:rsidRDefault="00B32AA3" w:rsidP="00A90F7B">
      <w:pPr>
        <w:pStyle w:val="Heading2"/>
      </w:pPr>
      <w:bookmarkStart w:id="64" w:name="_Toc378853126"/>
      <w:bookmarkStart w:id="65" w:name="_Toc379537577"/>
      <w:bookmarkStart w:id="66" w:name="_Toc378853127"/>
      <w:bookmarkStart w:id="67" w:name="_Toc379537578"/>
      <w:bookmarkStart w:id="68" w:name="_Toc378853128"/>
      <w:bookmarkStart w:id="69" w:name="_Toc379537579"/>
      <w:bookmarkStart w:id="70" w:name="_Toc378853129"/>
      <w:bookmarkStart w:id="71" w:name="_Toc379537580"/>
      <w:bookmarkStart w:id="72" w:name="_Toc378853130"/>
      <w:bookmarkStart w:id="73" w:name="_Toc379537581"/>
      <w:bookmarkStart w:id="74" w:name="_Toc384030962"/>
      <w:bookmarkStart w:id="75" w:name="_Toc384049967"/>
      <w:bookmarkEnd w:id="3"/>
      <w:bookmarkEnd w:id="4"/>
      <w:bookmarkEnd w:id="5"/>
      <w:bookmarkEnd w:id="6"/>
      <w:bookmarkEnd w:id="7"/>
      <w:bookmarkEnd w:id="8"/>
      <w:bookmarkEnd w:id="9"/>
      <w:bookmarkEnd w:id="10"/>
      <w:bookmarkEnd w:id="11"/>
      <w:bookmarkEnd w:id="12"/>
      <w:bookmarkEnd w:id="64"/>
      <w:bookmarkEnd w:id="65"/>
      <w:bookmarkEnd w:id="66"/>
      <w:bookmarkEnd w:id="67"/>
      <w:bookmarkEnd w:id="68"/>
      <w:bookmarkEnd w:id="69"/>
      <w:bookmarkEnd w:id="70"/>
      <w:bookmarkEnd w:id="71"/>
      <w:bookmarkEnd w:id="72"/>
      <w:bookmarkEnd w:id="73"/>
      <w:r w:rsidRPr="00A90F7B">
        <w:lastRenderedPageBreak/>
        <w:t>System Scope and Background</w:t>
      </w:r>
      <w:bookmarkEnd w:id="74"/>
      <w:bookmarkEnd w:id="75"/>
    </w:p>
    <w:p w14:paraId="65C49D98" w14:textId="77777777" w:rsidR="009B70BA" w:rsidRDefault="007A4291" w:rsidP="00A90F7B">
      <w:r>
        <w:t>The National Geothermal Data System (NGDS)</w:t>
      </w:r>
      <w:r w:rsidRPr="00962782">
        <w:t xml:space="preserve"> </w:t>
      </w:r>
      <w:r w:rsidR="00CA1DC8" w:rsidRPr="00962782">
        <w:t xml:space="preserve">is a distributed data-sharing network. </w:t>
      </w:r>
      <w:r w:rsidR="006C0E53" w:rsidRPr="00962782">
        <w:t>NGDS data provi</w:t>
      </w:r>
      <w:r w:rsidR="006C0E53" w:rsidRPr="00962782">
        <w:t>d</w:t>
      </w:r>
      <w:r w:rsidR="006C0E53" w:rsidRPr="00962782">
        <w:t>ers</w:t>
      </w:r>
      <w:r w:rsidR="00094388">
        <w:t xml:space="preserve"> (publishers)</w:t>
      </w:r>
      <w:r w:rsidR="006C0E53" w:rsidRPr="00962782">
        <w:t xml:space="preserve"> host data using their own computing resources and </w:t>
      </w:r>
      <w:r>
        <w:t>present</w:t>
      </w:r>
      <w:r w:rsidRPr="00962782">
        <w:t xml:space="preserve"> </w:t>
      </w:r>
      <w:r>
        <w:t xml:space="preserve">web-accessible metadata </w:t>
      </w:r>
      <w:r w:rsidR="009B70BA">
        <w:t>describing their data</w:t>
      </w:r>
      <w:r w:rsidR="00094388">
        <w:t xml:space="preserve"> holdings for harvest by aggregating catalog nodes (aggregators) in the data ne</w:t>
      </w:r>
      <w:r w:rsidR="00094388">
        <w:t>t</w:t>
      </w:r>
      <w:r w:rsidR="00094388">
        <w:t xml:space="preserve">work. </w:t>
      </w:r>
    </w:p>
    <w:p w14:paraId="42DEC602" w14:textId="36CEFFC9" w:rsidR="00F8717F" w:rsidRPr="00F8717F" w:rsidRDefault="009B70BA" w:rsidP="00A90F7B">
      <w:pPr>
        <w:pStyle w:val="NoSpacing"/>
      </w:pPr>
      <w:r w:rsidRPr="00F8717F">
        <w:t xml:space="preserve">Metadata </w:t>
      </w:r>
      <w:r w:rsidR="00094388">
        <w:t>presented</w:t>
      </w:r>
      <w:r w:rsidR="00094388" w:rsidRPr="00F8717F">
        <w:t xml:space="preserve"> </w:t>
      </w:r>
      <w:r w:rsidR="00094388">
        <w:t>by</w:t>
      </w:r>
      <w:r w:rsidR="00094388" w:rsidRPr="00F8717F">
        <w:t xml:space="preserve"> </w:t>
      </w:r>
      <w:r w:rsidRPr="00F8717F">
        <w:t xml:space="preserve">registered </w:t>
      </w:r>
      <w:r w:rsidRPr="00A06179">
        <w:rPr>
          <w:b/>
        </w:rPr>
        <w:t>publisher</w:t>
      </w:r>
      <w:r w:rsidRPr="00F8717F">
        <w:t xml:space="preserve"> nodes is regularly harvested </w:t>
      </w:r>
      <w:r w:rsidR="00094388">
        <w:t>into</w:t>
      </w:r>
      <w:r w:rsidR="00094388" w:rsidRPr="00F8717F">
        <w:t xml:space="preserve"> </w:t>
      </w:r>
      <w:r w:rsidRPr="00F8717F">
        <w:t xml:space="preserve">NGDS </w:t>
      </w:r>
      <w:r w:rsidRPr="00A06179">
        <w:rPr>
          <w:b/>
        </w:rPr>
        <w:t xml:space="preserve">aggregator </w:t>
      </w:r>
      <w:r w:rsidR="00094388">
        <w:t>cat</w:t>
      </w:r>
      <w:r w:rsidR="00094388">
        <w:t>a</w:t>
      </w:r>
      <w:r w:rsidR="00094388">
        <w:t>logs. The aggregator node(s) host</w:t>
      </w:r>
      <w:r w:rsidRPr="00F8717F">
        <w:t xml:space="preserve"> </w:t>
      </w:r>
      <w:r w:rsidR="00094388">
        <w:t>web sites from which users can search the aggregated metadata cat</w:t>
      </w:r>
      <w:r w:rsidR="00094388">
        <w:t>a</w:t>
      </w:r>
      <w:r w:rsidR="00094388">
        <w:t>log for datasets, documents and services</w:t>
      </w:r>
      <w:r w:rsidR="00F8717F" w:rsidRPr="00F8717F">
        <w:t>.</w:t>
      </w:r>
      <w:r w:rsidR="00750487" w:rsidRPr="00F8717F">
        <w:t xml:space="preserve"> Thus, the aggregator node becomes the one-stop search inte</w:t>
      </w:r>
      <w:r w:rsidR="00750487" w:rsidRPr="00F8717F">
        <w:t>r</w:t>
      </w:r>
      <w:r w:rsidR="00750487" w:rsidRPr="00F8717F">
        <w:t>face for the entirety of the system.</w:t>
      </w:r>
      <w:r w:rsidR="00855236">
        <w:t xml:space="preserve"> </w:t>
      </w:r>
      <w:r w:rsidR="00094388">
        <w:t>T</w:t>
      </w:r>
      <w:r w:rsidR="00B44FD6" w:rsidRPr="00F8717F">
        <w:t xml:space="preserve">he </w:t>
      </w:r>
      <w:r w:rsidR="00094388">
        <w:t xml:space="preserve">central </w:t>
      </w:r>
      <w:r w:rsidR="00B44FD6" w:rsidRPr="00F8717F">
        <w:t xml:space="preserve">NGDS aggregator node can be accessed at </w:t>
      </w:r>
      <w:r w:rsidR="00094388">
        <w:t>http://</w:t>
      </w:r>
      <w:r w:rsidR="000D0D8C" w:rsidRPr="00533194">
        <w:t>geothermaldata.org</w:t>
      </w:r>
      <w:r w:rsidR="00B44FD6" w:rsidRPr="00F8717F">
        <w:t>.</w:t>
      </w:r>
    </w:p>
    <w:p w14:paraId="775F02E1" w14:textId="77777777" w:rsidR="00FC2F80" w:rsidRPr="00F8717F" w:rsidRDefault="00094388" w:rsidP="00A90F7B">
      <w:pPr>
        <w:pStyle w:val="Heading2"/>
      </w:pPr>
      <w:bookmarkStart w:id="76" w:name="_Toc384030963"/>
      <w:bookmarkStart w:id="77" w:name="_Toc384049968"/>
      <w:r>
        <w:t>T</w:t>
      </w:r>
      <w:r w:rsidR="008B1423" w:rsidRPr="00F8717F">
        <w:t>he NGDS Software Stack</w:t>
      </w:r>
      <w:bookmarkEnd w:id="76"/>
      <w:bookmarkEnd w:id="77"/>
    </w:p>
    <w:p w14:paraId="12FE6EDF" w14:textId="77777777" w:rsidR="00CA1DC8" w:rsidRPr="005E68DF" w:rsidRDefault="00CA1DC8" w:rsidP="00CD3499">
      <w:pPr>
        <w:spacing w:line="240" w:lineRule="auto"/>
        <w:pPrChange w:id="78" w:author="Christy Caudill" w:date="2014-04-01T11:18:00Z">
          <w:pPr/>
        </w:pPrChange>
      </w:pPr>
      <w:r w:rsidRPr="005E68DF">
        <w:t xml:space="preserve">The </w:t>
      </w:r>
      <w:r w:rsidR="00DA4BC1" w:rsidRPr="00415183">
        <w:rPr>
          <w:b/>
          <w:noProof/>
        </w:rPr>
        <w:t>NGDS Software Stack</w:t>
      </w:r>
      <w:r w:rsidR="00DA4BC1" w:rsidRPr="005E68DF">
        <w:t xml:space="preserve"> </w:t>
      </w:r>
      <w:r w:rsidRPr="005E68DF">
        <w:t xml:space="preserve">is a </w:t>
      </w:r>
      <w:r w:rsidR="00DA4BC1" w:rsidRPr="005E68DF">
        <w:t>collection of applications</w:t>
      </w:r>
      <w:r w:rsidRPr="005E68DF">
        <w:t xml:space="preserve"> </w:t>
      </w:r>
      <w:r w:rsidR="00094388">
        <w:t>that support release of data for the NGDS, cre</w:t>
      </w:r>
      <w:r w:rsidR="00094388">
        <w:t>a</w:t>
      </w:r>
      <w:r w:rsidR="00094388">
        <w:t>tion and publication of metadata records, and search of the metadata catalog hosted by an NGDS node.</w:t>
      </w:r>
      <w:r w:rsidR="00094388" w:rsidRPr="005E68DF">
        <w:t xml:space="preserve"> </w:t>
      </w:r>
    </w:p>
    <w:p w14:paraId="45F021AD" w14:textId="77777777" w:rsidR="00CD5309" w:rsidRPr="005E68DF" w:rsidRDefault="002B2B09" w:rsidP="00CD3499">
      <w:pPr>
        <w:spacing w:line="240" w:lineRule="auto"/>
        <w:pPrChange w:id="79" w:author="Christy Caudill" w:date="2014-04-01T11:18:00Z">
          <w:pPr/>
        </w:pPrChange>
      </w:pPr>
      <w:r>
        <w:t>When installed, the NGDS Software Stack allows the computer on which it is installed to become an NGDS node. There are two types of NGDS nodes:</w:t>
      </w:r>
    </w:p>
    <w:p w14:paraId="2848BA53" w14:textId="77777777" w:rsidR="00CD5309" w:rsidRPr="005E68DF" w:rsidRDefault="00962782" w:rsidP="00A90F7B">
      <w:pPr>
        <w:pStyle w:val="ListBullet"/>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w:t>
      </w:r>
      <w:r w:rsidR="00EB1AF6">
        <w:t>create</w:t>
      </w:r>
      <w:r w:rsidR="00EB1AF6" w:rsidRPr="00855236">
        <w:t xml:space="preserve"> </w:t>
      </w:r>
      <w:r w:rsidR="00CD5309" w:rsidRPr="00855236">
        <w:t xml:space="preserve">and manage metadata records. Metadata </w:t>
      </w:r>
      <w:r w:rsidR="00EB1AF6">
        <w:t>held by</w:t>
      </w:r>
      <w:r w:rsidR="002B2B09" w:rsidRPr="00855236">
        <w:t xml:space="preserve"> a publisher node that has been </w:t>
      </w:r>
      <w:r w:rsidR="002B2B09" w:rsidRPr="00855236">
        <w:rPr>
          <w:i/>
        </w:rPr>
        <w:t xml:space="preserve">registered </w:t>
      </w:r>
      <w:r w:rsidR="002B2B09" w:rsidRPr="00855236">
        <w:t xml:space="preserve">with an NGDS aggregator node </w:t>
      </w:r>
      <w:r w:rsidR="00CD5309" w:rsidRPr="00855236">
        <w:t>will be harvested by</w:t>
      </w:r>
      <w:r w:rsidR="002B2B09" w:rsidRPr="00855236">
        <w:t xml:space="preserve"> the aggregator node at regular intervals</w:t>
      </w:r>
      <w:r w:rsidR="00CD5309" w:rsidRPr="00855236">
        <w:t>.</w:t>
      </w:r>
    </w:p>
    <w:p w14:paraId="0920B8C7" w14:textId="77777777" w:rsidR="00A87BE0" w:rsidRDefault="002B2B09" w:rsidP="00A90F7B">
      <w:pPr>
        <w:pStyle w:val="ListBullet"/>
        <w:rPr>
          <w:ins w:id="80" w:author="Christy Caudill" w:date="2014-04-01T11:18:00Z"/>
        </w:rPr>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w:t>
      </w:r>
      <w:r w:rsidR="00EB1AF6">
        <w:t>that can be configured to</w:t>
      </w:r>
      <w:r w:rsidR="00CD5309" w:rsidRPr="00855236">
        <w:t xml:space="preserve"> harvest metadata </w:t>
      </w:r>
      <w:r w:rsidR="00EB1AF6">
        <w:t>from NGDS publisher nodes</w:t>
      </w:r>
      <w:r w:rsidR="00CD5309" w:rsidRPr="00855236">
        <w:t xml:space="preserve">. An NGDS aggregator </w:t>
      </w:r>
      <w:r w:rsidRPr="00855236">
        <w:t xml:space="preserve">node </w:t>
      </w:r>
      <w:r w:rsidR="00CD5309" w:rsidRPr="00855236">
        <w:t>harvest</w:t>
      </w:r>
      <w:r w:rsidR="00EB1AF6">
        <w:t>s</w:t>
      </w:r>
      <w:r w:rsidR="00CD5309" w:rsidRPr="00855236">
        <w:t xml:space="preserve"> metadata </w:t>
      </w:r>
      <w:r w:rsidR="00EB1AF6">
        <w:t xml:space="preserve">from any </w:t>
      </w:r>
      <w:r w:rsidR="00EB1AF6" w:rsidRPr="00855236">
        <w:t>NGDS pub</w:t>
      </w:r>
      <w:r w:rsidR="00EB1AF6">
        <w:t xml:space="preserve">lisher </w:t>
      </w:r>
      <w:r w:rsidR="00EB1AF6" w:rsidRPr="00855236">
        <w:t>node</w:t>
      </w:r>
      <w:r w:rsidR="00EB1AF6">
        <w:t xml:space="preserve"> or Open Geospatial Consortium C</w:t>
      </w:r>
      <w:r w:rsidRPr="00855236">
        <w:t xml:space="preserve">atalog </w:t>
      </w:r>
      <w:r w:rsidR="00EB1AF6">
        <w:t>S</w:t>
      </w:r>
      <w:r w:rsidR="00EB1AF6" w:rsidRPr="00855236">
        <w:t>ervice</w:t>
      </w:r>
      <w:r w:rsidR="00EB1AF6">
        <w:t xml:space="preserve"> for the Web</w:t>
      </w:r>
      <w:r w:rsidR="00EB1AF6" w:rsidRPr="00855236">
        <w:t xml:space="preserve"> </w:t>
      </w:r>
      <w:r w:rsidRPr="00855236">
        <w:t>(</w:t>
      </w:r>
      <w:r w:rsidR="00CD5309" w:rsidRPr="00855236">
        <w:t>CSW</w:t>
      </w:r>
      <w:r w:rsidRPr="00855236">
        <w:t>)</w:t>
      </w:r>
      <w:r w:rsidR="00EB1AF6" w:rsidRPr="00EB1AF6">
        <w:t xml:space="preserve"> </w:t>
      </w:r>
      <w:r w:rsidR="00EB1AF6">
        <w:t>with metadata that conforms to the USGIN ISO19115 profile</w:t>
      </w:r>
      <w:r w:rsidR="00CD5309" w:rsidRPr="00855236">
        <w:t>.</w:t>
      </w:r>
      <w:r w:rsidR="00D25769">
        <w:t xml:space="preserve"> This same installation can produce either a </w:t>
      </w:r>
      <w:r w:rsidR="00EB1AF6">
        <w:t xml:space="preserve">publisher </w:t>
      </w:r>
      <w:r w:rsidR="00D25769">
        <w:t xml:space="preserve">or and aggregator, but this document focuses on the </w:t>
      </w:r>
      <w:r w:rsidR="00646002">
        <w:t>installation</w:t>
      </w:r>
      <w:r w:rsidR="00D25769">
        <w:t xml:space="preserve"> of a </w:t>
      </w:r>
      <w:r w:rsidR="00EB1AF6">
        <w:t>publishing node</w:t>
      </w:r>
      <w:r w:rsidR="00D25769">
        <w:t>.</w:t>
      </w:r>
    </w:p>
    <w:p w14:paraId="353FBA90" w14:textId="77777777" w:rsidR="00CD3499" w:rsidRDefault="00CD3499" w:rsidP="00CD3499">
      <w:pPr>
        <w:pStyle w:val="ListBullet"/>
        <w:numPr>
          <w:ilvl w:val="0"/>
          <w:numId w:val="0"/>
        </w:numPr>
        <w:ind w:left="720"/>
        <w:pPrChange w:id="81" w:author="Christy Caudill" w:date="2014-04-01T11:18:00Z">
          <w:pPr>
            <w:pStyle w:val="ListBullet"/>
          </w:pPr>
        </w:pPrChange>
      </w:pPr>
    </w:p>
    <w:p w14:paraId="475D6DBA" w14:textId="77777777" w:rsidR="00E156B9" w:rsidRDefault="00E156B9" w:rsidP="00A90F7B">
      <w:r>
        <w:t xml:space="preserve">Note that the NGDS Software Stack can also be installed in two </w:t>
      </w:r>
      <w:r w:rsidRPr="00E156B9">
        <w:rPr>
          <w:i/>
        </w:rPr>
        <w:t>modes</w:t>
      </w:r>
      <w:r>
        <w:t>:</w:t>
      </w:r>
    </w:p>
    <w:p w14:paraId="664764B1" w14:textId="77777777" w:rsidR="00B112DB" w:rsidRDefault="00E156B9" w:rsidP="00A90F7B">
      <w:pPr>
        <w:pStyle w:val="ListBullet"/>
      </w:pPr>
      <w:r>
        <w:rPr>
          <w:b/>
        </w:rPr>
        <w:t xml:space="preserve">Production </w:t>
      </w:r>
      <w:r>
        <w:t xml:space="preserve">mode: </w:t>
      </w:r>
      <w:r w:rsidR="00B112DB">
        <w:rPr>
          <w:noProof/>
        </w:rPr>
        <w:t xml:space="preserve">a </w:t>
      </w:r>
      <w:r w:rsidR="005435C4">
        <w:rPr>
          <w:noProof/>
        </w:rPr>
        <w:t>deployment to support day to day operation with minimal disruption and maximal performance.</w:t>
      </w:r>
    </w:p>
    <w:p w14:paraId="5BEEB842" w14:textId="472CCC3E" w:rsidR="00E156B9" w:rsidRDefault="00B112DB" w:rsidP="00A90F7B">
      <w:pPr>
        <w:pStyle w:val="ListBullet"/>
        <w:rPr>
          <w:ins w:id="82" w:author="Christy Caudill" w:date="2014-04-01T11:18:00Z"/>
        </w:rPr>
      </w:pPr>
      <w:r>
        <w:rPr>
          <w:b/>
          <w:noProof/>
        </w:rPr>
        <w:t xml:space="preserve">Development </w:t>
      </w:r>
      <w:r>
        <w:rPr>
          <w:noProof/>
        </w:rPr>
        <w:t xml:space="preserve">mode: used </w:t>
      </w:r>
      <w:r w:rsidR="00B10196">
        <w:rPr>
          <w:noProof/>
        </w:rPr>
        <w:t>by</w:t>
      </w:r>
      <w:r w:rsidR="005435C4">
        <w:rPr>
          <w:noProof/>
        </w:rPr>
        <w:t xml:space="preserve"> software</w:t>
      </w:r>
      <w:r w:rsidR="00B10196">
        <w:rPr>
          <w:noProof/>
        </w:rPr>
        <w:t xml:space="preserve"> developers </w:t>
      </w:r>
      <w:r>
        <w:rPr>
          <w:noProof/>
        </w:rPr>
        <w:t xml:space="preserve">to </w:t>
      </w:r>
      <w:r w:rsidR="005435C4">
        <w:rPr>
          <w:noProof/>
        </w:rPr>
        <w:t xml:space="preserve">update sofware components in the stack; generally installed in a development framework that enables debugging at the cost of </w:t>
      </w:r>
      <w:r w:rsidR="000D0D8C">
        <w:rPr>
          <w:noProof/>
        </w:rPr>
        <w:t xml:space="preserve">slower </w:t>
      </w:r>
      <w:r w:rsidR="005435C4">
        <w:rPr>
          <w:noProof/>
        </w:rPr>
        <w:t>performance.</w:t>
      </w:r>
    </w:p>
    <w:p w14:paraId="68E507F1" w14:textId="77777777" w:rsidR="00CD3499" w:rsidRPr="005E68DF" w:rsidRDefault="00CD3499" w:rsidP="00CD3499">
      <w:pPr>
        <w:pStyle w:val="ListBullet"/>
        <w:numPr>
          <w:ilvl w:val="0"/>
          <w:numId w:val="0"/>
        </w:numPr>
        <w:ind w:left="720"/>
        <w:pPrChange w:id="83" w:author="Christy Caudill" w:date="2014-04-01T11:18:00Z">
          <w:pPr>
            <w:pStyle w:val="ListBullet"/>
          </w:pPr>
        </w:pPrChange>
      </w:pPr>
    </w:p>
    <w:p w14:paraId="701FB3A2" w14:textId="24FBC0E0" w:rsidR="00D03C98" w:rsidRPr="00CD3499" w:rsidRDefault="00CD3499" w:rsidP="00A90F7B">
      <w:pPr>
        <w:rPr>
          <w:b/>
          <w:rPrChange w:id="84" w:author="Christy Caudill" w:date="2014-04-01T11:19:00Z">
            <w:rPr/>
          </w:rPrChange>
        </w:rPr>
      </w:pPr>
      <w:bookmarkStart w:id="85" w:name="_Toc378853134"/>
      <w:bookmarkStart w:id="86" w:name="_Toc379537584"/>
      <w:bookmarkStart w:id="87" w:name="_Toc378853135"/>
      <w:bookmarkStart w:id="88" w:name="_Toc379537585"/>
      <w:bookmarkStart w:id="89" w:name="_Toc378853136"/>
      <w:bookmarkStart w:id="90" w:name="_Toc379537586"/>
      <w:bookmarkStart w:id="91" w:name="_Toc378853137"/>
      <w:bookmarkStart w:id="92" w:name="_Toc379537587"/>
      <w:bookmarkStart w:id="93" w:name="_Toc378853138"/>
      <w:bookmarkStart w:id="94" w:name="_Toc379537588"/>
      <w:bookmarkStart w:id="95" w:name="_Toc380693510"/>
      <w:bookmarkStart w:id="96" w:name="_Toc380693699"/>
      <w:bookmarkStart w:id="97" w:name="_Toc380696912"/>
      <w:bookmarkStart w:id="98" w:name="_Toc380734575"/>
      <w:bookmarkStart w:id="99" w:name="_Toc380756459"/>
      <w:bookmarkStart w:id="100" w:name="_Toc380693522"/>
      <w:bookmarkStart w:id="101" w:name="_Toc380693711"/>
      <w:bookmarkStart w:id="102" w:name="_Toc380696924"/>
      <w:bookmarkStart w:id="103" w:name="_Toc380734587"/>
      <w:bookmarkStart w:id="104" w:name="_Toc380756466"/>
      <w:bookmarkStart w:id="105" w:name="_Toc380693523"/>
      <w:bookmarkStart w:id="106" w:name="_Toc380693712"/>
      <w:bookmarkStart w:id="107" w:name="_Toc380696925"/>
      <w:bookmarkStart w:id="108" w:name="_Toc380734588"/>
      <w:bookmarkStart w:id="109" w:name="_Toc380756467"/>
      <w:bookmarkStart w:id="110" w:name="_Toc380693524"/>
      <w:bookmarkStart w:id="111" w:name="_Toc380693713"/>
      <w:bookmarkStart w:id="112" w:name="_Toc380696926"/>
      <w:bookmarkStart w:id="113" w:name="_Toc380734589"/>
      <w:bookmarkStart w:id="114" w:name="_Toc380756468"/>
      <w:bookmarkStart w:id="115" w:name="_Toc380693525"/>
      <w:bookmarkStart w:id="116" w:name="_Toc380693714"/>
      <w:bookmarkStart w:id="117" w:name="_Toc380696927"/>
      <w:bookmarkStart w:id="118" w:name="_Toc380734590"/>
      <w:bookmarkStart w:id="119" w:name="_Toc380756469"/>
      <w:bookmarkStart w:id="120" w:name="_Toc380693526"/>
      <w:bookmarkStart w:id="121" w:name="_Toc380693715"/>
      <w:bookmarkStart w:id="122" w:name="_Toc380696928"/>
      <w:bookmarkStart w:id="123" w:name="_Toc380734591"/>
      <w:bookmarkStart w:id="124" w:name="_Toc380756470"/>
      <w:bookmarkStart w:id="125" w:name="_Toc380734592"/>
      <w:bookmarkStart w:id="126" w:name="_Toc380756471"/>
      <w:bookmarkStart w:id="127" w:name="_Toc380734593"/>
      <w:bookmarkStart w:id="128" w:name="_Toc380756472"/>
      <w:bookmarkStart w:id="129" w:name="_Toc380734594"/>
      <w:bookmarkStart w:id="130" w:name="_Toc380756473"/>
      <w:bookmarkStart w:id="131" w:name="_Toc380734595"/>
      <w:bookmarkStart w:id="132" w:name="_Toc380756474"/>
      <w:bookmarkStart w:id="133" w:name="_Toc380734596"/>
      <w:bookmarkStart w:id="134" w:name="_Toc380756475"/>
      <w:bookmarkStart w:id="135" w:name="_Toc380734597"/>
      <w:bookmarkStart w:id="136" w:name="_Toc380756476"/>
      <w:bookmarkStart w:id="137" w:name="_Toc380734598"/>
      <w:bookmarkStart w:id="138" w:name="_Toc380756477"/>
      <w:bookmarkStart w:id="139" w:name="_Toc379537590"/>
      <w:bookmarkStart w:id="140" w:name="_Toc379537591"/>
      <w:bookmarkStart w:id="141" w:name="_Toc379537592"/>
      <w:bookmarkStart w:id="142" w:name="_Toc379537593"/>
      <w:bookmarkStart w:id="143" w:name="_Toc379537594"/>
      <w:bookmarkStart w:id="144" w:name="_Toc379537595"/>
      <w:bookmarkStart w:id="145" w:name="_Toc379537596"/>
      <w:bookmarkStart w:id="146" w:name="_Toc379537597"/>
      <w:bookmarkStart w:id="147" w:name="_Toc379537598"/>
      <w:bookmarkStart w:id="148" w:name="_Toc379537599"/>
      <w:bookmarkStart w:id="149" w:name="_Toc379537600"/>
      <w:bookmarkStart w:id="150" w:name="_Toc379537601"/>
      <w:bookmarkStart w:id="151" w:name="_Toc379537602"/>
      <w:bookmarkStart w:id="152" w:name="_Toc379537603"/>
      <w:bookmarkStart w:id="153" w:name="_Toc379537604"/>
      <w:bookmarkStart w:id="154" w:name="_Toc379537605"/>
      <w:bookmarkStart w:id="155" w:name="_Toc379537606"/>
      <w:bookmarkStart w:id="156" w:name="_Toc379537607"/>
      <w:bookmarkStart w:id="157" w:name="_Toc379537608"/>
      <w:bookmarkStart w:id="158" w:name="_Toc379537609"/>
      <w:bookmarkStart w:id="159" w:name="_Toc379537610"/>
      <w:bookmarkStart w:id="160" w:name="_Toc379537611"/>
      <w:bookmarkStart w:id="161" w:name="_Toc379537612"/>
      <w:bookmarkStart w:id="162" w:name="_Toc379537613"/>
      <w:bookmarkStart w:id="163" w:name="_Toc379537614"/>
      <w:bookmarkStart w:id="164" w:name="_Toc379537615"/>
      <w:bookmarkStart w:id="165" w:name="_Toc379537616"/>
      <w:bookmarkStart w:id="166" w:name="_Toc379537617"/>
      <w:bookmarkStart w:id="167" w:name="_Toc379537618"/>
      <w:bookmarkStart w:id="168" w:name="_Toc379537619"/>
      <w:bookmarkStart w:id="169" w:name="_Toc379537620"/>
      <w:bookmarkStart w:id="170" w:name="_Toc379537621"/>
      <w:bookmarkStart w:id="171" w:name="_Toc379537622"/>
      <w:bookmarkStart w:id="172" w:name="_Toc379537623"/>
      <w:bookmarkStart w:id="173" w:name="_Toc379537624"/>
      <w:bookmarkStart w:id="174" w:name="_Toc379537625"/>
      <w:bookmarkStart w:id="175" w:name="_Toc379537626"/>
      <w:bookmarkStart w:id="176" w:name="_Toc379537627"/>
      <w:bookmarkStart w:id="177" w:name="_Toc379537628"/>
      <w:bookmarkStart w:id="178" w:name="_Toc379537629"/>
      <w:bookmarkStart w:id="179" w:name="_Toc379537630"/>
      <w:bookmarkStart w:id="180" w:name="_Toc379537631"/>
      <w:bookmarkStart w:id="181" w:name="_Toc379537632"/>
      <w:bookmarkStart w:id="182" w:name="_Toc379537633"/>
      <w:bookmarkStart w:id="183" w:name="_Toc379537634"/>
      <w:bookmarkStart w:id="184" w:name="_Toc379537635"/>
      <w:bookmarkStart w:id="185" w:name="_Toc379537636"/>
      <w:bookmarkStart w:id="186" w:name="_Toc379537637"/>
      <w:bookmarkStart w:id="187" w:name="_Toc379537638"/>
      <w:bookmarkStart w:id="188" w:name="_Toc379537639"/>
      <w:bookmarkStart w:id="189" w:name="_Toc379537640"/>
      <w:bookmarkStart w:id="190" w:name="_Toc379537641"/>
      <w:bookmarkStart w:id="191" w:name="_Toc379537642"/>
      <w:bookmarkStart w:id="192" w:name="_Toc379537643"/>
      <w:bookmarkStart w:id="193" w:name="_Toc379537644"/>
      <w:bookmarkStart w:id="194" w:name="_Toc379537645"/>
      <w:bookmarkStart w:id="195" w:name="_Toc379537646"/>
      <w:bookmarkStart w:id="196" w:name="_Toc379537647"/>
      <w:bookmarkStart w:id="197" w:name="_Toc379537648"/>
      <w:bookmarkStart w:id="198" w:name="_Toc379537649"/>
      <w:bookmarkStart w:id="199" w:name="_Toc379537650"/>
      <w:bookmarkStart w:id="200" w:name="_Toc379537651"/>
      <w:bookmarkStart w:id="201" w:name="_Toc379537652"/>
      <w:bookmarkStart w:id="202" w:name="_Toc379537653"/>
      <w:bookmarkStart w:id="203" w:name="_Toc379537654"/>
      <w:bookmarkStart w:id="204" w:name="_Ref377462760"/>
      <w:bookmarkStart w:id="205" w:name="_Toc377463021"/>
      <w:bookmarkStart w:id="206" w:name="_Ref377463529"/>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ins w:id="207" w:author="Christy Caudill" w:date="2014-04-01T11:18:00Z">
        <w:r w:rsidRPr="00CD3499">
          <w:rPr>
            <w:b/>
            <w:rPrChange w:id="208" w:author="Christy Caudill" w:date="2014-04-01T11:19:00Z">
              <w:rPr/>
            </w:rPrChange>
          </w:rPr>
          <w:t xml:space="preserve">Installation </w:t>
        </w:r>
      </w:ins>
      <w:del w:id="209" w:author="Christy Caudill" w:date="2014-04-01T11:18:00Z">
        <w:r w:rsidR="00D03C98" w:rsidRPr="00CD3499" w:rsidDel="00CD3499">
          <w:rPr>
            <w:b/>
            <w:rPrChange w:id="210" w:author="Christy Caudill" w:date="2014-04-01T11:19:00Z">
              <w:rPr/>
            </w:rPrChange>
          </w:rPr>
          <w:delText>P</w:delText>
        </w:r>
      </w:del>
      <w:r w:rsidR="00D03C98" w:rsidRPr="00CD3499">
        <w:rPr>
          <w:b/>
          <w:rPrChange w:id="211" w:author="Christy Caudill" w:date="2014-04-01T11:19:00Z">
            <w:rPr/>
          </w:rPrChange>
        </w:rPr>
        <w:t>r</w:t>
      </w:r>
      <w:ins w:id="212" w:author="Christy Caudill" w:date="2014-04-01T11:18:00Z">
        <w:r w:rsidRPr="00CD3499">
          <w:rPr>
            <w:b/>
            <w:rPrChange w:id="213" w:author="Christy Caudill" w:date="2014-04-01T11:19:00Z">
              <w:rPr/>
            </w:rPrChange>
          </w:rPr>
          <w:t>p</w:t>
        </w:r>
      </w:ins>
      <w:r w:rsidR="00D03C98" w:rsidRPr="00CD3499">
        <w:rPr>
          <w:b/>
          <w:rPrChange w:id="214" w:author="Christy Caudill" w:date="2014-04-01T11:19:00Z">
            <w:rPr/>
          </w:rPrChange>
        </w:rPr>
        <w:t>erequisites</w:t>
      </w:r>
      <w:bookmarkEnd w:id="204"/>
      <w:bookmarkEnd w:id="205"/>
      <w:bookmarkEnd w:id="206"/>
    </w:p>
    <w:p w14:paraId="0B3B5121" w14:textId="77777777" w:rsidR="006900EA" w:rsidRPr="005E68DF" w:rsidRDefault="006900EA" w:rsidP="00CD3499">
      <w:pPr>
        <w:spacing w:line="240" w:lineRule="auto"/>
        <w:pPrChange w:id="215" w:author="Christy Caudill" w:date="2014-04-01T11:19:00Z">
          <w:pPr/>
        </w:pPrChange>
      </w:pPr>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14:paraId="7DA41B74" w14:textId="77777777" w:rsidR="006900EA" w:rsidRPr="005E68DF" w:rsidRDefault="005435C4" w:rsidP="00A90F7B">
      <w:pPr>
        <w:pStyle w:val="ListBullet"/>
      </w:pPr>
      <w:r>
        <w:t>Internet</w:t>
      </w:r>
      <w:r w:rsidRPr="005E68DF">
        <w:t xml:space="preserve"> </w:t>
      </w:r>
      <w:r w:rsidR="006900EA" w:rsidRPr="005E68DF">
        <w:t>access</w:t>
      </w:r>
    </w:p>
    <w:p w14:paraId="1BBE2163" w14:textId="77777777" w:rsidR="006900EA" w:rsidRDefault="006900EA" w:rsidP="00A90F7B">
      <w:pPr>
        <w:pStyle w:val="ListBullet"/>
      </w:pPr>
      <w:r w:rsidRPr="005E68DF">
        <w:t xml:space="preserve">A properly configured </w:t>
      </w:r>
      <w:r w:rsidR="004C2EC3">
        <w:rPr>
          <w:i/>
        </w:rPr>
        <w:t>clean</w:t>
      </w:r>
      <w:r w:rsidR="004C2EC3" w:rsidRPr="005E68DF">
        <w:t xml:space="preserve"> </w:t>
      </w:r>
      <w:r w:rsidRPr="005E68DF">
        <w:t>Ubuntu Linux distribution 12.04 or higher operating system installed (example: Xubuntu 13.04 desktop-i386.iso)</w:t>
      </w:r>
    </w:p>
    <w:p w14:paraId="68138A56" w14:textId="77777777" w:rsidR="00C36D3F" w:rsidRPr="005E68DF" w:rsidRDefault="00C36D3F" w:rsidP="00A90F7B">
      <w:pPr>
        <w:pStyle w:val="ListBullet"/>
      </w:pPr>
      <w:r>
        <w:t xml:space="preserve">A user account with </w:t>
      </w:r>
      <w:r w:rsidRPr="005E68DF">
        <w:t>Super-User (Administrator) privileges</w:t>
      </w:r>
    </w:p>
    <w:p w14:paraId="50AEE7FF" w14:textId="77777777" w:rsidR="006900EA" w:rsidRDefault="006900EA" w:rsidP="00A90F7B">
      <w:pPr>
        <w:pStyle w:val="ListBullet"/>
        <w:rPr>
          <w:ins w:id="216" w:author="Christy Caudill" w:date="2014-04-01T11:19:00Z"/>
        </w:rPr>
      </w:pPr>
      <w:r w:rsidRPr="005E68DF">
        <w:lastRenderedPageBreak/>
        <w:t>At least 1024 megabytes of RAM; a physical computer that will be used</w:t>
      </w:r>
      <w:r w:rsidRPr="005E68DF">
        <w:rPr>
          <w:i/>
        </w:rPr>
        <w:t xml:space="preserve"> </w:t>
      </w:r>
      <w:r w:rsidRPr="005E68DF">
        <w:t xml:space="preserve">to host a virtual machine should have sufficient RAM to allocate at least 1024 MB of RAM to </w:t>
      </w:r>
      <w:r w:rsidR="005435C4">
        <w:t>the</w:t>
      </w:r>
      <w:r w:rsidR="005435C4" w:rsidRPr="005E68DF">
        <w:t xml:space="preserve"> </w:t>
      </w:r>
      <w:r w:rsidRPr="005E68DF">
        <w:t>virtual machine</w:t>
      </w:r>
      <w:r w:rsidR="005435C4">
        <w:t xml:space="preserve"> running the NGDS software.</w:t>
      </w:r>
    </w:p>
    <w:p w14:paraId="69232119" w14:textId="77777777" w:rsidR="00CD3499" w:rsidRPr="005E68DF" w:rsidRDefault="00CD3499" w:rsidP="00CD3499">
      <w:pPr>
        <w:pStyle w:val="ListBullet"/>
        <w:numPr>
          <w:ilvl w:val="0"/>
          <w:numId w:val="0"/>
        </w:numPr>
        <w:ind w:left="720"/>
        <w:pPrChange w:id="217" w:author="Christy Caudill" w:date="2014-04-01T11:19:00Z">
          <w:pPr>
            <w:pStyle w:val="ListBullet"/>
          </w:pPr>
        </w:pPrChange>
      </w:pPr>
    </w:p>
    <w:p w14:paraId="61070AE9" w14:textId="75D45E02" w:rsidR="006900EA" w:rsidRPr="005E68DF" w:rsidRDefault="00F275A4" w:rsidP="00CD3499">
      <w:pPr>
        <w:spacing w:line="240" w:lineRule="auto"/>
        <w:pPrChange w:id="218" w:author="Christy Caudill" w:date="2014-04-01T11:19:00Z">
          <w:pPr/>
        </w:pPrChange>
      </w:pPr>
      <w:r>
        <w:t xml:space="preserve">The </w:t>
      </w:r>
      <w:r w:rsidR="00055DFC">
        <w:t>continuation</w:t>
      </w:r>
      <w:r>
        <w:t xml:space="preserve"> of this</w:t>
      </w:r>
      <w:r w:rsidR="005A2455" w:rsidRPr="00F275A4">
        <w:t xml:space="preserve"> document describes the steps necessary to install the NGDS Software Stack as a </w:t>
      </w:r>
      <w:r w:rsidR="005A2455" w:rsidRPr="00F275A4">
        <w:rPr>
          <w:b/>
        </w:rPr>
        <w:t>publisher</w:t>
      </w:r>
      <w:r w:rsidR="005A2455" w:rsidRPr="00F275A4">
        <w:t xml:space="preserve"> node</w:t>
      </w:r>
      <w:r w:rsidR="002253DE">
        <w:t xml:space="preserve"> or an </w:t>
      </w:r>
      <w:r w:rsidR="002253DE">
        <w:rPr>
          <w:b/>
        </w:rPr>
        <w:t>aggregator</w:t>
      </w:r>
      <w:r w:rsidR="002253DE">
        <w:t xml:space="preserve"> node</w:t>
      </w:r>
      <w:r w:rsidR="005A2455" w:rsidRPr="00F275A4">
        <w:t xml:space="preserve">. For those strictly using Windows OS, </w:t>
      </w:r>
      <w:r w:rsidR="00D32DEE">
        <w:fldChar w:fldCharType="begin"/>
      </w:r>
      <w:r w:rsidR="00D32DEE">
        <w:instrText xml:space="preserve"> HYPERLINK  \l "_Creating_an_Ubuntu" </w:instrText>
      </w:r>
      <w:r w:rsidR="00D32DEE">
        <w:fldChar w:fldCharType="separate"/>
      </w:r>
      <w:r w:rsidR="00793177" w:rsidRPr="00D32DEE">
        <w:rPr>
          <w:rStyle w:val="Hyperlink"/>
          <w:rFonts w:asciiTheme="minorHAnsi" w:hAnsiTheme="minorHAnsi"/>
        </w:rPr>
        <w:t>Appendix A</w:t>
      </w:r>
      <w:r w:rsidR="00D32DEE" w:rsidRPr="00CD3499">
        <w:rPr>
          <w:rStyle w:val="Hyperlink"/>
          <w:rFonts w:asciiTheme="minorHAnsi" w:hAnsiTheme="minorHAnsi"/>
        </w:rPr>
        <w:fldChar w:fldCharType="end"/>
      </w:r>
      <w:r w:rsidR="006900EA" w:rsidRPr="00F275A4">
        <w:t xml:space="preserve"> of this document de</w:t>
      </w:r>
      <w:r w:rsidR="002B2D80" w:rsidRPr="00F275A4">
        <w:t>scribes preliminary</w:t>
      </w:r>
      <w:r w:rsidR="006900EA" w:rsidRPr="00F275A4">
        <w:t xml:space="preserve"> steps to</w:t>
      </w:r>
      <w:r w:rsidR="006900EA" w:rsidRPr="005E68DF">
        <w:t xml:space="preserve"> create your own virtual </w:t>
      </w:r>
      <w:r w:rsidR="00C36D3F">
        <w:t>machine</w:t>
      </w:r>
      <w:r w:rsidR="00AE3578">
        <w:t xml:space="preserve"> and in</w:t>
      </w:r>
      <w:r w:rsidR="00431997">
        <w:t>stall Ubuntu Linux</w:t>
      </w:r>
      <w:r w:rsidR="005A2455">
        <w:t xml:space="preserve"> using Oracle VM Virtual Box (free download).</w:t>
      </w:r>
      <w:r w:rsidR="00431997">
        <w:t xml:space="preserve"> </w:t>
      </w:r>
    </w:p>
    <w:p w14:paraId="663A6E59" w14:textId="77777777" w:rsidR="006D43CC" w:rsidRPr="00A90F7B" w:rsidRDefault="006D43CC" w:rsidP="00A90F7B">
      <w:pPr>
        <w:pStyle w:val="Heading1"/>
      </w:pPr>
      <w:bookmarkStart w:id="219" w:name="_Toc379537656"/>
      <w:bookmarkStart w:id="220" w:name="_Toc379537657"/>
      <w:bookmarkStart w:id="221" w:name="_Toc379537658"/>
      <w:bookmarkStart w:id="222" w:name="_Toc379537659"/>
      <w:bookmarkStart w:id="223" w:name="_Toc379537660"/>
      <w:bookmarkStart w:id="224" w:name="_Toc379537661"/>
      <w:bookmarkStart w:id="225" w:name="_Toc379537691"/>
      <w:bookmarkStart w:id="226" w:name="_Toc378853151"/>
      <w:bookmarkStart w:id="227" w:name="_Toc379537692"/>
      <w:bookmarkStart w:id="228" w:name="_Ref377462812"/>
      <w:bookmarkStart w:id="229" w:name="_Toc377463032"/>
      <w:bookmarkStart w:id="230" w:name="_Toc384030964"/>
      <w:bookmarkStart w:id="231" w:name="_Toc384049969"/>
      <w:bookmarkEnd w:id="219"/>
      <w:bookmarkEnd w:id="220"/>
      <w:bookmarkEnd w:id="221"/>
      <w:bookmarkEnd w:id="222"/>
      <w:bookmarkEnd w:id="223"/>
      <w:bookmarkEnd w:id="224"/>
      <w:bookmarkEnd w:id="225"/>
      <w:bookmarkEnd w:id="226"/>
      <w:bookmarkEnd w:id="227"/>
      <w:r w:rsidRPr="00A90F7B">
        <w:t>Install the NGDS Software Stack</w:t>
      </w:r>
      <w:bookmarkEnd w:id="228"/>
      <w:bookmarkEnd w:id="229"/>
      <w:bookmarkEnd w:id="230"/>
      <w:bookmarkEnd w:id="231"/>
    </w:p>
    <w:p w14:paraId="6AA84723" w14:textId="6673140F" w:rsidR="006D43CC" w:rsidRPr="00415183" w:rsidRDefault="00570AE9" w:rsidP="00A90F7B">
      <w:r w:rsidRPr="00415183">
        <w:t xml:space="preserve">The </w:t>
      </w:r>
      <w:r w:rsidR="003D217D">
        <w:t>NGDS Software Stack</w:t>
      </w:r>
      <w:r w:rsidRPr="00415183">
        <w:t xml:space="preserve"> depends on a number of </w:t>
      </w:r>
      <w:r w:rsidR="00D32DEE">
        <w:t>softwaresoftware</w:t>
      </w:r>
      <w:r w:rsidRPr="00415183">
        <w:t xml:space="preserve"> components</w:t>
      </w:r>
      <w:r w:rsidR="00D32DEE">
        <w:t>, all</w:t>
      </w:r>
      <w:del w:id="232" w:author="Christy Caudill" w:date="2014-04-01T11:20:00Z">
        <w:r w:rsidR="00D32DEE" w:rsidDel="00CD3499">
          <w:delText>all</w:delText>
        </w:r>
      </w:del>
      <w:r w:rsidR="00D32DEE">
        <w:t xml:space="preserve"> of</w:t>
      </w:r>
      <w:r w:rsidR="00D32DEE" w:rsidRPr="005E68DF">
        <w:t xml:space="preserve"> </w:t>
      </w:r>
      <w:r w:rsidR="00D32DEE">
        <w:t>which</w:t>
      </w:r>
      <w:ins w:id="233" w:author="Christy Caudill" w:date="2014-04-01T11:20:00Z">
        <w:r w:rsidR="00CD3499">
          <w:t xml:space="preserve"> </w:t>
        </w:r>
      </w:ins>
      <w:r w:rsidR="00D32DEE">
        <w:t xml:space="preserve">which </w:t>
      </w:r>
      <w:r w:rsidR="00D32DEE" w:rsidRPr="005E68DF">
        <w:t xml:space="preserve">will be installed automatically by the NGDS Software Stack </w:t>
      </w:r>
      <w:r w:rsidR="00D32DEE">
        <w:t xml:space="preserve">installation script (with the </w:t>
      </w:r>
      <w:r w:rsidR="00D32DEE" w:rsidRPr="00C75E47">
        <w:t>exception of Git</w:t>
      </w:r>
      <w:r w:rsidR="00533194" w:rsidRPr="00A90F7B">
        <w:t xml:space="preserve">, see </w:t>
      </w:r>
      <w:r w:rsidR="00533194" w:rsidRPr="00A90F7B">
        <w:fldChar w:fldCharType="begin"/>
      </w:r>
      <w:r w:rsidR="00533194" w:rsidRPr="00A90F7B">
        <w:instrText xml:space="preserve"> REF _Ref383931551 \r \h  \* MERGEFORMAT </w:instrText>
      </w:r>
      <w:r w:rsidR="00533194" w:rsidRPr="00A90F7B">
        <w:fldChar w:fldCharType="separate"/>
      </w:r>
      <w:r w:rsidR="00533194" w:rsidRPr="00A90F7B">
        <w:t>3.1</w:t>
      </w:r>
      <w:r w:rsidR="00533194" w:rsidRPr="00A90F7B">
        <w:fldChar w:fldCharType="end"/>
      </w:r>
      <w:r w:rsidR="00533194" w:rsidRPr="00A90F7B">
        <w:t xml:space="preserve"> </w:t>
      </w:r>
      <w:r w:rsidR="00533194" w:rsidRPr="00A90F7B">
        <w:fldChar w:fldCharType="begin"/>
      </w:r>
      <w:r w:rsidR="00533194" w:rsidRPr="00A90F7B">
        <w:instrText xml:space="preserve"> REF _Ref383931558 \h  \* MERGEFORMAT </w:instrText>
      </w:r>
      <w:r w:rsidR="00533194" w:rsidRPr="00A90F7B">
        <w:fldChar w:fldCharType="separate"/>
      </w:r>
      <w:del w:id="234" w:author="Christy Caudill" w:date="2014-04-01T11:20:00Z">
        <w:r w:rsidR="00533194" w:rsidRPr="00A90F7B" w:rsidDel="00CD3499">
          <w:delText>Install Gi</w:delText>
        </w:r>
      </w:del>
      <w:r w:rsidR="00533194" w:rsidRPr="00A90F7B">
        <w:t>t</w:t>
      </w:r>
      <w:r w:rsidR="00533194" w:rsidRPr="00A90F7B">
        <w:fldChar w:fldCharType="end"/>
      </w:r>
      <w:r w:rsidR="00533194" w:rsidRPr="00A90F7B">
        <w:t xml:space="preserve">, </w:t>
      </w:r>
      <w:r w:rsidR="00533194" w:rsidRPr="00A90F7B">
        <w:fldChar w:fldCharType="begin"/>
      </w:r>
      <w:r w:rsidR="00533194" w:rsidRPr="00A90F7B">
        <w:instrText xml:space="preserve"> REF _Ref383931561 \p \h  \* MERGEFORMAT </w:instrText>
      </w:r>
      <w:r w:rsidR="00533194" w:rsidRPr="00A90F7B">
        <w:fldChar w:fldCharType="separate"/>
      </w:r>
      <w:r w:rsidR="00533194" w:rsidRPr="00A90F7B">
        <w:t>below</w:t>
      </w:r>
      <w:r w:rsidR="00533194" w:rsidRPr="00A90F7B">
        <w:fldChar w:fldCharType="end"/>
      </w:r>
      <w:r w:rsidR="00D32DEE" w:rsidRPr="00A90F7B">
        <w:t>).</w:t>
      </w:r>
      <w:r w:rsidR="00D32DEE" w:rsidRPr="00A90F7B">
        <w:t xml:space="preserve"> </w:t>
      </w:r>
      <w:r w:rsidR="00D32DEE" w:rsidRPr="00A90F7B">
        <w:t>For</w:t>
      </w:r>
      <w:r w:rsidR="00D32DEE">
        <w:t xml:space="preserve"> the script to successfully run the installation, the computer must have a</w:t>
      </w:r>
      <w:r w:rsidR="00D32DEE">
        <w:t>c</w:t>
      </w:r>
      <w:r w:rsidR="00D32DEE">
        <w:t>cess to the Internet.</w:t>
      </w:r>
      <w:r w:rsidR="00D32DEE">
        <w:t xml:space="preserve"> </w:t>
      </w:r>
      <w:r w:rsidR="006D43CC" w:rsidRPr="00415183">
        <w:t>These components include:</w:t>
      </w:r>
    </w:p>
    <w:p w14:paraId="54BDFEC0" w14:textId="77777777" w:rsidR="00227467" w:rsidRPr="00A90F7B" w:rsidRDefault="00227467" w:rsidP="00C75E47">
      <w:pPr>
        <w:pStyle w:val="ListBullet2"/>
      </w:pPr>
      <w:r w:rsidRPr="00C75E47">
        <w:t>Java Development Kit</w:t>
      </w:r>
      <w:r w:rsidR="00FB6A10" w:rsidRPr="00C75E47">
        <w:t xml:space="preserve"> (JDK)</w:t>
      </w:r>
    </w:p>
    <w:p w14:paraId="17E30151" w14:textId="77777777" w:rsidR="00227467" w:rsidRPr="00A90F7B" w:rsidRDefault="006D43CC" w:rsidP="00A90F7B">
      <w:pPr>
        <w:pStyle w:val="ListBullet2"/>
      </w:pPr>
      <w:r w:rsidRPr="00A90F7B">
        <w:t>Git</w:t>
      </w:r>
    </w:p>
    <w:p w14:paraId="7AB633AC" w14:textId="77777777" w:rsidR="006D43CC" w:rsidRPr="00A90F7B" w:rsidRDefault="006D43CC" w:rsidP="00A90F7B">
      <w:pPr>
        <w:pStyle w:val="ListBullet2"/>
      </w:pPr>
      <w:r w:rsidRPr="00A90F7B">
        <w:t>Apache SOLR</w:t>
      </w:r>
    </w:p>
    <w:p w14:paraId="3AE956FA" w14:textId="77777777" w:rsidR="006D43CC" w:rsidRPr="00A90F7B" w:rsidRDefault="006D43CC" w:rsidP="00A90F7B">
      <w:pPr>
        <w:pStyle w:val="ListBullet2"/>
      </w:pPr>
      <w:r w:rsidRPr="00A90F7B">
        <w:t>PostgreSQL database</w:t>
      </w:r>
    </w:p>
    <w:p w14:paraId="24BA9AA6" w14:textId="77777777" w:rsidR="006D43CC" w:rsidRPr="00A90F7B" w:rsidRDefault="006D43CC" w:rsidP="00A90F7B">
      <w:pPr>
        <w:pStyle w:val="ListBullet2"/>
      </w:pPr>
      <w:r w:rsidRPr="00A90F7B">
        <w:t>PostgreSQL extensions for Geographical Information Systems (POSTGIS)</w:t>
      </w:r>
    </w:p>
    <w:p w14:paraId="25CBA660" w14:textId="77777777" w:rsidR="006D43CC" w:rsidRPr="00A90F7B" w:rsidRDefault="006D43CC" w:rsidP="00A90F7B">
      <w:pPr>
        <w:pStyle w:val="ListBullet2"/>
      </w:pPr>
      <w:r w:rsidRPr="00A90F7B">
        <w:t>Geo</w:t>
      </w:r>
      <w:r w:rsidR="003C061B" w:rsidRPr="00A90F7B">
        <w:t>S</w:t>
      </w:r>
      <w:r w:rsidRPr="00A90F7B">
        <w:t>erver</w:t>
      </w:r>
    </w:p>
    <w:p w14:paraId="10BA8313" w14:textId="77777777" w:rsidR="006D43CC" w:rsidRPr="00A90F7B" w:rsidRDefault="007C6926" w:rsidP="00A90F7B">
      <w:pPr>
        <w:pStyle w:val="ListBullet2"/>
      </w:pPr>
      <w:r w:rsidRPr="00A90F7B">
        <w:t xml:space="preserve">Apache </w:t>
      </w:r>
      <w:r w:rsidR="006D43CC" w:rsidRPr="00A90F7B">
        <w:t>Tomcat</w:t>
      </w:r>
    </w:p>
    <w:p w14:paraId="5E432D58" w14:textId="77777777" w:rsidR="006D43CC" w:rsidRPr="00A90F7B" w:rsidRDefault="006D43CC" w:rsidP="00A90F7B">
      <w:pPr>
        <w:pStyle w:val="ListBullet2"/>
      </w:pPr>
      <w:r w:rsidRPr="00A90F7B">
        <w:t>CKAN</w:t>
      </w:r>
    </w:p>
    <w:p w14:paraId="522F60B6" w14:textId="77777777" w:rsidR="006D43CC" w:rsidRPr="00A90F7B" w:rsidRDefault="007C6926" w:rsidP="00A90F7B">
      <w:pPr>
        <w:pStyle w:val="ListBullet2"/>
      </w:pPr>
      <w:r w:rsidRPr="00A90F7B">
        <w:t xml:space="preserve">Python </w:t>
      </w:r>
      <w:r w:rsidR="006D43CC" w:rsidRPr="00A90F7B">
        <w:t>extensions</w:t>
      </w:r>
    </w:p>
    <w:p w14:paraId="7E9DF47D" w14:textId="77777777" w:rsidR="006D43CC" w:rsidRPr="00A90F7B" w:rsidRDefault="006D43CC" w:rsidP="00A90F7B">
      <w:pPr>
        <w:pStyle w:val="ListBullet2"/>
      </w:pPr>
      <w:r w:rsidRPr="00A90F7B">
        <w:t>gdal</w:t>
      </w:r>
    </w:p>
    <w:p w14:paraId="0CB95F77" w14:textId="39AD7925" w:rsidR="00A93F9A" w:rsidDel="00C027BF" w:rsidRDefault="00A93F9A" w:rsidP="00A90F7B">
      <w:pPr>
        <w:rPr>
          <w:del w:id="235" w:author="Christy Caudill" w:date="2014-04-01T11:25:00Z"/>
        </w:rPr>
      </w:pPr>
    </w:p>
    <w:p w14:paraId="308AC225" w14:textId="7C6665E5" w:rsidR="00C027BF" w:rsidRPr="00415183" w:rsidRDefault="00727188" w:rsidP="00C027BF">
      <w:pPr>
        <w:rPr>
          <w:ins w:id="236" w:author="Christy Caudill" w:date="2014-04-01T11:24:00Z"/>
        </w:rPr>
      </w:pPr>
      <w:del w:id="237" w:author="Christy Caudill" w:date="2014-04-01T11:25:00Z">
        <w:r w:rsidDel="00C027BF">
          <w:delText xml:space="preserve"> </w:delText>
        </w:r>
      </w:del>
      <w:ins w:id="238" w:author="Christy Caudill" w:date="2014-04-01T11:24:00Z">
        <w:r w:rsidR="00C027BF">
          <w:t>Figure 1 provides a visual representation of</w:t>
        </w:r>
        <w:r w:rsidR="00C027BF" w:rsidRPr="00415183">
          <w:t xml:space="preserve"> the manner in which these components interact</w:t>
        </w:r>
        <w:r w:rsidR="00C027BF">
          <w:t>. Comp</w:t>
        </w:r>
        <w:r w:rsidR="00C027BF">
          <w:t>o</w:t>
        </w:r>
        <w:r w:rsidR="00C027BF">
          <w:t>nents higher in the figure have dependencies on the components beneath the box in which they are d</w:t>
        </w:r>
        <w:r w:rsidR="00C027BF">
          <w:t>e</w:t>
        </w:r>
        <w:r w:rsidR="00C027BF">
          <w:t>picted. For instance Apache SOLR is a Java servlet that is hosted by the Tomcat application server, which requires a Java environment to execute Java programs. The Upstart process (an Ubuntu operating sy</w:t>
        </w:r>
        <w:r w:rsidR="00C027BF">
          <w:t>s</w:t>
        </w:r>
        <w:r w:rsidR="00C027BF">
          <w:t>tem service) monitors processes and restarts them if there are any crashes, and that service (among many others…) depends on the foundation functionality of the Ubuntu (Linux) operating system for file access, intera</w:t>
        </w:r>
        <w:r w:rsidR="00C027BF">
          <w:t>c</w:t>
        </w:r>
        <w:r w:rsidR="00C027BF">
          <w:t>tion with the user, and many other functions.</w:t>
        </w:r>
      </w:ins>
    </w:p>
    <w:p w14:paraId="58D1EF7E" w14:textId="77777777" w:rsidR="00C027BF" w:rsidRDefault="00C027BF">
      <w:pPr>
        <w:rPr>
          <w:ins w:id="239" w:author="Christy Caudill" w:date="2014-04-01T11:24:00Z"/>
        </w:rPr>
      </w:pPr>
    </w:p>
    <w:p w14:paraId="38942235" w14:textId="7DAA68E0" w:rsidR="00CD3499" w:rsidRDefault="00C027BF">
      <w:pPr>
        <w:rPr>
          <w:ins w:id="240" w:author="Christy Caudill" w:date="2014-04-01T11:22:00Z"/>
        </w:rPr>
      </w:pPr>
      <w:r w:rsidRPr="00D463E8">
        <w:rPr>
          <w:noProof/>
        </w:rPr>
        <w:lastRenderedPageBreak/>
        <mc:AlternateContent>
          <mc:Choice Requires="wpg">
            <w:drawing>
              <wp:anchor distT="0" distB="0" distL="114300" distR="114300" simplePos="0" relativeHeight="251765760" behindDoc="0" locked="0" layoutInCell="1" allowOverlap="1" wp14:anchorId="539ABF2D" wp14:editId="7D0481C5">
                <wp:simplePos x="0" y="0"/>
                <wp:positionH relativeFrom="column">
                  <wp:posOffset>-179070</wp:posOffset>
                </wp:positionH>
                <wp:positionV relativeFrom="paragraph">
                  <wp:posOffset>-271145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0BC133" w14:textId="77777777" w:rsidR="00C43073" w:rsidRPr="0017463B" w:rsidRDefault="00C43073"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487F3" w14:textId="77777777" w:rsidR="00C43073" w:rsidRPr="0017463B" w:rsidRDefault="00C43073"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B6FFA6" w14:textId="77777777" w:rsidR="00C43073" w:rsidRPr="0017463B" w:rsidRDefault="00C43073" w:rsidP="0017463B">
                                  <w:pPr>
                                    <w:spacing w:after="0" w:line="240" w:lineRule="auto"/>
                                    <w:contextualSpacing/>
                                    <w:jc w:val="center"/>
                                    <w:rPr>
                                      <w:sz w:val="12"/>
                                    </w:rPr>
                                  </w:pPr>
                                  <w:r w:rsidRPr="0017463B">
                                    <w:rPr>
                                      <w:sz w:val="12"/>
                                    </w:rPr>
                                    <w:t xml:space="preserve">Ubuntu </w:t>
                                  </w:r>
                                </w:p>
                                <w:p w14:paraId="0D7A4B64" w14:textId="77777777" w:rsidR="00C43073" w:rsidRPr="0017463B" w:rsidRDefault="00C43073"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6F7D6" w14:textId="77777777" w:rsidR="00C43073" w:rsidRPr="0017463B" w:rsidRDefault="00C43073" w:rsidP="0017463B">
                                  <w:pPr>
                                    <w:spacing w:after="0" w:line="240" w:lineRule="auto"/>
                                    <w:contextualSpacing/>
                                    <w:jc w:val="center"/>
                                    <w:rPr>
                                      <w:sz w:val="12"/>
                                    </w:rPr>
                                  </w:pPr>
                                  <w:r w:rsidRPr="0017463B">
                                    <w:rPr>
                                      <w:sz w:val="12"/>
                                    </w:rPr>
                                    <w:t>GDAL</w:t>
                                  </w:r>
                                </w:p>
                                <w:p w14:paraId="262EB545" w14:textId="77777777" w:rsidR="00C43073" w:rsidRPr="0017463B" w:rsidRDefault="00C43073"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56B6E" w14:textId="77777777" w:rsidR="00C43073" w:rsidRPr="0017463B" w:rsidRDefault="00C43073"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525AB" w14:textId="77777777" w:rsidR="00C43073" w:rsidRPr="0017463B" w:rsidRDefault="00C43073" w:rsidP="0017463B">
                                  <w:pPr>
                                    <w:spacing w:after="0" w:line="240" w:lineRule="auto"/>
                                    <w:contextualSpacing/>
                                    <w:jc w:val="center"/>
                                    <w:rPr>
                                      <w:sz w:val="12"/>
                                    </w:rPr>
                                  </w:pPr>
                                  <w:r w:rsidRPr="0017463B">
                                    <w:rPr>
                                      <w:sz w:val="12"/>
                                    </w:rPr>
                                    <w:t>NGDS</w:t>
                                  </w:r>
                                </w:p>
                                <w:p w14:paraId="7572D29B" w14:textId="77777777" w:rsidR="00C43073" w:rsidRPr="0017463B" w:rsidRDefault="00C43073" w:rsidP="0017463B">
                                  <w:pPr>
                                    <w:spacing w:after="0" w:line="240" w:lineRule="auto"/>
                                    <w:contextualSpacing/>
                                    <w:jc w:val="center"/>
                                    <w:rPr>
                                      <w:sz w:val="12"/>
                                    </w:rPr>
                                  </w:pPr>
                                  <w:r w:rsidRPr="0017463B">
                                    <w:rPr>
                                      <w:sz w:val="12"/>
                                    </w:rPr>
                                    <w:t>Harvester</w:t>
                                  </w:r>
                                </w:p>
                                <w:p w14:paraId="51067B12" w14:textId="77777777" w:rsidR="00C43073" w:rsidRPr="0017463B" w:rsidRDefault="00C43073"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F1060" w14:textId="77777777" w:rsidR="00C43073" w:rsidRPr="0017463B" w:rsidRDefault="00C43073" w:rsidP="0017463B">
                                  <w:pPr>
                                    <w:spacing w:after="0" w:line="240" w:lineRule="auto"/>
                                    <w:contextualSpacing/>
                                    <w:jc w:val="center"/>
                                    <w:rPr>
                                      <w:sz w:val="12"/>
                                    </w:rPr>
                                  </w:pPr>
                                  <w:r w:rsidRPr="0017463B">
                                    <w:rPr>
                                      <w:sz w:val="12"/>
                                    </w:rPr>
                                    <w:t>Java Development Kit</w:t>
                                  </w:r>
                                </w:p>
                                <w:p w14:paraId="2D841A81" w14:textId="77777777" w:rsidR="00C43073" w:rsidRPr="0017463B" w:rsidRDefault="00C43073"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C28BA7" w14:textId="77777777" w:rsidR="00C43073" w:rsidRPr="0017463B" w:rsidRDefault="00C43073" w:rsidP="0017463B">
                                  <w:pPr>
                                    <w:spacing w:after="0" w:line="240" w:lineRule="auto"/>
                                    <w:contextualSpacing/>
                                    <w:jc w:val="center"/>
                                    <w:rPr>
                                      <w:sz w:val="12"/>
                                    </w:rPr>
                                  </w:pPr>
                                  <w:r w:rsidRPr="0017463B">
                                    <w:rPr>
                                      <w:sz w:val="12"/>
                                    </w:rPr>
                                    <w:t xml:space="preserve">Postgres </w:t>
                                  </w:r>
                                </w:p>
                                <w:p w14:paraId="397461C1" w14:textId="77777777" w:rsidR="00C43073" w:rsidRPr="0017463B" w:rsidRDefault="00C43073"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4ECAB" w14:textId="77777777" w:rsidR="00C43073" w:rsidRPr="0017463B" w:rsidRDefault="00C43073" w:rsidP="0017463B">
                                  <w:pPr>
                                    <w:spacing w:after="0" w:line="240" w:lineRule="auto"/>
                                    <w:contextualSpacing/>
                                    <w:jc w:val="center"/>
                                    <w:rPr>
                                      <w:sz w:val="12"/>
                                    </w:rPr>
                                  </w:pPr>
                                  <w:r w:rsidRPr="0017463B">
                                    <w:rPr>
                                      <w:sz w:val="12"/>
                                    </w:rPr>
                                    <w:t>Apache Tomcat</w:t>
                                  </w:r>
                                </w:p>
                                <w:p w14:paraId="13280F3A" w14:textId="77777777" w:rsidR="00C43073" w:rsidRPr="0017463B" w:rsidRDefault="00C43073"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3AF8C" w14:textId="77777777" w:rsidR="00C43073" w:rsidRPr="0017463B" w:rsidRDefault="00C43073"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CB7BC4" w14:textId="77777777" w:rsidR="00C43073" w:rsidRPr="0017463B" w:rsidRDefault="00C43073"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1F9B7" w14:textId="77777777" w:rsidR="00C43073" w:rsidRPr="0017463B" w:rsidRDefault="00C43073"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4C538" w14:textId="77777777" w:rsidR="00C43073" w:rsidRPr="0017463B" w:rsidRDefault="00C43073"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61C7" w14:textId="77777777" w:rsidR="00C43073" w:rsidRPr="0017463B" w:rsidRDefault="00C43073"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2481A5" w14:textId="77777777" w:rsidR="00C43073" w:rsidRDefault="00C43073" w:rsidP="0017463B">
                                  <w:pPr>
                                    <w:spacing w:after="0" w:line="240" w:lineRule="auto"/>
                                    <w:contextualSpacing/>
                                    <w:jc w:val="center"/>
                                    <w:rPr>
                                      <w:sz w:val="12"/>
                                    </w:rPr>
                                  </w:pPr>
                                  <w:r>
                                    <w:rPr>
                                      <w:sz w:val="12"/>
                                    </w:rPr>
                                    <w:t>DatastoreR</w:t>
                                  </w:r>
                                </w:p>
                                <w:p w14:paraId="208E9712" w14:textId="77777777" w:rsidR="00C43073" w:rsidRPr="0017463B" w:rsidRDefault="00C43073"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9DFC7" w14:textId="77777777" w:rsidR="00C43073" w:rsidRPr="00D03A8A" w:rsidRDefault="00C43073" w:rsidP="0017463B">
                                  <w:pPr>
                                    <w:spacing w:after="0" w:line="240" w:lineRule="auto"/>
                                    <w:contextualSpacing/>
                                    <w:jc w:val="center"/>
                                    <w:rPr>
                                      <w:sz w:val="12"/>
                                    </w:rPr>
                                  </w:pPr>
                                  <w:r>
                                    <w:rPr>
                                      <w:sz w:val="12"/>
                                    </w:rPr>
                                    <w:t>Datastore</w:t>
                                  </w:r>
                                </w:p>
                                <w:p w14:paraId="07CA9AE8" w14:textId="77777777" w:rsidR="00C43073" w:rsidRPr="0017463B" w:rsidRDefault="00C43073"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E7A18" w14:textId="77777777" w:rsidR="00C43073" w:rsidRPr="00D03A8A" w:rsidRDefault="00C43073" w:rsidP="0017463B">
                                  <w:pPr>
                                    <w:spacing w:after="0" w:line="240" w:lineRule="auto"/>
                                    <w:contextualSpacing/>
                                    <w:jc w:val="center"/>
                                    <w:rPr>
                                      <w:sz w:val="12"/>
                                    </w:rPr>
                                  </w:pPr>
                                  <w:r>
                                    <w:rPr>
                                      <w:sz w:val="12"/>
                                    </w:rPr>
                                    <w:t>NGDS</w:t>
                                  </w:r>
                                </w:p>
                                <w:p w14:paraId="4C7EA085" w14:textId="77777777" w:rsidR="00C43073" w:rsidRPr="0017463B" w:rsidRDefault="00C43073"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50F70A" w14:textId="77777777" w:rsidR="00C43073" w:rsidRDefault="00C43073" w:rsidP="0017463B">
                                  <w:pPr>
                                    <w:spacing w:after="0" w:line="240" w:lineRule="auto"/>
                                    <w:contextualSpacing/>
                                    <w:jc w:val="center"/>
                                    <w:rPr>
                                      <w:sz w:val="12"/>
                                    </w:rPr>
                                  </w:pPr>
                                  <w:r>
                                    <w:rPr>
                                      <w:sz w:val="12"/>
                                    </w:rPr>
                                    <w:t>Spatial</w:t>
                                  </w:r>
                                </w:p>
                                <w:p w14:paraId="2022154C" w14:textId="77777777" w:rsidR="00C43073" w:rsidRPr="0017463B" w:rsidRDefault="00C43073"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181AD" w14:textId="77777777" w:rsidR="00C43073" w:rsidRDefault="00C43073" w:rsidP="0017463B">
                                  <w:pPr>
                                    <w:spacing w:after="0" w:line="240" w:lineRule="auto"/>
                                    <w:contextualSpacing/>
                                    <w:jc w:val="center"/>
                                    <w:rPr>
                                      <w:sz w:val="12"/>
                                    </w:rPr>
                                  </w:pPr>
                                  <w:r>
                                    <w:rPr>
                                      <w:sz w:val="12"/>
                                    </w:rPr>
                                    <w:t>Importlib</w:t>
                                  </w:r>
                                </w:p>
                                <w:p w14:paraId="46D89C32" w14:textId="77777777" w:rsidR="00C43073" w:rsidRPr="0017463B" w:rsidRDefault="00C43073"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4A4FE" w14:textId="77777777" w:rsidR="00C43073" w:rsidRDefault="00C43073" w:rsidP="0017463B">
                                  <w:pPr>
                                    <w:spacing w:after="0" w:line="240" w:lineRule="auto"/>
                                    <w:contextualSpacing/>
                                    <w:jc w:val="center"/>
                                    <w:rPr>
                                      <w:sz w:val="12"/>
                                    </w:rPr>
                                  </w:pPr>
                                  <w:r>
                                    <w:rPr>
                                      <w:sz w:val="12"/>
                                    </w:rPr>
                                    <w:t>Apache</w:t>
                                  </w:r>
                                </w:p>
                                <w:p w14:paraId="588A99D6" w14:textId="77777777" w:rsidR="00C43073" w:rsidRPr="0017463B" w:rsidRDefault="00C43073"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50631" w14:textId="77777777" w:rsidR="00C43073" w:rsidRPr="0017463B" w:rsidRDefault="00C43073"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14:paraId="40BA35E7" w14:textId="77777777" w:rsidR="00C43073" w:rsidRPr="00F8738E" w:rsidRDefault="00C43073" w:rsidP="00C027BF">
                              <w:pPr>
                                <w:pStyle w:val="Caption"/>
                                <w:jc w:val="center"/>
                                <w:rPr>
                                  <w:noProof/>
                                </w:rPr>
                                <w:pPrChange w:id="241" w:author="Christy Caudill" w:date="2014-04-01T11:24:00Z">
                                  <w:pPr>
                                    <w:pStyle w:val="Caption"/>
                                  </w:pPr>
                                </w:pPrChange>
                              </w:pPr>
                              <w:bookmarkStart w:id="242" w:name="_Toc382558280"/>
                              <w:r>
                                <w:t xml:space="preserve">Figure </w:t>
                              </w:r>
                              <w:r w:rsidR="00CD6382">
                                <w:fldChar w:fldCharType="begin"/>
                              </w:r>
                              <w:r w:rsidR="00CD6382">
                                <w:instrText xml:space="preserve"> SEQ Figure \* ARABIC </w:instrText>
                              </w:r>
                              <w:r w:rsidR="00CD6382">
                                <w:fldChar w:fldCharType="separate"/>
                              </w:r>
                              <w:r>
                                <w:rPr>
                                  <w:noProof/>
                                </w:rPr>
                                <w:t>1</w:t>
                              </w:r>
                              <w:r w:rsidR="00CD6382">
                                <w:rPr>
                                  <w:noProof/>
                                </w:rPr>
                                <w:fldChar w:fldCharType="end"/>
                              </w:r>
                              <w:r>
                                <w:t>: NGDS Software Stack in Production Mode</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14.1pt;margin-top:-21.3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14:paraId="7F0BC133" w14:textId="77777777" w:rsidR="00C43073" w:rsidRPr="0017463B" w:rsidRDefault="00C43073"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14:paraId="6FD487F3" w14:textId="77777777" w:rsidR="00C43073" w:rsidRPr="0017463B" w:rsidRDefault="00C43073"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14:paraId="3EB6FFA6" w14:textId="77777777" w:rsidR="00C43073" w:rsidRPr="0017463B" w:rsidRDefault="00C43073" w:rsidP="0017463B">
                            <w:pPr>
                              <w:spacing w:after="0" w:line="240" w:lineRule="auto"/>
                              <w:contextualSpacing/>
                              <w:jc w:val="center"/>
                              <w:rPr>
                                <w:sz w:val="12"/>
                              </w:rPr>
                            </w:pPr>
                            <w:r w:rsidRPr="0017463B">
                              <w:rPr>
                                <w:sz w:val="12"/>
                              </w:rPr>
                              <w:t xml:space="preserve">Ubuntu </w:t>
                            </w:r>
                          </w:p>
                          <w:p w14:paraId="0D7A4B64" w14:textId="77777777" w:rsidR="00C43073" w:rsidRPr="0017463B" w:rsidRDefault="00C43073"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14:paraId="6216F7D6" w14:textId="77777777" w:rsidR="00C43073" w:rsidRPr="0017463B" w:rsidRDefault="00C43073" w:rsidP="0017463B">
                            <w:pPr>
                              <w:spacing w:after="0" w:line="240" w:lineRule="auto"/>
                              <w:contextualSpacing/>
                              <w:jc w:val="center"/>
                              <w:rPr>
                                <w:sz w:val="12"/>
                              </w:rPr>
                            </w:pPr>
                            <w:r w:rsidRPr="0017463B">
                              <w:rPr>
                                <w:sz w:val="12"/>
                              </w:rPr>
                              <w:t>GDAL</w:t>
                            </w:r>
                          </w:p>
                          <w:p w14:paraId="262EB545" w14:textId="77777777" w:rsidR="00C43073" w:rsidRPr="0017463B" w:rsidRDefault="00C43073"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14:paraId="61856B6E" w14:textId="77777777" w:rsidR="00C43073" w:rsidRPr="0017463B" w:rsidRDefault="00C43073"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14:paraId="39B525AB" w14:textId="77777777" w:rsidR="00C43073" w:rsidRPr="0017463B" w:rsidRDefault="00C43073" w:rsidP="0017463B">
                            <w:pPr>
                              <w:spacing w:after="0" w:line="240" w:lineRule="auto"/>
                              <w:contextualSpacing/>
                              <w:jc w:val="center"/>
                              <w:rPr>
                                <w:sz w:val="12"/>
                              </w:rPr>
                            </w:pPr>
                            <w:r w:rsidRPr="0017463B">
                              <w:rPr>
                                <w:sz w:val="12"/>
                              </w:rPr>
                              <w:t>NGDS</w:t>
                            </w:r>
                          </w:p>
                          <w:p w14:paraId="7572D29B" w14:textId="77777777" w:rsidR="00C43073" w:rsidRPr="0017463B" w:rsidRDefault="00C43073" w:rsidP="0017463B">
                            <w:pPr>
                              <w:spacing w:after="0" w:line="240" w:lineRule="auto"/>
                              <w:contextualSpacing/>
                              <w:jc w:val="center"/>
                              <w:rPr>
                                <w:sz w:val="12"/>
                              </w:rPr>
                            </w:pPr>
                            <w:r w:rsidRPr="0017463B">
                              <w:rPr>
                                <w:sz w:val="12"/>
                              </w:rPr>
                              <w:t>Harvester</w:t>
                            </w:r>
                          </w:p>
                          <w:p w14:paraId="51067B12" w14:textId="77777777" w:rsidR="00C43073" w:rsidRPr="0017463B" w:rsidRDefault="00C43073"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14:paraId="69DF1060" w14:textId="77777777" w:rsidR="00C43073" w:rsidRPr="0017463B" w:rsidRDefault="00C43073" w:rsidP="0017463B">
                            <w:pPr>
                              <w:spacing w:after="0" w:line="240" w:lineRule="auto"/>
                              <w:contextualSpacing/>
                              <w:jc w:val="center"/>
                              <w:rPr>
                                <w:sz w:val="12"/>
                              </w:rPr>
                            </w:pPr>
                            <w:r w:rsidRPr="0017463B">
                              <w:rPr>
                                <w:sz w:val="12"/>
                              </w:rPr>
                              <w:t>Java Development Kit</w:t>
                            </w:r>
                          </w:p>
                          <w:p w14:paraId="2D841A81" w14:textId="77777777" w:rsidR="00C43073" w:rsidRPr="0017463B" w:rsidRDefault="00C43073"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63C28BA7" w14:textId="77777777" w:rsidR="00C43073" w:rsidRPr="0017463B" w:rsidRDefault="00C43073" w:rsidP="0017463B">
                            <w:pPr>
                              <w:spacing w:after="0" w:line="240" w:lineRule="auto"/>
                              <w:contextualSpacing/>
                              <w:jc w:val="center"/>
                              <w:rPr>
                                <w:sz w:val="12"/>
                              </w:rPr>
                            </w:pPr>
                            <w:r w:rsidRPr="0017463B">
                              <w:rPr>
                                <w:sz w:val="12"/>
                              </w:rPr>
                              <w:t xml:space="preserve">Postgres </w:t>
                            </w:r>
                          </w:p>
                          <w:p w14:paraId="397461C1" w14:textId="77777777" w:rsidR="00C43073" w:rsidRPr="0017463B" w:rsidRDefault="00C43073"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14:paraId="14F4ECAB" w14:textId="77777777" w:rsidR="00C43073" w:rsidRPr="0017463B" w:rsidRDefault="00C43073" w:rsidP="0017463B">
                            <w:pPr>
                              <w:spacing w:after="0" w:line="240" w:lineRule="auto"/>
                              <w:contextualSpacing/>
                              <w:jc w:val="center"/>
                              <w:rPr>
                                <w:sz w:val="12"/>
                              </w:rPr>
                            </w:pPr>
                            <w:r w:rsidRPr="0017463B">
                              <w:rPr>
                                <w:sz w:val="12"/>
                              </w:rPr>
                              <w:t>Apache Tomcat</w:t>
                            </w:r>
                          </w:p>
                          <w:p w14:paraId="13280F3A" w14:textId="77777777" w:rsidR="00C43073" w:rsidRPr="0017463B" w:rsidRDefault="00C43073"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14:paraId="6C93AF8C" w14:textId="77777777" w:rsidR="00C43073" w:rsidRPr="0017463B" w:rsidRDefault="00C43073"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14:paraId="58CB7BC4" w14:textId="77777777" w:rsidR="00C43073" w:rsidRPr="0017463B" w:rsidRDefault="00C43073"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14:paraId="74F1F9B7" w14:textId="77777777" w:rsidR="00C43073" w:rsidRPr="0017463B" w:rsidRDefault="00C43073"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14:paraId="36F4C538" w14:textId="77777777" w:rsidR="00C43073" w:rsidRPr="0017463B" w:rsidRDefault="00C43073"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14:paraId="6D4661C7" w14:textId="77777777" w:rsidR="00C43073" w:rsidRPr="0017463B" w:rsidRDefault="00C43073"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14:paraId="712481A5" w14:textId="77777777" w:rsidR="00C43073" w:rsidRDefault="00C43073" w:rsidP="0017463B">
                            <w:pPr>
                              <w:spacing w:after="0" w:line="240" w:lineRule="auto"/>
                              <w:contextualSpacing/>
                              <w:jc w:val="center"/>
                              <w:rPr>
                                <w:sz w:val="12"/>
                              </w:rPr>
                            </w:pPr>
                            <w:r>
                              <w:rPr>
                                <w:sz w:val="12"/>
                              </w:rPr>
                              <w:t>DatastoreR</w:t>
                            </w:r>
                          </w:p>
                          <w:p w14:paraId="208E9712" w14:textId="77777777" w:rsidR="00C43073" w:rsidRPr="0017463B" w:rsidRDefault="00C43073"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14:paraId="3AB9DFC7" w14:textId="77777777" w:rsidR="00C43073" w:rsidRPr="00D03A8A" w:rsidRDefault="00C43073" w:rsidP="0017463B">
                            <w:pPr>
                              <w:spacing w:after="0" w:line="240" w:lineRule="auto"/>
                              <w:contextualSpacing/>
                              <w:jc w:val="center"/>
                              <w:rPr>
                                <w:sz w:val="12"/>
                              </w:rPr>
                            </w:pPr>
                            <w:r>
                              <w:rPr>
                                <w:sz w:val="12"/>
                              </w:rPr>
                              <w:t>Datastore</w:t>
                            </w:r>
                          </w:p>
                          <w:p w14:paraId="07CA9AE8" w14:textId="77777777" w:rsidR="00C43073" w:rsidRPr="0017463B" w:rsidRDefault="00C43073"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14:paraId="1D5E7A18" w14:textId="77777777" w:rsidR="00C43073" w:rsidRPr="00D03A8A" w:rsidRDefault="00C43073" w:rsidP="0017463B">
                            <w:pPr>
                              <w:spacing w:after="0" w:line="240" w:lineRule="auto"/>
                              <w:contextualSpacing/>
                              <w:jc w:val="center"/>
                              <w:rPr>
                                <w:sz w:val="12"/>
                              </w:rPr>
                            </w:pPr>
                            <w:r>
                              <w:rPr>
                                <w:sz w:val="12"/>
                              </w:rPr>
                              <w:t>NGDS</w:t>
                            </w:r>
                          </w:p>
                          <w:p w14:paraId="4C7EA085" w14:textId="77777777" w:rsidR="00C43073" w:rsidRPr="0017463B" w:rsidRDefault="00C43073"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14:paraId="3F50F70A" w14:textId="77777777" w:rsidR="00C43073" w:rsidRDefault="00C43073" w:rsidP="0017463B">
                            <w:pPr>
                              <w:spacing w:after="0" w:line="240" w:lineRule="auto"/>
                              <w:contextualSpacing/>
                              <w:jc w:val="center"/>
                              <w:rPr>
                                <w:sz w:val="12"/>
                              </w:rPr>
                            </w:pPr>
                            <w:r>
                              <w:rPr>
                                <w:sz w:val="12"/>
                              </w:rPr>
                              <w:t>Spatial</w:t>
                            </w:r>
                          </w:p>
                          <w:p w14:paraId="2022154C" w14:textId="77777777" w:rsidR="00C43073" w:rsidRPr="0017463B" w:rsidRDefault="00C43073"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14:paraId="1A0181AD" w14:textId="77777777" w:rsidR="00C43073" w:rsidRDefault="00C43073" w:rsidP="0017463B">
                            <w:pPr>
                              <w:spacing w:after="0" w:line="240" w:lineRule="auto"/>
                              <w:contextualSpacing/>
                              <w:jc w:val="center"/>
                              <w:rPr>
                                <w:sz w:val="12"/>
                              </w:rPr>
                            </w:pPr>
                            <w:r>
                              <w:rPr>
                                <w:sz w:val="12"/>
                              </w:rPr>
                              <w:t>Importlib</w:t>
                            </w:r>
                          </w:p>
                          <w:p w14:paraId="46D89C32" w14:textId="77777777" w:rsidR="00C43073" w:rsidRPr="0017463B" w:rsidRDefault="00C43073"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14:paraId="6394A4FE" w14:textId="77777777" w:rsidR="00C43073" w:rsidRDefault="00C43073" w:rsidP="0017463B">
                            <w:pPr>
                              <w:spacing w:after="0" w:line="240" w:lineRule="auto"/>
                              <w:contextualSpacing/>
                              <w:jc w:val="center"/>
                              <w:rPr>
                                <w:sz w:val="12"/>
                              </w:rPr>
                            </w:pPr>
                            <w:r>
                              <w:rPr>
                                <w:sz w:val="12"/>
                              </w:rPr>
                              <w:t>Apache</w:t>
                            </w:r>
                          </w:p>
                          <w:p w14:paraId="588A99D6" w14:textId="77777777" w:rsidR="00C43073" w:rsidRPr="0017463B" w:rsidRDefault="00C43073"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14:paraId="24150631" w14:textId="77777777" w:rsidR="00C43073" w:rsidRPr="0017463B" w:rsidRDefault="00C43073"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14:paraId="40BA35E7" w14:textId="77777777" w:rsidR="00C43073" w:rsidRPr="00F8738E" w:rsidRDefault="00C43073" w:rsidP="00C027BF">
                        <w:pPr>
                          <w:pStyle w:val="Caption"/>
                          <w:jc w:val="center"/>
                          <w:rPr>
                            <w:noProof/>
                          </w:rPr>
                          <w:pPrChange w:id="243" w:author="Christy Caudill" w:date="2014-04-01T11:24:00Z">
                            <w:pPr>
                              <w:pStyle w:val="Caption"/>
                            </w:pPr>
                          </w:pPrChange>
                        </w:pPr>
                        <w:bookmarkStart w:id="244" w:name="_Toc382558280"/>
                        <w:r>
                          <w:t xml:space="preserve">Figure </w:t>
                        </w:r>
                        <w:r w:rsidR="00CD6382">
                          <w:fldChar w:fldCharType="begin"/>
                        </w:r>
                        <w:r w:rsidR="00CD6382">
                          <w:instrText xml:space="preserve"> SEQ Figure \* ARABIC </w:instrText>
                        </w:r>
                        <w:r w:rsidR="00CD6382">
                          <w:fldChar w:fldCharType="separate"/>
                        </w:r>
                        <w:r>
                          <w:rPr>
                            <w:noProof/>
                          </w:rPr>
                          <w:t>1</w:t>
                        </w:r>
                        <w:r w:rsidR="00CD6382">
                          <w:rPr>
                            <w:noProof/>
                          </w:rPr>
                          <w:fldChar w:fldCharType="end"/>
                        </w:r>
                        <w:r>
                          <w:t>: NGDS Software Stack in Production Mode</w:t>
                        </w:r>
                        <w:bookmarkEnd w:id="244"/>
                      </w:p>
                    </w:txbxContent>
                  </v:textbox>
                </v:shape>
                <w10:wrap type="topAndBottom"/>
              </v:group>
            </w:pict>
          </mc:Fallback>
        </mc:AlternateContent>
      </w:r>
    </w:p>
    <w:p w14:paraId="38CFDFE5" w14:textId="77777777" w:rsidR="001B1EFE" w:rsidRPr="002D24FD" w:rsidRDefault="001B1EFE" w:rsidP="00A90F7B">
      <w:pPr>
        <w:pStyle w:val="Heading2"/>
        <w:rPr>
          <w:noProof/>
        </w:rPr>
      </w:pPr>
      <w:bookmarkStart w:id="245" w:name="_Toc380693532"/>
      <w:bookmarkStart w:id="246" w:name="_Toc380693721"/>
      <w:bookmarkStart w:id="247" w:name="_Toc380696934"/>
      <w:bookmarkStart w:id="248" w:name="_Toc380734604"/>
      <w:bookmarkStart w:id="249" w:name="_Toc380756483"/>
      <w:bookmarkStart w:id="250" w:name="_Toc382489324"/>
      <w:bookmarkStart w:id="251" w:name="_Toc382491049"/>
      <w:bookmarkStart w:id="252" w:name="_Toc382492811"/>
      <w:bookmarkStart w:id="253" w:name="_Toc382923221"/>
      <w:bookmarkStart w:id="254" w:name="_Toc382923336"/>
      <w:bookmarkStart w:id="255" w:name="_Toc382934947"/>
      <w:bookmarkStart w:id="256" w:name="_Toc383599514"/>
      <w:bookmarkStart w:id="257" w:name="_Toc380693722"/>
      <w:bookmarkStart w:id="258" w:name="_Toc380696935"/>
      <w:bookmarkStart w:id="259" w:name="_Toc380734605"/>
      <w:bookmarkStart w:id="260" w:name="_Toc380756484"/>
      <w:bookmarkStart w:id="261" w:name="_Toc382489325"/>
      <w:bookmarkStart w:id="262" w:name="_Toc382491050"/>
      <w:bookmarkStart w:id="263" w:name="_Toc382492812"/>
      <w:bookmarkStart w:id="264" w:name="_Toc382923222"/>
      <w:bookmarkStart w:id="265" w:name="_Toc382923337"/>
      <w:bookmarkStart w:id="266" w:name="_Toc382934948"/>
      <w:bookmarkStart w:id="267" w:name="_Toc383599515"/>
      <w:bookmarkStart w:id="268" w:name="_Toc384030965"/>
      <w:bookmarkStart w:id="269" w:name="_Ref383931551"/>
      <w:bookmarkStart w:id="270" w:name="_Ref383931558"/>
      <w:bookmarkStart w:id="271" w:name="_Ref383931561"/>
      <w:bookmarkStart w:id="272" w:name="_Toc384030966"/>
      <w:bookmarkStart w:id="273" w:name="_Toc384049970"/>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r w:rsidRPr="002D24FD">
        <w:rPr>
          <w:noProof/>
        </w:rPr>
        <w:t>Install</w:t>
      </w:r>
      <w:r w:rsidR="00D83AD1">
        <w:rPr>
          <w:noProof/>
        </w:rPr>
        <w:t xml:space="preserve"> Git</w:t>
      </w:r>
      <w:bookmarkEnd w:id="269"/>
      <w:bookmarkEnd w:id="270"/>
      <w:bookmarkEnd w:id="271"/>
      <w:bookmarkEnd w:id="272"/>
      <w:bookmarkEnd w:id="273"/>
    </w:p>
    <w:p w14:paraId="19CD37EC" w14:textId="77777777" w:rsidR="006D43CC" w:rsidRPr="008E7191" w:rsidRDefault="006C57DF">
      <w:r>
        <w:t>To install</w:t>
      </w:r>
      <w:r w:rsidR="002D24FD" w:rsidRPr="002239A2">
        <w:t xml:space="preserve"> </w:t>
      </w:r>
      <w:r>
        <w:rPr>
          <w:b/>
        </w:rPr>
        <w:t>G</w:t>
      </w:r>
      <w:r w:rsidR="002D24FD" w:rsidRPr="002239A2">
        <w:rPr>
          <w:b/>
        </w:rPr>
        <w:t>it</w:t>
      </w:r>
      <w:r w:rsidR="002D24FD" w:rsidRPr="002239A2">
        <w:t xml:space="preserve">, make sure you are logged in as </w:t>
      </w:r>
      <w:r w:rsidR="002D24FD" w:rsidRPr="002239A2">
        <w:rPr>
          <w:b/>
        </w:rPr>
        <w:t>ngds</w:t>
      </w:r>
      <w:r w:rsidR="002D24FD" w:rsidRPr="002239A2">
        <w:t>.</w:t>
      </w:r>
      <w:r w:rsidR="00A106AF">
        <w:t xml:space="preserve"> Open an Ubuntu Linux terminal and execute the fo</w:t>
      </w:r>
      <w:r w:rsidR="00A106AF">
        <w:t>l</w:t>
      </w:r>
      <w:r w:rsidR="00A106AF">
        <w:t>lowing commands</w:t>
      </w:r>
      <w:r w:rsidR="00A106AF" w:rsidRPr="00415183">
        <w:t>:</w:t>
      </w:r>
    </w:p>
    <w:tbl>
      <w:tblPr>
        <w:tblStyle w:val="TableGrid"/>
        <w:tblW w:w="0" w:type="auto"/>
        <w:tblLook w:val="04A0" w:firstRow="1" w:lastRow="0" w:firstColumn="1" w:lastColumn="0" w:noHBand="0" w:noVBand="1"/>
      </w:tblPr>
      <w:tblGrid>
        <w:gridCol w:w="9576"/>
      </w:tblGrid>
      <w:tr w:rsidR="00C111FB" w:rsidRPr="00981B61" w14:paraId="2716BC99" w14:textId="77777777" w:rsidTr="005B5568">
        <w:tc>
          <w:tcPr>
            <w:tcW w:w="9576" w:type="dxa"/>
            <w:shd w:val="pct5" w:color="auto" w:fill="auto"/>
          </w:tcPr>
          <w:p w14:paraId="70E72981" w14:textId="77777777" w:rsidR="007E5C8B" w:rsidRPr="00A90F7B" w:rsidRDefault="007E5C8B" w:rsidP="005C10FA">
            <w:pPr>
              <w:spacing w:after="0"/>
              <w:rPr>
                <w:rStyle w:val="Courier"/>
              </w:rPr>
            </w:pPr>
            <w:r w:rsidRPr="00A90F7B">
              <w:rPr>
                <w:rStyle w:val="Courier"/>
              </w:rPr>
              <w:t>%  cd ~ngds</w:t>
            </w:r>
          </w:p>
          <w:p w14:paraId="6F3032B8" w14:textId="77777777" w:rsidR="00C111FB" w:rsidRPr="00A90F7B" w:rsidRDefault="002D24FD" w:rsidP="005C10FA">
            <w:pPr>
              <w:spacing w:after="0"/>
              <w:rPr>
                <w:rStyle w:val="Courier"/>
              </w:rPr>
            </w:pPr>
            <w:r w:rsidRPr="00A90F7B">
              <w:rPr>
                <w:rStyle w:val="Courier"/>
              </w:rPr>
              <w:t xml:space="preserve">% </w:t>
            </w:r>
            <w:r w:rsidR="007E5C8B" w:rsidRPr="00A90F7B">
              <w:rPr>
                <w:rStyle w:val="Courier"/>
              </w:rPr>
              <w:t xml:space="preserve"> </w:t>
            </w:r>
            <w:commentRangeStart w:id="274"/>
            <w:r w:rsidRPr="00A90F7B">
              <w:rPr>
                <w:rStyle w:val="Courier"/>
              </w:rPr>
              <w:t>sudo apt-</w:t>
            </w:r>
            <w:r w:rsidR="00F6375E" w:rsidRPr="00A90F7B">
              <w:rPr>
                <w:rStyle w:val="Courier"/>
              </w:rPr>
              <w:t>get install git</w:t>
            </w:r>
            <w:r w:rsidR="00862614" w:rsidRPr="00A90F7B">
              <w:rPr>
                <w:rStyle w:val="Courier"/>
              </w:rPr>
              <w:t xml:space="preserve"> git-core</w:t>
            </w:r>
            <w:commentRangeEnd w:id="274"/>
            <w:r w:rsidR="002413B2">
              <w:rPr>
                <w:rStyle w:val="CommentReference"/>
              </w:rPr>
              <w:commentReference w:id="274"/>
            </w:r>
          </w:p>
        </w:tc>
      </w:tr>
    </w:tbl>
    <w:p w14:paraId="52488EEE" w14:textId="77777777" w:rsidR="00075C76" w:rsidRDefault="00075C76" w:rsidP="00075C76">
      <w:pPr>
        <w:spacing w:line="240" w:lineRule="auto"/>
        <w:rPr>
          <w:ins w:id="275" w:author="Christy Caudill" w:date="2014-04-01T11:26:00Z"/>
        </w:rPr>
        <w:pPrChange w:id="276" w:author="Christy Caudill" w:date="2014-04-01T11:26:00Z">
          <w:pPr/>
        </w:pPrChange>
      </w:pPr>
    </w:p>
    <w:p w14:paraId="2E4E07E2" w14:textId="058A3CBE" w:rsidR="00433647" w:rsidRPr="00003160" w:rsidRDefault="00672D26" w:rsidP="00672D26">
      <w:r w:rsidRPr="00003160">
        <w:t xml:space="preserve">The </w:t>
      </w:r>
      <w:r>
        <w:t xml:space="preserve">'sudo' command will run the following commands as a super user; you will be asked to enter the password for your </w:t>
      </w:r>
      <w:r w:rsidRPr="00003160">
        <w:rPr>
          <w:b/>
        </w:rPr>
        <w:t>ngds</w:t>
      </w:r>
      <w:r>
        <w:t xml:space="preserve"> login.</w:t>
      </w:r>
    </w:p>
    <w:p w14:paraId="02913BD4" w14:textId="77777777" w:rsidR="00623D11" w:rsidRPr="00A90F7B" w:rsidRDefault="00623D11" w:rsidP="00A90F7B">
      <w:pPr>
        <w:pStyle w:val="Heading2"/>
      </w:pPr>
      <w:bookmarkStart w:id="277" w:name="_Toc379537697"/>
      <w:bookmarkStart w:id="278" w:name="_Toc379537698"/>
      <w:bookmarkStart w:id="279" w:name="_Toc384030967"/>
      <w:bookmarkStart w:id="280" w:name="_Toc384049971"/>
      <w:bookmarkEnd w:id="277"/>
      <w:bookmarkEnd w:id="278"/>
      <w:r w:rsidRPr="00A90F7B">
        <w:t>Obtain the NGDS Software Stack Installation Files</w:t>
      </w:r>
      <w:bookmarkEnd w:id="279"/>
      <w:bookmarkEnd w:id="280"/>
    </w:p>
    <w:p w14:paraId="18B0D583" w14:textId="2DECC684" w:rsidR="00B1462A" w:rsidRDefault="000A10C2" w:rsidP="00A90F7B">
      <w:r>
        <w:t xml:space="preserve">To obtain the installation files for the NGDS Software Stack, </w:t>
      </w:r>
      <w:r w:rsidR="00A106AF">
        <w:t xml:space="preserve">create a </w:t>
      </w:r>
      <w:r w:rsidR="00A106AF" w:rsidRPr="00075C76">
        <w:rPr>
          <w:b/>
          <w:rPrChange w:id="281" w:author="Christy Caudill" w:date="2014-04-01T11:26:00Z">
            <w:rPr>
              <w:b/>
              <w:highlight w:val="yellow"/>
            </w:rPr>
          </w:rPrChange>
        </w:rPr>
        <w:t>tmp</w:t>
      </w:r>
      <w:r w:rsidR="00A106AF" w:rsidRPr="00075C76">
        <w:rPr>
          <w:rPrChange w:id="282" w:author="Christy Caudill" w:date="2014-04-01T11:26:00Z">
            <w:rPr>
              <w:highlight w:val="yellow"/>
            </w:rPr>
          </w:rPrChange>
        </w:rPr>
        <w:t xml:space="preserve"> directory</w:t>
      </w:r>
      <w:r w:rsidR="004819BD">
        <w:t xml:space="preserve"> in the ~ngds direct</w:t>
      </w:r>
      <w:r w:rsidR="004819BD">
        <w:t>o</w:t>
      </w:r>
      <w:r w:rsidR="004819BD">
        <w:t>ry (the home directory for the ngds user)</w:t>
      </w:r>
      <w:r w:rsidR="00A106AF">
        <w:t xml:space="preserve"> and clone the git repository</w:t>
      </w:r>
      <w:r w:rsidR="00B1462A" w:rsidRPr="00415183">
        <w:t>:</w:t>
      </w:r>
    </w:p>
    <w:tbl>
      <w:tblPr>
        <w:tblStyle w:val="TableGrid"/>
        <w:tblW w:w="0" w:type="auto"/>
        <w:tblLook w:val="04A0" w:firstRow="1" w:lastRow="0" w:firstColumn="1" w:lastColumn="0" w:noHBand="0" w:noVBand="1"/>
      </w:tblPr>
      <w:tblGrid>
        <w:gridCol w:w="9576"/>
      </w:tblGrid>
      <w:tr w:rsidR="000A10C2" w:rsidRPr="00C03A67" w14:paraId="7C4C1270" w14:textId="77777777" w:rsidTr="005B5568">
        <w:tc>
          <w:tcPr>
            <w:tcW w:w="9576" w:type="dxa"/>
            <w:shd w:val="pct5" w:color="auto" w:fill="auto"/>
          </w:tcPr>
          <w:p w14:paraId="52FBBD7C" w14:textId="77777777" w:rsidR="000A10C2" w:rsidRPr="00A90F7B" w:rsidRDefault="000A10C2" w:rsidP="000A10C2">
            <w:pPr>
              <w:spacing w:after="0"/>
              <w:rPr>
                <w:rStyle w:val="Courier"/>
              </w:rPr>
            </w:pPr>
            <w:r w:rsidRPr="00A90F7B">
              <w:rPr>
                <w:rStyle w:val="Courier"/>
              </w:rPr>
              <w:t>%  mkdir tmp</w:t>
            </w:r>
          </w:p>
          <w:p w14:paraId="1EA1260D" w14:textId="77777777" w:rsidR="000A10C2" w:rsidRPr="00A90F7B" w:rsidRDefault="000A10C2" w:rsidP="000A10C2">
            <w:pPr>
              <w:spacing w:after="0"/>
              <w:rPr>
                <w:rStyle w:val="Courier"/>
              </w:rPr>
            </w:pPr>
            <w:r w:rsidRPr="00A90F7B">
              <w:rPr>
                <w:rStyle w:val="Courier"/>
              </w:rPr>
              <w:t>%  cd tmp</w:t>
            </w:r>
          </w:p>
          <w:p w14:paraId="273D78B2" w14:textId="77777777" w:rsidR="000A10C2" w:rsidRPr="00A90F7B" w:rsidRDefault="000A10C2" w:rsidP="000A10C2">
            <w:pPr>
              <w:spacing w:after="0"/>
              <w:rPr>
                <w:rStyle w:val="Courier"/>
              </w:rPr>
            </w:pPr>
            <w:r w:rsidRPr="00A90F7B">
              <w:rPr>
                <w:rStyle w:val="Courier"/>
              </w:rPr>
              <w:t>%  git clone https://github.com/ngds/ckanext-ngds.</w:t>
            </w:r>
            <w:commentRangeStart w:id="283"/>
            <w:r w:rsidRPr="00A90F7B">
              <w:rPr>
                <w:rStyle w:val="Courier"/>
              </w:rPr>
              <w:t>git</w:t>
            </w:r>
            <w:commentRangeEnd w:id="283"/>
            <w:r w:rsidR="004819BD">
              <w:rPr>
                <w:rStyle w:val="CommentReference"/>
              </w:rPr>
              <w:commentReference w:id="283"/>
            </w:r>
          </w:p>
        </w:tc>
      </w:tr>
    </w:tbl>
    <w:p w14:paraId="0D6C415C" w14:textId="77777777" w:rsidR="00B1462A" w:rsidRPr="00415183" w:rsidRDefault="00B1462A" w:rsidP="00A90F7B"/>
    <w:p w14:paraId="0D1424D7" w14:textId="77777777" w:rsidR="00DC60C7" w:rsidRPr="006A47B1" w:rsidRDefault="00DC60C7" w:rsidP="00A90F7B">
      <w:pPr>
        <w:pStyle w:val="Heading2"/>
        <w:rPr>
          <w:noProof/>
        </w:rPr>
      </w:pPr>
      <w:bookmarkStart w:id="284" w:name="_Toc379537700"/>
      <w:bookmarkStart w:id="285" w:name="_Toc384030968"/>
      <w:bookmarkStart w:id="286" w:name="_Toc384049972"/>
      <w:bookmarkEnd w:id="284"/>
      <w:r>
        <w:rPr>
          <w:noProof/>
        </w:rPr>
        <w:t>Set Installation Parameters</w:t>
      </w:r>
      <w:bookmarkEnd w:id="285"/>
      <w:bookmarkEnd w:id="286"/>
    </w:p>
    <w:p w14:paraId="58D60B58" w14:textId="5F159835" w:rsidR="00E30029" w:rsidRDefault="00CC5A1D" w:rsidP="00A90F7B">
      <w:r>
        <w:t xml:space="preserve">Before running the NGDS Software Stack installation script, you will need to </w:t>
      </w:r>
      <w:r w:rsidR="009C1D85">
        <w:t xml:space="preserve">ensure </w:t>
      </w:r>
      <w:r w:rsidR="004819BD">
        <w:t>specific required</w:t>
      </w:r>
      <w:r>
        <w:t xml:space="preserve"> installation </w:t>
      </w:r>
      <w:r w:rsidR="00055DFC">
        <w:t>parameters</w:t>
      </w:r>
      <w:r w:rsidR="005861EC">
        <w:t xml:space="preserve"> exist</w:t>
      </w:r>
      <w:r>
        <w:t>. To do so, nav</w:t>
      </w:r>
      <w:r w:rsidR="007A22C7">
        <w:t>igate to the following directories and use a text editor to make the following changes</w:t>
      </w:r>
      <w:r>
        <w:t>:</w:t>
      </w:r>
    </w:p>
    <w:tbl>
      <w:tblPr>
        <w:tblStyle w:val="TableGrid"/>
        <w:tblW w:w="0" w:type="auto"/>
        <w:tblLook w:val="04A0" w:firstRow="1" w:lastRow="0" w:firstColumn="1" w:lastColumn="0" w:noHBand="0" w:noVBand="1"/>
      </w:tblPr>
      <w:tblGrid>
        <w:gridCol w:w="9576"/>
      </w:tblGrid>
      <w:tr w:rsidR="00AB4226" w:rsidRPr="00C03A67" w14:paraId="6BA3D158" w14:textId="77777777" w:rsidTr="00D01FB3">
        <w:tc>
          <w:tcPr>
            <w:tcW w:w="9576" w:type="dxa"/>
            <w:shd w:val="pct5" w:color="auto" w:fill="auto"/>
          </w:tcPr>
          <w:p w14:paraId="267E1480" w14:textId="77777777" w:rsidR="00405A7F" w:rsidRPr="00A90F7B" w:rsidRDefault="00405A7F" w:rsidP="00405A7F">
            <w:pPr>
              <w:pStyle w:val="HTMLPreformatted"/>
              <w:rPr>
                <w:rStyle w:val="Courier"/>
              </w:rPr>
            </w:pPr>
            <w:r w:rsidRPr="00A90F7B">
              <w:rPr>
                <w:rStyle w:val="Courier"/>
              </w:rPr>
              <w:lastRenderedPageBreak/>
              <w:t>%  cd ckanext-ngds/installation</w:t>
            </w:r>
          </w:p>
          <w:p w14:paraId="4DE52AB2" w14:textId="77777777" w:rsidR="00AB4226" w:rsidRPr="00A90F7B" w:rsidRDefault="00AB4226" w:rsidP="00E30029">
            <w:pPr>
              <w:spacing w:after="0"/>
              <w:rPr>
                <w:rStyle w:val="Courier"/>
              </w:rPr>
            </w:pPr>
            <w:r w:rsidRPr="00A90F7B">
              <w:rPr>
                <w:rStyle w:val="Courier"/>
              </w:rPr>
              <w:t xml:space="preserve">%  sudo nano </w:t>
            </w:r>
            <w:r w:rsidR="00E30029" w:rsidRPr="00A90F7B">
              <w:rPr>
                <w:rStyle w:val="Courier"/>
              </w:rPr>
              <w:t>install-ngds.sh</w:t>
            </w:r>
          </w:p>
        </w:tc>
      </w:tr>
    </w:tbl>
    <w:p w14:paraId="06A2FF47" w14:textId="77777777" w:rsidR="00AB4226" w:rsidRDefault="00AB4226" w:rsidP="00A90F7B"/>
    <w:p w14:paraId="36280642" w14:textId="77777777" w:rsidR="009F1069" w:rsidRPr="00415183" w:rsidRDefault="009F1069" w:rsidP="00A90F7B">
      <w:r w:rsidRPr="00415183">
        <w:t xml:space="preserve">The most important variables </w:t>
      </w:r>
      <w:r w:rsidR="00CC5A1D">
        <w:t xml:space="preserve">to specify </w:t>
      </w:r>
      <w:r w:rsidRPr="00415183">
        <w:t>are:</w:t>
      </w:r>
    </w:p>
    <w:p w14:paraId="3884E60C" w14:textId="4E9ECFFE" w:rsidR="00F275A4" w:rsidRPr="00A90F7B" w:rsidRDefault="00E30029" w:rsidP="00C75E47">
      <w:pPr>
        <w:pStyle w:val="ListBullet"/>
      </w:pPr>
      <w:r w:rsidRPr="00C75E47">
        <w:t xml:space="preserve">depolyment_type: </w:t>
      </w:r>
      <w:r w:rsidR="009B7C20" w:rsidRPr="00A90F7B">
        <w:t>U</w:t>
      </w:r>
      <w:r w:rsidRPr="00A90F7B">
        <w:t>ser may c</w:t>
      </w:r>
      <w:r w:rsidR="009F1069" w:rsidRPr="00A90F7B">
        <w:t xml:space="preserve">hoose between </w:t>
      </w:r>
      <w:r w:rsidR="00807A71" w:rsidRPr="00C75E47">
        <w:t>publisherpublisher or aggregator</w:t>
      </w:r>
      <w:r w:rsidR="00F37091" w:rsidRPr="00C75E47">
        <w:t xml:space="preserve"> </w:t>
      </w:r>
      <w:r w:rsidR="00F67981" w:rsidRPr="00A90F7B">
        <w:t>mode:</w:t>
      </w:r>
      <w:r w:rsidR="009F1069" w:rsidRPr="00A90F7B">
        <w:t xml:space="preserve"> </w:t>
      </w:r>
    </w:p>
    <w:p w14:paraId="5D7A2C8E" w14:textId="45212374" w:rsidR="009F1069" w:rsidRPr="002664E2" w:rsidRDefault="002664E2" w:rsidP="002664E2">
      <w:pPr>
        <w:pStyle w:val="ListBullet2"/>
      </w:pPr>
      <w:r>
        <w:t xml:space="preserve">"node"-- </w:t>
      </w:r>
      <w:r w:rsidR="00F275A4" w:rsidRPr="002664E2">
        <w:t>will set up the installation as a publisher node</w:t>
      </w:r>
    </w:p>
    <w:p w14:paraId="330C2764" w14:textId="2359FF7F" w:rsidR="00F275A4" w:rsidRPr="00C75E47" w:rsidRDefault="002664E2" w:rsidP="002664E2">
      <w:pPr>
        <w:pStyle w:val="ListBullet2"/>
      </w:pPr>
      <w:r>
        <w:t xml:space="preserve">"central" -- </w:t>
      </w:r>
      <w:r w:rsidR="00807A71" w:rsidRPr="00A90F7B">
        <w:t xml:space="preserve"> </w:t>
      </w:r>
      <w:r w:rsidR="00F275A4" w:rsidRPr="00A90F7B">
        <w:t xml:space="preserve">will set up the installation </w:t>
      </w:r>
      <w:r w:rsidR="00F67981" w:rsidRPr="00A90F7B">
        <w:t>as an  aggregator</w:t>
      </w:r>
      <w:r w:rsidR="00F67981" w:rsidRPr="00C75E47">
        <w:t xml:space="preserve"> node</w:t>
      </w:r>
    </w:p>
    <w:p w14:paraId="744FFF11" w14:textId="0F11811D" w:rsidR="00374F46" w:rsidRPr="00A90F7B" w:rsidRDefault="008C4416" w:rsidP="00A90F7B">
      <w:pPr>
        <w:pStyle w:val="ListBullet"/>
      </w:pPr>
      <w:r w:rsidRPr="00A90F7B">
        <w:t>site_url=’http://</w:t>
      </w:r>
      <w:r w:rsidR="008413BE" w:rsidRPr="00A90F7B">
        <w:t>myservername_IPname</w:t>
      </w:r>
      <w:r w:rsidRPr="00A90F7B">
        <w:t>’</w:t>
      </w:r>
      <w:r w:rsidR="002664E2">
        <w:t>. This can be left to the default value (</w:t>
      </w:r>
      <w:r w:rsidR="002664E2" w:rsidRPr="00A90F7B">
        <w:t>http://127.0.0.1</w:t>
      </w:r>
      <w:r w:rsidR="002664E2">
        <w:t xml:space="preserve">), which is the IP for 'localhost', i.e. a local address for the machine on which the install is being </w:t>
      </w:r>
      <w:commentRangeStart w:id="287"/>
      <w:r w:rsidR="002664E2">
        <w:t>done</w:t>
      </w:r>
      <w:commentRangeEnd w:id="287"/>
      <w:r w:rsidR="004857C7">
        <w:rPr>
          <w:rStyle w:val="CommentReference"/>
          <w:kern w:val="0"/>
        </w:rPr>
        <w:commentReference w:id="287"/>
      </w:r>
      <w:r w:rsidR="002664E2">
        <w:t>.</w:t>
      </w:r>
    </w:p>
    <w:p w14:paraId="3BF923EA" w14:textId="77777777" w:rsidR="00250876" w:rsidRPr="00A90F7B" w:rsidRDefault="00250876" w:rsidP="00A90F7B">
      <w:pPr>
        <w:pStyle w:val="ListBullet"/>
      </w:pPr>
      <w:r w:rsidRPr="00A90F7B">
        <w:t>SERVER_NAME = Should be the same as the 'site_url' (ex. http://127.0.0.1)</w:t>
      </w:r>
    </w:p>
    <w:p w14:paraId="5FE3A1D8" w14:textId="77777777" w:rsidR="00250876" w:rsidRPr="00A90F7B" w:rsidRDefault="00250876" w:rsidP="00A90F7B">
      <w:pPr>
        <w:pStyle w:val="ListBullet"/>
      </w:pPr>
      <w:r w:rsidRPr="00A90F7B">
        <w:t>SMTP_SERVER = A server that receives outgoing email messages and routes them to recipients (ex. smtp.gmail.com:587)</w:t>
      </w:r>
    </w:p>
    <w:p w14:paraId="3AC4D381" w14:textId="77777777" w:rsidR="00250876" w:rsidRPr="00A90F7B" w:rsidRDefault="00250876" w:rsidP="00A90F7B">
      <w:pPr>
        <w:pStyle w:val="ListBullet"/>
      </w:pPr>
      <w:r w:rsidRPr="00A90F7B">
        <w:t>SMTP_STARTTLS = An extension which upgrades a plain text connection to an encrypted one (ex. True)</w:t>
      </w:r>
    </w:p>
    <w:p w14:paraId="2BF2D541" w14:textId="77777777" w:rsidR="00250876" w:rsidRPr="00A90F7B" w:rsidRDefault="00250876" w:rsidP="00A90F7B">
      <w:pPr>
        <w:pStyle w:val="ListBullet"/>
      </w:pPr>
      <w:r w:rsidRPr="00A90F7B">
        <w:t>SMTP_USER = An email address that will send automated emails from CKAN, through the SMTP server (ex. email@gmail.com)</w:t>
      </w:r>
    </w:p>
    <w:p w14:paraId="1DEBECD7" w14:textId="77777777" w:rsidR="00B10C63" w:rsidRPr="00A90F7B" w:rsidRDefault="00250876" w:rsidP="00A90F7B">
      <w:pPr>
        <w:pStyle w:val="ListBullet"/>
      </w:pPr>
      <w:r w:rsidRPr="00A90F7B">
        <w:t>SMTP_PASSWORD = The password associated with the above email address</w:t>
      </w:r>
    </w:p>
    <w:p w14:paraId="7EE9BFDB" w14:textId="4A24DFBA" w:rsidR="00BB7D80" w:rsidRPr="00A90F7B" w:rsidRDefault="00BB7D80" w:rsidP="00A90F7B">
      <w:pPr>
        <w:pStyle w:val="ListBullet"/>
      </w:pPr>
      <w:r w:rsidRPr="00A90F7B">
        <w:t>GEOSERVER_REST_URL = Which contains the connection parameters for Geoserver, in the form:</w:t>
      </w:r>
    </w:p>
    <w:p w14:paraId="687226E6" w14:textId="77777777" w:rsidR="00BB7D80" w:rsidRPr="005E68DF" w:rsidRDefault="00BB7D80" w:rsidP="00D022B5">
      <w:pPr>
        <w:pStyle w:val="ListBullet"/>
        <w:spacing w:after="120"/>
      </w:pPr>
      <w:r w:rsidRPr="00A90F7B">
        <w:t>"geoserver://{username</w:t>
      </w:r>
      <w:r w:rsidR="005974AA" w:rsidRPr="00A90F7B">
        <w:t>}:{pa</w:t>
      </w:r>
      <w:r w:rsidR="005974AA">
        <w:t>ssword}@{geoserver_rest</w:t>
      </w:r>
      <w:r>
        <w:t>_url}"</w:t>
      </w:r>
    </w:p>
    <w:p w14:paraId="7E4B2695" w14:textId="4EAB6342" w:rsidR="009F1069" w:rsidRDefault="002E6184" w:rsidP="00A90F7B">
      <w:r>
        <w:t xml:space="preserve">The </w:t>
      </w:r>
      <w:r w:rsidR="005C08E9" w:rsidRPr="005C08E9">
        <w:rPr>
          <w:b/>
        </w:rPr>
        <w:t>site_url</w:t>
      </w:r>
      <w:r w:rsidR="005C08E9">
        <w:t xml:space="preserve"> should indicate the exact web-facing server or IP address on which this </w:t>
      </w:r>
      <w:r w:rsidR="004857C7">
        <w:t>NGDSNGDS CKAN node is to be accessible; this must be a publically accessible IP address if users b</w:t>
      </w:r>
      <w:r w:rsidR="004857C7">
        <w:t>e</w:t>
      </w:r>
      <w:r w:rsidR="004857C7">
        <w:t>side the installing user are to be able to access the site</w:t>
      </w:r>
      <w:r w:rsidR="005C08E9">
        <w:t>.</w:t>
      </w:r>
      <w:r>
        <w:t xml:space="preserve"> </w:t>
      </w:r>
      <w:r w:rsidR="009F1069" w:rsidRPr="00415183">
        <w:t xml:space="preserve">Other variables such as the </w:t>
      </w:r>
      <w:r w:rsidR="00CC5A1D">
        <w:t>Apache T</w:t>
      </w:r>
      <w:r w:rsidR="00CC5A1D" w:rsidRPr="00415183">
        <w:t xml:space="preserve">omcat </w:t>
      </w:r>
      <w:r w:rsidR="009F1069" w:rsidRPr="00415183">
        <w:t>home directory can be co</w:t>
      </w:r>
      <w:r w:rsidR="009F1069" w:rsidRPr="00415183">
        <w:t>n</w:t>
      </w:r>
      <w:r w:rsidR="009F1069" w:rsidRPr="00415183">
        <w:t>figured</w:t>
      </w:r>
      <w:r w:rsidR="00510787">
        <w:t xml:space="preserve"> in this file</w:t>
      </w:r>
      <w:r w:rsidR="009F1069" w:rsidRPr="00415183">
        <w:t xml:space="preserve"> as well. Do not change anything beyond line 95</w:t>
      </w:r>
      <w:r w:rsidR="009937DA">
        <w:t xml:space="preserve">, which reads, </w:t>
      </w:r>
      <w:r w:rsidR="009F1069" w:rsidRPr="00D022B5">
        <w:rPr>
          <w:highlight w:val="yellow"/>
        </w:rPr>
        <w:t xml:space="preserve">“DO NOT CHANGE ANYTHING BELOW THIS </w:t>
      </w:r>
      <w:commentRangeStart w:id="288"/>
      <w:r w:rsidR="009F1069" w:rsidRPr="00D022B5">
        <w:rPr>
          <w:highlight w:val="yellow"/>
        </w:rPr>
        <w:t>POINT</w:t>
      </w:r>
      <w:commentRangeEnd w:id="288"/>
      <w:r w:rsidR="004857C7">
        <w:rPr>
          <w:rStyle w:val="CommentReference"/>
        </w:rPr>
        <w:commentReference w:id="288"/>
      </w:r>
      <w:r w:rsidR="009F1069" w:rsidRPr="00D022B5">
        <w:rPr>
          <w:highlight w:val="yellow"/>
        </w:rPr>
        <w:t>”</w:t>
      </w:r>
      <w:r w:rsidR="009F1069" w:rsidRPr="00415183">
        <w:t>.</w:t>
      </w:r>
    </w:p>
    <w:p w14:paraId="24142AF3" w14:textId="77777777" w:rsidR="007A22C7" w:rsidRPr="007A22C7" w:rsidRDefault="007A22C7" w:rsidP="00A90F7B">
      <w:r>
        <w:t xml:space="preserve">The same </w:t>
      </w:r>
      <w:r>
        <w:rPr>
          <w:b/>
        </w:rPr>
        <w:t>site_url</w:t>
      </w:r>
      <w:r>
        <w:t xml:space="preserve"> indicated above must be indicated in the </w:t>
      </w:r>
      <w:r w:rsidR="005974AA">
        <w:rPr>
          <w:b/>
        </w:rPr>
        <w:t>GEOSERVER_REST_URL</w:t>
      </w:r>
      <w:r w:rsidR="005974AA">
        <w:t xml:space="preserve"> variable.  </w:t>
      </w:r>
      <w:r w:rsidR="00942E7C">
        <w:t>This will allow web services published through the installed GeoServe</w:t>
      </w:r>
      <w:r w:rsidR="005974AA">
        <w:t>r instance to be web-accessible.  Reme</w:t>
      </w:r>
      <w:r w:rsidR="005974AA">
        <w:t>m</w:t>
      </w:r>
      <w:r w:rsidR="005974AA">
        <w:t>ber the username and password, as they will be needed in the post-installation process to create a user account that CKAN can use with Geoserver:</w:t>
      </w:r>
    </w:p>
    <w:p w14:paraId="34C079D4" w14:textId="77777777" w:rsidR="007A22C7" w:rsidRPr="00C75E47" w:rsidRDefault="005974AA" w:rsidP="007A22C7">
      <w:pPr>
        <w:pStyle w:val="HTMLPreformatted"/>
        <w:rPr>
          <w:rStyle w:val="Courier"/>
        </w:rPr>
      </w:pPr>
      <w:r w:rsidRPr="00A90F7B">
        <w:rPr>
          <w:rStyle w:val="Courier"/>
        </w:rPr>
        <w:t xml:space="preserve">GEOSERVER_REST_URL = </w:t>
      </w:r>
      <w:r w:rsidR="007A22C7" w:rsidRPr="00C75E47">
        <w:rPr>
          <w:rStyle w:val="Courier"/>
        </w:rPr>
        <w:t>"geoser</w:t>
      </w:r>
      <w:r w:rsidRPr="00C75E47">
        <w:rPr>
          <w:rStyle w:val="Courier"/>
        </w:rPr>
        <w:t>v</w:t>
      </w:r>
      <w:r w:rsidR="007A22C7" w:rsidRPr="00A90F7B">
        <w:rPr>
          <w:rStyle w:val="Courier"/>
        </w:rPr>
        <w:t>er://admin:geoserver@myservername_IPname</w:t>
      </w:r>
      <w:r w:rsidR="007A22C7" w:rsidRPr="00C75E47">
        <w:rPr>
          <w:rStyle w:val="Courier"/>
        </w:rPr>
        <w:t>:8080/</w:t>
      </w:r>
    </w:p>
    <w:p w14:paraId="570E93C7" w14:textId="77777777" w:rsidR="007A22C7" w:rsidRPr="00A90F7B" w:rsidRDefault="007A22C7" w:rsidP="007A22C7">
      <w:pPr>
        <w:pStyle w:val="HTMLPreformatted"/>
        <w:rPr>
          <w:rStyle w:val="Courier"/>
        </w:rPr>
      </w:pPr>
      <w:r w:rsidRPr="00C75E47">
        <w:rPr>
          <w:rStyle w:val="Courier"/>
        </w:rPr>
        <w:t>geoserver/rest"</w:t>
      </w:r>
    </w:p>
    <w:p w14:paraId="65482A5C" w14:textId="77777777" w:rsidR="007A22C7" w:rsidRPr="00415183" w:rsidRDefault="007A22C7" w:rsidP="00A90F7B"/>
    <w:p w14:paraId="1C8DE8EF" w14:textId="77777777" w:rsidR="00AA5C22" w:rsidRPr="006A47B1" w:rsidRDefault="00AA5C22" w:rsidP="00A90F7B">
      <w:pPr>
        <w:pStyle w:val="Heading2"/>
        <w:rPr>
          <w:noProof/>
        </w:rPr>
      </w:pPr>
      <w:bookmarkStart w:id="289" w:name="_Toc384030969"/>
      <w:bookmarkStart w:id="290" w:name="_Toc384049973"/>
      <w:r>
        <w:rPr>
          <w:noProof/>
        </w:rPr>
        <w:t>Run the Installation Script</w:t>
      </w:r>
      <w:bookmarkEnd w:id="289"/>
      <w:bookmarkEnd w:id="290"/>
    </w:p>
    <w:p w14:paraId="0B2DE6AE" w14:textId="77777777" w:rsidR="00CC5A1D" w:rsidRDefault="00F90F5D" w:rsidP="00A90F7B">
      <w:r>
        <w:t>In an</w:t>
      </w:r>
      <w:r w:rsidR="00CC5A1D">
        <w:t xml:space="preserve"> Ubuntu Linux terminal</w:t>
      </w:r>
      <w:r>
        <w:t xml:space="preserve">, in the </w:t>
      </w:r>
      <w:r>
        <w:rPr>
          <w:b/>
        </w:rPr>
        <w:t>installation</w:t>
      </w:r>
      <w:r>
        <w:t xml:space="preserve"> directory,</w:t>
      </w:r>
      <w:r w:rsidR="00CC5A1D">
        <w:t xml:space="preserve"> execute the following command:</w:t>
      </w:r>
    </w:p>
    <w:tbl>
      <w:tblPr>
        <w:tblStyle w:val="TableGrid"/>
        <w:tblW w:w="0" w:type="auto"/>
        <w:tblLook w:val="04A0" w:firstRow="1" w:lastRow="0" w:firstColumn="1" w:lastColumn="0" w:noHBand="0" w:noVBand="1"/>
      </w:tblPr>
      <w:tblGrid>
        <w:gridCol w:w="9576"/>
      </w:tblGrid>
      <w:tr w:rsidR="00CC5A1D" w:rsidRPr="00C03A67" w14:paraId="7BE367D7" w14:textId="77777777" w:rsidTr="005B5568">
        <w:tc>
          <w:tcPr>
            <w:tcW w:w="9576" w:type="dxa"/>
            <w:shd w:val="pct5" w:color="auto" w:fill="auto"/>
          </w:tcPr>
          <w:p w14:paraId="7AF74A1E" w14:textId="200BB6B1" w:rsidR="00CC5A1D" w:rsidRPr="00A90F7B" w:rsidRDefault="00CC5A1D" w:rsidP="00D022B5">
            <w:pPr>
              <w:spacing w:after="0"/>
              <w:rPr>
                <w:rStyle w:val="Courier"/>
              </w:rPr>
            </w:pPr>
            <w:r w:rsidRPr="00A90F7B">
              <w:rPr>
                <w:rStyle w:val="Courier"/>
              </w:rPr>
              <w:t>%  sudo ./install</w:t>
            </w:r>
            <w:r w:rsidR="00975D00">
              <w:rPr>
                <w:rStyle w:val="Courier"/>
              </w:rPr>
              <w:t>-</w:t>
            </w:r>
            <w:del w:id="291" w:author="Christy Caudill" w:date="2014-04-01T11:27:00Z">
              <w:r w:rsidR="00975D00" w:rsidDel="00075C76">
                <w:rPr>
                  <w:rStyle w:val="Courier"/>
                </w:rPr>
                <w:delText>-</w:delText>
              </w:r>
            </w:del>
            <w:r w:rsidRPr="00A90F7B">
              <w:rPr>
                <w:rStyle w:val="Courier"/>
              </w:rPr>
              <w:t>ngds.sh</w:t>
            </w:r>
          </w:p>
        </w:tc>
      </w:tr>
    </w:tbl>
    <w:p w14:paraId="5E13A88D" w14:textId="77777777" w:rsidR="009F1069" w:rsidRDefault="00F851A4" w:rsidP="00A90F7B">
      <w:r>
        <w:rPr>
          <w:rStyle w:val="CommentReference"/>
        </w:rPr>
        <w:commentReference w:id="292"/>
      </w:r>
      <w:r>
        <w:rPr>
          <w:rStyle w:val="CommentReference"/>
        </w:rPr>
        <w:commentReference w:id="293"/>
      </w:r>
    </w:p>
    <w:p w14:paraId="33361665" w14:textId="77777777" w:rsidR="0057546F" w:rsidRDefault="00F73A52" w:rsidP="00A90F7B">
      <w:r>
        <w:t>The above script will take some time to install various features and functions</w:t>
      </w:r>
      <w:r w:rsidR="0057546F">
        <w:t>.</w:t>
      </w:r>
    </w:p>
    <w:p w14:paraId="3D05ED1E" w14:textId="3FFDCC4B" w:rsidR="00B1462A" w:rsidRDefault="00AD195F" w:rsidP="00A90F7B">
      <w:r>
        <w:t xml:space="preserve">Watch the console output during this process to spot any errors that might be flagged; if the there is a message to "See the log file… (file location path)…to fix the issue and try again" near the bottom of the console output, before returning to the Ubuntu command line prompt, you'll have to check the log file </w:t>
      </w:r>
      <w:r>
        <w:lastRenderedPageBreak/>
        <w:t>to continue. If no such messages appear, t</w:t>
      </w:r>
      <w:r w:rsidR="00B72B89">
        <w:t>h</w:t>
      </w:r>
      <w:r w:rsidR="00414541">
        <w:t>e</w:t>
      </w:r>
      <w:r>
        <w:t>t</w:t>
      </w:r>
      <w:r w:rsidR="00B72B89">
        <w:t xml:space="preserve"> NGDS Software Stack</w:t>
      </w:r>
      <w:r w:rsidR="00414541">
        <w:t xml:space="preserve"> has been installed</w:t>
      </w:r>
      <w:r w:rsidR="00286DBF">
        <w:t>; follow the add</w:t>
      </w:r>
      <w:r w:rsidR="00286DBF">
        <w:t>i</w:t>
      </w:r>
      <w:r w:rsidR="00286DBF">
        <w:t>tional steps below to complete configuration of your new node.</w:t>
      </w:r>
    </w:p>
    <w:p w14:paraId="21B89F3B" w14:textId="77777777" w:rsidR="00DF4A7F" w:rsidRPr="006A47B1" w:rsidRDefault="00DF4A7F" w:rsidP="00A90F7B">
      <w:pPr>
        <w:pStyle w:val="Heading2"/>
        <w:rPr>
          <w:noProof/>
        </w:rPr>
      </w:pPr>
      <w:bookmarkStart w:id="294" w:name="_Toc384030970"/>
      <w:bookmarkStart w:id="295" w:name="_Toc384030971"/>
      <w:bookmarkStart w:id="296" w:name="_Toc384049974"/>
      <w:bookmarkStart w:id="297" w:name="_Toc377463039"/>
      <w:bookmarkEnd w:id="294"/>
      <w:r>
        <w:rPr>
          <w:noProof/>
        </w:rPr>
        <w:t>Final Steps</w:t>
      </w:r>
      <w:bookmarkEnd w:id="295"/>
      <w:bookmarkEnd w:id="296"/>
    </w:p>
    <w:p w14:paraId="6723C107" w14:textId="5AFC135D" w:rsidR="00433647" w:rsidRPr="00FB6A10" w:rsidRDefault="00433647" w:rsidP="00075829">
      <w:bookmarkStart w:id="298" w:name="_Toc380693542"/>
      <w:bookmarkStart w:id="299" w:name="_Toc380693730"/>
      <w:bookmarkStart w:id="300" w:name="_Toc380696943"/>
      <w:bookmarkStart w:id="301" w:name="_Toc380734613"/>
      <w:bookmarkStart w:id="302" w:name="_Toc380756492"/>
      <w:bookmarkStart w:id="303" w:name="_Toc382489332"/>
      <w:bookmarkStart w:id="304" w:name="_Toc382491057"/>
      <w:bookmarkStart w:id="305" w:name="_Toc382492819"/>
      <w:bookmarkStart w:id="306" w:name="_Toc382923228"/>
      <w:bookmarkStart w:id="307" w:name="_Toc382923343"/>
      <w:bookmarkStart w:id="308" w:name="_Toc382934954"/>
      <w:bookmarkStart w:id="309" w:name="_Toc383599521"/>
      <w:bookmarkStart w:id="310" w:name="_Toc380693543"/>
      <w:bookmarkStart w:id="311" w:name="_Toc380693731"/>
      <w:bookmarkStart w:id="312" w:name="_Toc380696944"/>
      <w:bookmarkStart w:id="313" w:name="_Toc380734614"/>
      <w:bookmarkStart w:id="314" w:name="_Toc380756493"/>
      <w:bookmarkStart w:id="315" w:name="_Toc382489333"/>
      <w:bookmarkStart w:id="316" w:name="_Toc382491058"/>
      <w:bookmarkStart w:id="317" w:name="_Toc382492820"/>
      <w:bookmarkStart w:id="318" w:name="_Toc382923229"/>
      <w:bookmarkStart w:id="319" w:name="_Toc382923344"/>
      <w:bookmarkStart w:id="320" w:name="_Toc382934955"/>
      <w:bookmarkStart w:id="321" w:name="_Toc383599522"/>
      <w:bookmarkStart w:id="322" w:name="_Toc380693544"/>
      <w:bookmarkStart w:id="323" w:name="_Toc380693732"/>
      <w:bookmarkStart w:id="324" w:name="_Toc380696945"/>
      <w:bookmarkStart w:id="325" w:name="_Toc380734615"/>
      <w:bookmarkStart w:id="326" w:name="_Toc380756494"/>
      <w:bookmarkStart w:id="327" w:name="_Toc382489334"/>
      <w:bookmarkStart w:id="328" w:name="_Toc382491059"/>
      <w:bookmarkStart w:id="329" w:name="_Toc382492821"/>
      <w:bookmarkStart w:id="330" w:name="_Toc382923230"/>
      <w:bookmarkStart w:id="331" w:name="_Toc382923345"/>
      <w:bookmarkStart w:id="332" w:name="_Toc382934956"/>
      <w:bookmarkStart w:id="333" w:name="_Toc383599523"/>
      <w:bookmarkStart w:id="334" w:name="_Toc380693545"/>
      <w:bookmarkStart w:id="335" w:name="_Toc380693733"/>
      <w:bookmarkStart w:id="336" w:name="_Toc380696946"/>
      <w:bookmarkStart w:id="337" w:name="_Toc380734616"/>
      <w:bookmarkStart w:id="338" w:name="_Toc380756495"/>
      <w:bookmarkStart w:id="339" w:name="_Toc382489335"/>
      <w:bookmarkStart w:id="340" w:name="_Toc382491060"/>
      <w:bookmarkStart w:id="341" w:name="_Toc382492822"/>
      <w:bookmarkStart w:id="342" w:name="_Toc382923231"/>
      <w:bookmarkStart w:id="343" w:name="_Toc382923346"/>
      <w:bookmarkStart w:id="344" w:name="_Toc382934957"/>
      <w:bookmarkStart w:id="345" w:name="_Toc383599524"/>
      <w:bookmarkStart w:id="346" w:name="_Toc380693546"/>
      <w:bookmarkStart w:id="347" w:name="_Toc380693734"/>
      <w:bookmarkStart w:id="348" w:name="_Toc380696947"/>
      <w:bookmarkStart w:id="349" w:name="_Toc380734617"/>
      <w:bookmarkStart w:id="350" w:name="_Toc380756496"/>
      <w:bookmarkStart w:id="351" w:name="_Toc382489336"/>
      <w:bookmarkStart w:id="352" w:name="_Toc382491061"/>
      <w:bookmarkStart w:id="353" w:name="_Toc382492823"/>
      <w:bookmarkStart w:id="354" w:name="_Toc382923232"/>
      <w:bookmarkStart w:id="355" w:name="_Toc382923347"/>
      <w:bookmarkStart w:id="356" w:name="_Toc382934958"/>
      <w:bookmarkStart w:id="357" w:name="_Toc383599525"/>
      <w:bookmarkStart w:id="358" w:name="_Toc380693547"/>
      <w:bookmarkStart w:id="359" w:name="_Toc380693735"/>
      <w:bookmarkStart w:id="360" w:name="_Toc380696948"/>
      <w:bookmarkStart w:id="361" w:name="_Toc380734618"/>
      <w:bookmarkStart w:id="362" w:name="_Toc380756497"/>
      <w:bookmarkStart w:id="363" w:name="_Toc382489337"/>
      <w:bookmarkStart w:id="364" w:name="_Toc382491062"/>
      <w:bookmarkStart w:id="365" w:name="_Toc382492824"/>
      <w:bookmarkStart w:id="366" w:name="_Toc382923233"/>
      <w:bookmarkStart w:id="367" w:name="_Toc382923348"/>
      <w:bookmarkStart w:id="368" w:name="_Toc382934959"/>
      <w:bookmarkStart w:id="369" w:name="_Toc383599526"/>
      <w:bookmarkStart w:id="370" w:name="_Toc380693548"/>
      <w:bookmarkStart w:id="371" w:name="_Toc380693736"/>
      <w:bookmarkStart w:id="372" w:name="_Toc380696949"/>
      <w:bookmarkStart w:id="373" w:name="_Toc380734619"/>
      <w:bookmarkStart w:id="374" w:name="_Toc380756498"/>
      <w:bookmarkStart w:id="375" w:name="_Toc382489338"/>
      <w:bookmarkStart w:id="376" w:name="_Toc382491063"/>
      <w:bookmarkStart w:id="377" w:name="_Toc382492825"/>
      <w:bookmarkStart w:id="378" w:name="_Toc382923234"/>
      <w:bookmarkStart w:id="379" w:name="_Toc382923349"/>
      <w:bookmarkStart w:id="380" w:name="_Toc382934960"/>
      <w:bookmarkStart w:id="381" w:name="_Toc383599527"/>
      <w:bookmarkStart w:id="382" w:name="_Toc380734620"/>
      <w:bookmarkStart w:id="383" w:name="_Toc380756499"/>
      <w:bookmarkStart w:id="384" w:name="_Toc382489339"/>
      <w:bookmarkStart w:id="385" w:name="_Toc382491064"/>
      <w:bookmarkStart w:id="386" w:name="_Toc382492826"/>
      <w:bookmarkStart w:id="387" w:name="_Toc382923235"/>
      <w:bookmarkStart w:id="388" w:name="_Toc382923350"/>
      <w:bookmarkStart w:id="389" w:name="_Toc382934961"/>
      <w:bookmarkStart w:id="390" w:name="_Toc383599528"/>
      <w:bookmarkStart w:id="391" w:name="_Toc382489340"/>
      <w:bookmarkStart w:id="392" w:name="_Toc382491065"/>
      <w:bookmarkStart w:id="393" w:name="_Toc382492827"/>
      <w:bookmarkStart w:id="394" w:name="_Toc382923236"/>
      <w:bookmarkStart w:id="395" w:name="_Toc382923351"/>
      <w:bookmarkStart w:id="396" w:name="_Toc382934962"/>
      <w:bookmarkStart w:id="397" w:name="_Toc383599529"/>
      <w:bookmarkStart w:id="398" w:name="_Toc382489341"/>
      <w:bookmarkStart w:id="399" w:name="_Toc382491066"/>
      <w:bookmarkStart w:id="400" w:name="_Toc382492828"/>
      <w:bookmarkStart w:id="401" w:name="_Toc382923237"/>
      <w:bookmarkStart w:id="402" w:name="_Toc382923352"/>
      <w:bookmarkStart w:id="403" w:name="_Toc382934963"/>
      <w:bookmarkStart w:id="404" w:name="_Toc383599530"/>
      <w:bookmarkStart w:id="405" w:name="_Toc382489342"/>
      <w:bookmarkStart w:id="406" w:name="_Toc382491067"/>
      <w:bookmarkStart w:id="407" w:name="_Toc382492829"/>
      <w:bookmarkStart w:id="408" w:name="_Toc382923238"/>
      <w:bookmarkStart w:id="409" w:name="_Toc382923353"/>
      <w:bookmarkStart w:id="410" w:name="_Toc382934964"/>
      <w:bookmarkStart w:id="411" w:name="_Toc383599531"/>
      <w:bookmarkStart w:id="412" w:name="_Toc382489343"/>
      <w:bookmarkStart w:id="413" w:name="_Toc382491068"/>
      <w:bookmarkStart w:id="414" w:name="_Toc382492830"/>
      <w:bookmarkStart w:id="415" w:name="_Toc382923239"/>
      <w:bookmarkStart w:id="416" w:name="_Toc382923354"/>
      <w:bookmarkStart w:id="417" w:name="_Toc382934965"/>
      <w:bookmarkStart w:id="418" w:name="_Toc383599532"/>
      <w:bookmarkStart w:id="419" w:name="_Toc382489344"/>
      <w:bookmarkStart w:id="420" w:name="_Toc382491069"/>
      <w:bookmarkStart w:id="421" w:name="_Toc382492831"/>
      <w:bookmarkStart w:id="422" w:name="_Toc382923240"/>
      <w:bookmarkStart w:id="423" w:name="_Toc382923355"/>
      <w:bookmarkStart w:id="424" w:name="_Toc382934966"/>
      <w:bookmarkStart w:id="425" w:name="_Toc383599533"/>
      <w:bookmarkStart w:id="426" w:name="_Toc382489345"/>
      <w:bookmarkStart w:id="427" w:name="_Toc382491070"/>
      <w:bookmarkStart w:id="428" w:name="_Toc382492832"/>
      <w:bookmarkStart w:id="429" w:name="_Toc382923241"/>
      <w:bookmarkStart w:id="430" w:name="_Toc382923356"/>
      <w:bookmarkStart w:id="431" w:name="_Toc382934967"/>
      <w:bookmarkStart w:id="432" w:name="_Toc383599534"/>
      <w:bookmarkStart w:id="433" w:name="_Toc382489346"/>
      <w:bookmarkStart w:id="434" w:name="_Toc382491071"/>
      <w:bookmarkStart w:id="435" w:name="_Toc382492833"/>
      <w:bookmarkStart w:id="436" w:name="_Toc382923242"/>
      <w:bookmarkStart w:id="437" w:name="_Toc382923357"/>
      <w:bookmarkStart w:id="438" w:name="_Toc382934968"/>
      <w:bookmarkStart w:id="439" w:name="_Toc383599535"/>
      <w:bookmarkStart w:id="440" w:name="_Toc382489347"/>
      <w:bookmarkStart w:id="441" w:name="_Toc382491072"/>
      <w:bookmarkStart w:id="442" w:name="_Toc382492834"/>
      <w:bookmarkStart w:id="443" w:name="_Toc382923243"/>
      <w:bookmarkStart w:id="444" w:name="_Toc382923358"/>
      <w:bookmarkStart w:id="445" w:name="_Toc382934969"/>
      <w:bookmarkStart w:id="446" w:name="_Toc383599536"/>
      <w:bookmarkStart w:id="447" w:name="_Toc380734630"/>
      <w:bookmarkStart w:id="448" w:name="_Toc380756509"/>
      <w:bookmarkStart w:id="449" w:name="_Toc382489349"/>
      <w:bookmarkStart w:id="450" w:name="_Toc382491074"/>
      <w:bookmarkStart w:id="451" w:name="_Toc382492836"/>
      <w:bookmarkStart w:id="452" w:name="_Toc382923244"/>
      <w:bookmarkStart w:id="453" w:name="_Toc382923359"/>
      <w:bookmarkStart w:id="454" w:name="_Toc382934970"/>
      <w:bookmarkStart w:id="455" w:name="_Toc383599537"/>
      <w:bookmarkStart w:id="456" w:name="_Toc380734631"/>
      <w:bookmarkStart w:id="457" w:name="_Toc380756510"/>
      <w:bookmarkStart w:id="458" w:name="_Toc382489350"/>
      <w:bookmarkStart w:id="459" w:name="_Toc382491075"/>
      <w:bookmarkStart w:id="460" w:name="_Toc382492837"/>
      <w:bookmarkStart w:id="461" w:name="_Toc382923245"/>
      <w:bookmarkStart w:id="462" w:name="_Toc382923360"/>
      <w:bookmarkStart w:id="463" w:name="_Toc382934971"/>
      <w:bookmarkStart w:id="464" w:name="_Toc383599538"/>
      <w:bookmarkStart w:id="465" w:name="_Toc380734632"/>
      <w:bookmarkStart w:id="466" w:name="_Toc380756511"/>
      <w:bookmarkStart w:id="467" w:name="_Toc382489351"/>
      <w:bookmarkStart w:id="468" w:name="_Toc382491076"/>
      <w:bookmarkStart w:id="469" w:name="_Toc382492838"/>
      <w:bookmarkStart w:id="470" w:name="_Toc382923246"/>
      <w:bookmarkStart w:id="471" w:name="_Toc382923361"/>
      <w:bookmarkStart w:id="472" w:name="_Toc382934972"/>
      <w:bookmarkStart w:id="473" w:name="_Toc383599539"/>
      <w:bookmarkStart w:id="474" w:name="_Toc380734633"/>
      <w:bookmarkStart w:id="475" w:name="_Toc380756512"/>
      <w:bookmarkStart w:id="476" w:name="_Toc382489352"/>
      <w:bookmarkStart w:id="477" w:name="_Toc382491077"/>
      <w:bookmarkStart w:id="478" w:name="_Toc382492839"/>
      <w:bookmarkStart w:id="479" w:name="_Toc382923247"/>
      <w:bookmarkStart w:id="480" w:name="_Toc382923362"/>
      <w:bookmarkStart w:id="481" w:name="_Toc382934973"/>
      <w:bookmarkStart w:id="482" w:name="_Toc383599540"/>
      <w:bookmarkStart w:id="483" w:name="_Toc380734634"/>
      <w:bookmarkStart w:id="484" w:name="_Toc380756513"/>
      <w:bookmarkStart w:id="485" w:name="_Toc382489353"/>
      <w:bookmarkStart w:id="486" w:name="_Toc382491078"/>
      <w:bookmarkStart w:id="487" w:name="_Toc382492840"/>
      <w:bookmarkStart w:id="488" w:name="_Toc382923248"/>
      <w:bookmarkStart w:id="489" w:name="_Toc382923363"/>
      <w:bookmarkStart w:id="490" w:name="_Toc382934974"/>
      <w:bookmarkStart w:id="491" w:name="_Toc383599541"/>
      <w:bookmarkStart w:id="492" w:name="_Toc380734635"/>
      <w:bookmarkStart w:id="493" w:name="_Toc380756514"/>
      <w:bookmarkStart w:id="494" w:name="_Toc382489354"/>
      <w:bookmarkStart w:id="495" w:name="_Toc382491079"/>
      <w:bookmarkStart w:id="496" w:name="_Toc382492841"/>
      <w:bookmarkStart w:id="497" w:name="_Toc382923249"/>
      <w:bookmarkStart w:id="498" w:name="_Toc382923364"/>
      <w:bookmarkStart w:id="499" w:name="_Toc382934975"/>
      <w:bookmarkStart w:id="500" w:name="_Toc383599542"/>
      <w:bookmarkStart w:id="501" w:name="_Toc380734636"/>
      <w:bookmarkStart w:id="502" w:name="_Toc380756515"/>
      <w:bookmarkStart w:id="503" w:name="_Toc382489355"/>
      <w:bookmarkStart w:id="504" w:name="_Toc382491080"/>
      <w:bookmarkStart w:id="505" w:name="_Toc382492842"/>
      <w:bookmarkStart w:id="506" w:name="_Toc382923250"/>
      <w:bookmarkStart w:id="507" w:name="_Toc382923365"/>
      <w:bookmarkStart w:id="508" w:name="_Toc382934976"/>
      <w:bookmarkStart w:id="509" w:name="_Toc383599543"/>
      <w:bookmarkStart w:id="510" w:name="_Toc380734637"/>
      <w:bookmarkStart w:id="511" w:name="_Toc380756516"/>
      <w:bookmarkStart w:id="512" w:name="_Toc382489356"/>
      <w:bookmarkStart w:id="513" w:name="_Toc382491081"/>
      <w:bookmarkStart w:id="514" w:name="_Toc382492843"/>
      <w:bookmarkStart w:id="515" w:name="_Toc382923251"/>
      <w:bookmarkStart w:id="516" w:name="_Toc382923366"/>
      <w:bookmarkStart w:id="517" w:name="_Toc382934977"/>
      <w:bookmarkStart w:id="518" w:name="_Toc383599544"/>
      <w:bookmarkStart w:id="519" w:name="_Toc380734638"/>
      <w:bookmarkStart w:id="520" w:name="_Toc380756517"/>
      <w:bookmarkStart w:id="521" w:name="_Toc382489357"/>
      <w:bookmarkStart w:id="522" w:name="_Toc382491082"/>
      <w:bookmarkStart w:id="523" w:name="_Toc382492844"/>
      <w:bookmarkStart w:id="524" w:name="_Toc382923252"/>
      <w:bookmarkStart w:id="525" w:name="_Toc382923367"/>
      <w:bookmarkStart w:id="526" w:name="_Toc382934978"/>
      <w:bookmarkStart w:id="527" w:name="_Toc383599545"/>
      <w:bookmarkStart w:id="528" w:name="_Toc380734639"/>
      <w:bookmarkStart w:id="529" w:name="_Toc380756518"/>
      <w:bookmarkStart w:id="530" w:name="_Toc382489358"/>
      <w:bookmarkStart w:id="531" w:name="_Toc382491083"/>
      <w:bookmarkStart w:id="532" w:name="_Toc382492845"/>
      <w:bookmarkStart w:id="533" w:name="_Toc382923253"/>
      <w:bookmarkStart w:id="534" w:name="_Toc382923368"/>
      <w:bookmarkStart w:id="535" w:name="_Toc382934979"/>
      <w:bookmarkStart w:id="536" w:name="_Toc383599546"/>
      <w:bookmarkStart w:id="537" w:name="_Toc380734640"/>
      <w:bookmarkStart w:id="538" w:name="_Toc380756519"/>
      <w:bookmarkStart w:id="539" w:name="_Toc382489359"/>
      <w:bookmarkStart w:id="540" w:name="_Toc382491084"/>
      <w:bookmarkStart w:id="541" w:name="_Toc382492846"/>
      <w:bookmarkStart w:id="542" w:name="_Toc382923254"/>
      <w:bookmarkStart w:id="543" w:name="_Toc382923369"/>
      <w:bookmarkStart w:id="544" w:name="_Toc382934980"/>
      <w:bookmarkStart w:id="545" w:name="_Toc383599547"/>
      <w:bookmarkStart w:id="546" w:name="_Toc380734641"/>
      <w:bookmarkStart w:id="547" w:name="_Toc380756520"/>
      <w:bookmarkStart w:id="548" w:name="_Toc382489360"/>
      <w:bookmarkStart w:id="549" w:name="_Toc382491085"/>
      <w:bookmarkStart w:id="550" w:name="_Toc382492847"/>
      <w:bookmarkStart w:id="551" w:name="_Toc382923255"/>
      <w:bookmarkStart w:id="552" w:name="_Toc382923370"/>
      <w:bookmarkStart w:id="553" w:name="_Toc382934981"/>
      <w:bookmarkStart w:id="554" w:name="_Toc383599548"/>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r w:rsidRPr="00FB6A10">
        <w:t xml:space="preserve">If the installation was performed correctly, the web-accessible interface provided by the </w:t>
      </w:r>
      <w:r w:rsidRPr="00FB6A10">
        <w:rPr>
          <w:noProof/>
        </w:rPr>
        <w:t>NGDS Software Stack</w:t>
      </w:r>
      <w:r w:rsidRPr="00FB6A10">
        <w:t xml:space="preserve"> can be reached at:</w:t>
      </w:r>
      <w:r w:rsidR="000A6E4E">
        <w:t xml:space="preserve"> </w:t>
      </w:r>
      <w:hyperlink r:id="rId24" w:history="1">
        <w:r w:rsidR="00286DBF" w:rsidRPr="002413B2">
          <w:rPr>
            <w:rStyle w:val="Hyperlink"/>
          </w:rPr>
          <w:t>http://127.0.0.1/</w:t>
        </w:r>
      </w:hyperlink>
      <w:r w:rsidR="00286DBF">
        <w:t xml:space="preserve"> </w:t>
      </w:r>
    </w:p>
    <w:p w14:paraId="61B109AD" w14:textId="6B0DBD77" w:rsidR="00433647" w:rsidRPr="00962782" w:rsidRDefault="000A6E4E" w:rsidP="00075829">
      <w:r>
        <w:t>N</w:t>
      </w:r>
      <w:r w:rsidR="00433647" w:rsidRPr="005E68DF">
        <w:t>avigate</w:t>
      </w:r>
      <w:r>
        <w:t>N</w:t>
      </w:r>
      <w:r w:rsidR="00433647" w:rsidRPr="005E68DF">
        <w:t xml:space="preserve"> to the above address</w:t>
      </w:r>
      <w:r>
        <w:t xml:space="preserve"> and finish the installationinstallation</w:t>
      </w:r>
      <w:r w:rsidR="00433647" w:rsidRPr="005E68DF">
        <w:t>:</w:t>
      </w:r>
    </w:p>
    <w:p w14:paraId="38AB277F" w14:textId="77777777" w:rsidR="00384170" w:rsidRPr="00C75E47" w:rsidRDefault="00384170" w:rsidP="00003160">
      <w:pPr>
        <w:pStyle w:val="NoSpacing"/>
        <w:numPr>
          <w:ilvl w:val="0"/>
          <w:numId w:val="65"/>
        </w:numPr>
      </w:pPr>
      <w:bookmarkStart w:id="555" w:name="_Toc380734642"/>
      <w:bookmarkStart w:id="556" w:name="_Toc380756521"/>
      <w:bookmarkStart w:id="557" w:name="_Toc382489361"/>
      <w:bookmarkStart w:id="558" w:name="_Toc382491086"/>
      <w:bookmarkStart w:id="559" w:name="_Toc382492848"/>
      <w:bookmarkStart w:id="560" w:name="_Toc382923256"/>
      <w:bookmarkStart w:id="561" w:name="_Toc382923371"/>
      <w:bookmarkStart w:id="562" w:name="_Toc382934982"/>
      <w:bookmarkStart w:id="563" w:name="_Toc383599549"/>
      <w:bookmarkStart w:id="564" w:name="_Toc382923372"/>
      <w:bookmarkStart w:id="565" w:name="_Toc382934983"/>
      <w:bookmarkStart w:id="566" w:name="_Toc383599550"/>
      <w:bookmarkStart w:id="567" w:name="_Toc382923373"/>
      <w:bookmarkStart w:id="568" w:name="_Toc382934984"/>
      <w:bookmarkStart w:id="569" w:name="_Toc383599551"/>
      <w:bookmarkStart w:id="570" w:name="_Toc382923374"/>
      <w:bookmarkStart w:id="571" w:name="_Toc382934985"/>
      <w:bookmarkStart w:id="572" w:name="_Toc383599552"/>
      <w:bookmarkStart w:id="573" w:name="_Toc382923375"/>
      <w:bookmarkStart w:id="574" w:name="_Toc382934986"/>
      <w:bookmarkStart w:id="575" w:name="_Toc383599553"/>
      <w:bookmarkStart w:id="576" w:name="_Toc382923376"/>
      <w:bookmarkStart w:id="577" w:name="_Toc382934987"/>
      <w:bookmarkStart w:id="578" w:name="_Toc383599554"/>
      <w:bookmarkStart w:id="579" w:name="_Toc382923377"/>
      <w:bookmarkStart w:id="580" w:name="_Toc382934988"/>
      <w:bookmarkStart w:id="581" w:name="_Toc383599555"/>
      <w:bookmarkStart w:id="582" w:name="_Toc382923378"/>
      <w:bookmarkStart w:id="583" w:name="_Toc382934989"/>
      <w:bookmarkStart w:id="584" w:name="_Toc383599556"/>
      <w:bookmarkStart w:id="585" w:name="_Toc382923379"/>
      <w:bookmarkStart w:id="586" w:name="_Toc382934990"/>
      <w:bookmarkStart w:id="587" w:name="_Toc383599557"/>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r w:rsidRPr="00A90F7B">
        <w:t>Log in with the following credentials:</w:t>
      </w:r>
    </w:p>
    <w:p w14:paraId="19171106" w14:textId="77777777" w:rsidR="00433647" w:rsidRPr="005E68DF" w:rsidRDefault="00433647" w:rsidP="00003160">
      <w:pPr>
        <w:pStyle w:val="NoSpacing"/>
        <w:numPr>
          <w:ilvl w:val="0"/>
          <w:numId w:val="64"/>
        </w:numPr>
      </w:pPr>
      <w:r w:rsidRPr="005E68DF">
        <w:t>Username: admin</w:t>
      </w:r>
    </w:p>
    <w:p w14:paraId="24F4DD83" w14:textId="77777777" w:rsidR="00647489" w:rsidRPr="005E68DF" w:rsidRDefault="00433647" w:rsidP="00003160">
      <w:pPr>
        <w:pStyle w:val="ListBullet"/>
        <w:spacing w:after="120"/>
      </w:pPr>
      <w:r w:rsidRPr="005E68DF">
        <w:t>Password: admin</w:t>
      </w:r>
    </w:p>
    <w:p w14:paraId="67347EEE" w14:textId="608AAB7B" w:rsidR="003E07B0" w:rsidRPr="00003160" w:rsidRDefault="00384170" w:rsidP="00003160">
      <w:pPr>
        <w:pStyle w:val="NoSpacing"/>
        <w:numPr>
          <w:ilvl w:val="0"/>
          <w:numId w:val="65"/>
        </w:numPr>
        <w:rPr>
          <w:rStyle w:val="Hyperlink"/>
        </w:rPr>
      </w:pPr>
      <w:bookmarkStart w:id="588" w:name="_Toc380734655"/>
      <w:bookmarkStart w:id="589" w:name="_Toc380756534"/>
      <w:bookmarkStart w:id="590" w:name="_Toc382489372"/>
      <w:bookmarkStart w:id="591" w:name="_Toc382491097"/>
      <w:bookmarkStart w:id="592" w:name="_Toc382492859"/>
      <w:bookmarkStart w:id="593" w:name="_Toc382923267"/>
      <w:bookmarkStart w:id="594" w:name="_Toc382923381"/>
      <w:bookmarkStart w:id="595" w:name="_Toc382934992"/>
      <w:bookmarkStart w:id="596" w:name="_Toc383599559"/>
      <w:bookmarkStart w:id="597" w:name="_Toc382492860"/>
      <w:bookmarkStart w:id="598" w:name="_Toc382923268"/>
      <w:bookmarkStart w:id="599" w:name="_Toc382923382"/>
      <w:bookmarkStart w:id="600" w:name="_Toc382934993"/>
      <w:bookmarkStart w:id="601" w:name="_Toc383599560"/>
      <w:bookmarkStart w:id="602" w:name="_Toc382923383"/>
      <w:bookmarkStart w:id="603" w:name="_Toc382934994"/>
      <w:bookmarkStart w:id="604" w:name="_Toc383599561"/>
      <w:bookmarkStart w:id="605" w:name="_Toc382923384"/>
      <w:bookmarkStart w:id="606" w:name="_Toc382934995"/>
      <w:bookmarkStart w:id="607" w:name="_Toc383599562"/>
      <w:bookmarkStart w:id="608" w:name="_Toc382923385"/>
      <w:bookmarkStart w:id="609" w:name="_Toc382934996"/>
      <w:bookmarkStart w:id="610" w:name="_Toc383599563"/>
      <w:bookmarkStart w:id="611" w:name="_Toc382923386"/>
      <w:bookmarkStart w:id="612" w:name="_Toc382934997"/>
      <w:bookmarkStart w:id="613" w:name="_Toc383599564"/>
      <w:bookmarkStart w:id="614" w:name="_Toc382923387"/>
      <w:bookmarkStart w:id="615" w:name="_Toc382934998"/>
      <w:bookmarkStart w:id="616" w:name="_Toc383599565"/>
      <w:bookmarkStart w:id="617" w:name="_Toc382923388"/>
      <w:bookmarkStart w:id="618" w:name="_Toc382934999"/>
      <w:bookmarkStart w:id="619" w:name="_Toc383599566"/>
      <w:bookmarkStart w:id="620" w:name="_Toc382923389"/>
      <w:bookmarkStart w:id="621" w:name="_Toc382935000"/>
      <w:bookmarkStart w:id="622" w:name="_Toc383599567"/>
      <w:bookmarkStart w:id="623" w:name="_Toc382923390"/>
      <w:bookmarkStart w:id="624" w:name="_Toc382935001"/>
      <w:bookmarkStart w:id="625" w:name="_Toc383599568"/>
      <w:bookmarkStart w:id="626" w:name="_Toc382923391"/>
      <w:bookmarkStart w:id="627" w:name="_Toc382935002"/>
      <w:bookmarkStart w:id="628" w:name="_Toc383599569"/>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r w:rsidRPr="00A90F7B">
        <w:t xml:space="preserve">Navigate to </w:t>
      </w:r>
      <w:hyperlink r:id="rId25" w:history="1">
        <w:r w:rsidR="003E07B0" w:rsidRPr="002413B2">
          <w:rPr>
            <w:rStyle w:val="Hyperlink"/>
          </w:rPr>
          <w:t>http://127.0.0.1/organization</w:t>
        </w:r>
      </w:hyperlink>
      <w:r w:rsidR="002413B2">
        <w:rPr>
          <w:rStyle w:val="Hyperlink"/>
        </w:rPr>
        <w:t>.</w:t>
      </w:r>
    </w:p>
    <w:p w14:paraId="7BE90DFE" w14:textId="51BBD2CA" w:rsidR="00433647" w:rsidRDefault="00DA1C5E" w:rsidP="00003160">
      <w:pPr>
        <w:pStyle w:val="NoSpacing"/>
        <w:numPr>
          <w:ilvl w:val="0"/>
          <w:numId w:val="65"/>
        </w:numPr>
      </w:pPr>
      <w:r w:rsidRPr="00A90F7B">
        <w:t>Create</w:t>
      </w:r>
      <w:r w:rsidR="00384170" w:rsidRPr="00A90F7B">
        <w:t xml:space="preserve"> a new organization</w:t>
      </w:r>
      <w:r w:rsidR="002413B2">
        <w:t xml:space="preserve">.  </w:t>
      </w:r>
      <w:r w:rsidR="000A6E4E">
        <w:t>M</w:t>
      </w:r>
      <w:r w:rsidR="000A6E4E" w:rsidRPr="000A6E4E">
        <w:t>ake the name of the organization</w:t>
      </w:r>
      <w:r w:rsidR="000A6E4E">
        <w:t xml:space="preserve"> '</w:t>
      </w:r>
      <w:r w:rsidR="00433647" w:rsidRPr="005E68DF">
        <w:t>Public</w:t>
      </w:r>
      <w:r w:rsidR="000A6E4E">
        <w:t>'</w:t>
      </w:r>
    </w:p>
    <w:p w14:paraId="1C91BFCB" w14:textId="2D927703" w:rsidR="003664D3" w:rsidRPr="00A90F7B" w:rsidRDefault="003664D3" w:rsidP="00003160">
      <w:pPr>
        <w:pStyle w:val="NoSpacing"/>
        <w:keepNext/>
        <w:numPr>
          <w:ilvl w:val="0"/>
          <w:numId w:val="65"/>
        </w:numPr>
      </w:pPr>
      <w:r w:rsidRPr="00A90F7B">
        <w:t>Navigate to the installed GeoServer</w:t>
      </w:r>
    </w:p>
    <w:p w14:paraId="546D5559" w14:textId="77777777" w:rsidR="000A6E4E" w:rsidRDefault="000A6E4E" w:rsidP="00003160">
      <w:pPr>
        <w:pStyle w:val="NoSpacing"/>
      </w:pPr>
      <w:r>
        <w:t>Change the master and administrator passwords in GeoServer for security, indicating the same username and passwords from the</w:t>
      </w:r>
      <w:r w:rsidRPr="000C30CD">
        <w:t xml:space="preserve"> </w:t>
      </w:r>
      <w:r w:rsidRPr="00BB7D80">
        <w:t>GEOSERVER_REST_URL</w:t>
      </w:r>
      <w:r>
        <w:t xml:space="preserve"> parameter entered in section 3.3:</w:t>
      </w:r>
    </w:p>
    <w:p w14:paraId="1E777DF4" w14:textId="66EC6995" w:rsidR="00F139D5" w:rsidRPr="00003160" w:rsidRDefault="00CD6382" w:rsidP="002413B2">
      <w:pPr>
        <w:pStyle w:val="ListBullet"/>
        <w:rPr>
          <w:rStyle w:val="Hyperlink"/>
        </w:rPr>
      </w:pPr>
      <w:hyperlink r:id="rId26" w:history="1">
        <w:r w:rsidR="00F139D5" w:rsidRPr="00272F1E">
          <w:rPr>
            <w:rStyle w:val="Hyperlink"/>
          </w:rPr>
          <w:t>http://127.0.0.1:8080/geoserver/web/</w:t>
        </w:r>
      </w:hyperlink>
    </w:p>
    <w:p w14:paraId="6927BDC0" w14:textId="77777777" w:rsidR="00F139D5" w:rsidRPr="002413B2" w:rsidRDefault="00F139D5" w:rsidP="002413B2">
      <w:pPr>
        <w:pStyle w:val="ListBullet"/>
      </w:pPr>
      <w:r w:rsidRPr="002413B2">
        <w:t>Log in with the following credentials:</w:t>
      </w:r>
    </w:p>
    <w:p w14:paraId="34A74CDC" w14:textId="77777777" w:rsidR="00F139D5" w:rsidRPr="002413B2" w:rsidRDefault="00F139D5" w:rsidP="00003160">
      <w:pPr>
        <w:pStyle w:val="ListBullet"/>
      </w:pPr>
      <w:r w:rsidRPr="002413B2">
        <w:t>Username: admin</w:t>
      </w:r>
    </w:p>
    <w:p w14:paraId="113C7329" w14:textId="77777777" w:rsidR="00F139D5" w:rsidRPr="002413B2" w:rsidRDefault="00F139D5" w:rsidP="00003160">
      <w:pPr>
        <w:pStyle w:val="ListBullet"/>
      </w:pPr>
      <w:r w:rsidRPr="002413B2">
        <w:t>Password: geoserver</w:t>
      </w:r>
    </w:p>
    <w:p w14:paraId="571A9A33" w14:textId="77777777" w:rsidR="00F139D5" w:rsidRPr="002413B2" w:rsidRDefault="00F139D5" w:rsidP="00003160">
      <w:pPr>
        <w:pStyle w:val="ListBullet"/>
        <w:spacing w:after="120"/>
      </w:pPr>
      <w:r w:rsidRPr="002413B2">
        <w:t>Follow the</w:t>
      </w:r>
      <w:r w:rsidR="00CA69EA" w:rsidRPr="002413B2">
        <w:t xml:space="preserve"> </w:t>
      </w:r>
      <w:r w:rsidR="00CA69EA" w:rsidRPr="00003160">
        <w:t>Change it</w:t>
      </w:r>
      <w:r w:rsidRPr="002413B2">
        <w:t xml:space="preserve"> instructions on the home page indicated by </w:t>
      </w:r>
      <w:r w:rsidR="00CA69EA" w:rsidRPr="002413B2">
        <w:t xml:space="preserve">the </w:t>
      </w:r>
      <w:r w:rsidR="00FC6E84" w:rsidRPr="00003160">
        <w:rPr>
          <w:noProof/>
          <w:position w:val="-10"/>
        </w:rPr>
        <w:drawing>
          <wp:inline distT="0" distB="0" distL="0" distR="0" wp14:anchorId="40E2F3FA" wp14:editId="5DB69629">
            <wp:extent cx="200053" cy="219106"/>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erver-snip.PNG"/>
                    <pic:cNvPicPr/>
                  </pic:nvPicPr>
                  <pic:blipFill>
                    <a:blip r:embed="rId27">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00CA69EA" w:rsidRPr="002413B2">
        <w:t xml:space="preserve"> icon</w:t>
      </w:r>
      <w:r w:rsidR="005974AA" w:rsidRPr="002413B2">
        <w:t xml:space="preserve"> and enter the username and password set in the installer script for the </w:t>
      </w:r>
      <w:r w:rsidR="005974AA" w:rsidRPr="00003160">
        <w:t>GEOSERVER_REST_URL</w:t>
      </w:r>
      <w:r w:rsidR="005974AA" w:rsidRPr="002413B2">
        <w:t>.</w:t>
      </w:r>
    </w:p>
    <w:p w14:paraId="6B4B4701" w14:textId="169B5B83" w:rsidR="00B83A6B" w:rsidRPr="00415183" w:rsidRDefault="000A6E4E" w:rsidP="00A90F7B">
      <w:r>
        <w:t xml:space="preserve">Congratulations! </w:t>
      </w:r>
      <w:r w:rsidR="00286DBF">
        <w:t>T</w:t>
      </w:r>
      <w:r w:rsidR="00B83A6B" w:rsidRPr="00415183">
        <w:t xml:space="preserve">he system </w:t>
      </w:r>
      <w:r w:rsidR="00286DBF">
        <w:t>has now been</w:t>
      </w:r>
      <w:r w:rsidR="00B83A6B" w:rsidRPr="00415183">
        <w:t xml:space="preserve"> configured </w:t>
      </w:r>
      <w:r w:rsidR="00286DBF">
        <w:t>and is ready for use.</w:t>
      </w:r>
    </w:p>
    <w:p w14:paraId="2D3597DF" w14:textId="77777777" w:rsidR="00B83E85" w:rsidRPr="00A90F7B" w:rsidRDefault="00C111FB" w:rsidP="00A90F7B">
      <w:pPr>
        <w:pStyle w:val="Heading1"/>
      </w:pPr>
      <w:bookmarkStart w:id="629" w:name="_Toc384030972"/>
      <w:bookmarkStart w:id="630" w:name="_Toc384030973"/>
      <w:bookmarkStart w:id="631" w:name="_Toc384049975"/>
      <w:bookmarkEnd w:id="629"/>
      <w:r w:rsidRPr="00A90F7B">
        <w:t>Troubleshooting your NGDS Installation</w:t>
      </w:r>
      <w:bookmarkEnd w:id="630"/>
      <w:bookmarkEnd w:id="631"/>
    </w:p>
    <w:p w14:paraId="7C101B47" w14:textId="1A6B5190" w:rsidR="00C111FB" w:rsidRPr="00A90F7B" w:rsidRDefault="00C111FB" w:rsidP="00C111FB">
      <w:r w:rsidRPr="00D463E8">
        <w:t>If the installation seems to stall out, check the output of the installation script to look for error messa</w:t>
      </w:r>
      <w:r w:rsidRPr="00D463E8">
        <w:t>g</w:t>
      </w:r>
      <w:r w:rsidRPr="00D463E8">
        <w:t>es</w:t>
      </w:r>
      <w:r w:rsidR="00AE2178">
        <w:t>. If the site</w:t>
      </w:r>
      <w:r w:rsidRPr="00D463E8">
        <w:t xml:space="preserve"> </w:t>
      </w:r>
      <w:hyperlink r:id="rId28" w:history="1">
        <w:r w:rsidR="00AE2178" w:rsidRPr="002413B2">
          <w:rPr>
            <w:rStyle w:val="Hyperlink"/>
          </w:rPr>
          <w:t>http://127.0.0.1/</w:t>
        </w:r>
      </w:hyperlink>
      <w:r w:rsidR="00AE2178" w:rsidRPr="00A90F7B">
        <w:t xml:space="preserve"> seems slow or does not load correctly, give it a few extra minutes and try again. Likely, you will </w:t>
      </w:r>
      <w:r w:rsidR="00C13A1B" w:rsidRPr="00A90F7B">
        <w:t>need</w:t>
      </w:r>
      <w:r w:rsidR="00AE2178" w:rsidRPr="00A90F7B">
        <w:t xml:space="preserve"> to restart </w:t>
      </w:r>
      <w:r w:rsidR="00003160">
        <w:t>the A</w:t>
      </w:r>
      <w:r w:rsidR="00AE2178" w:rsidRPr="00A90F7B">
        <w:t>pache</w:t>
      </w:r>
      <w:del w:id="632" w:author="Christy Caudill" w:date="2014-04-01T11:28:00Z">
        <w:r w:rsidR="00003160" w:rsidDel="00075C76">
          <w:delText>A</w:delText>
        </w:r>
      </w:del>
      <w:r w:rsidR="00003160">
        <w:t xml:space="preserve"> web server</w:t>
      </w:r>
      <w:r w:rsidR="00AE2178" w:rsidRPr="00A90F7B">
        <w:t xml:space="preserve"> and wait a few more minutes.</w:t>
      </w:r>
      <w:r w:rsidR="008A2677" w:rsidRPr="00A90F7B">
        <w:t xml:space="preserve"> You can also try running the following command:</w:t>
      </w:r>
    </w:p>
    <w:tbl>
      <w:tblPr>
        <w:tblStyle w:val="TableGrid"/>
        <w:tblW w:w="0" w:type="auto"/>
        <w:tblLook w:val="04A0" w:firstRow="1" w:lastRow="0" w:firstColumn="1" w:lastColumn="0" w:noHBand="0" w:noVBand="1"/>
      </w:tblPr>
      <w:tblGrid>
        <w:gridCol w:w="9576"/>
      </w:tblGrid>
      <w:tr w:rsidR="008A2677" w:rsidRPr="00C03A67" w14:paraId="64E045C8" w14:textId="77777777" w:rsidTr="0012780F">
        <w:tc>
          <w:tcPr>
            <w:tcW w:w="9576" w:type="dxa"/>
            <w:shd w:val="pct5" w:color="auto" w:fill="auto"/>
          </w:tcPr>
          <w:p w14:paraId="10F367C2" w14:textId="77777777" w:rsidR="008A2677" w:rsidRPr="00A90F7B" w:rsidRDefault="008A2677" w:rsidP="008A2677">
            <w:pPr>
              <w:spacing w:after="0"/>
              <w:rPr>
                <w:rStyle w:val="Courier"/>
              </w:rPr>
            </w:pPr>
            <w:r w:rsidRPr="00A90F7B">
              <w:rPr>
                <w:rStyle w:val="Courier"/>
              </w:rPr>
              <w:t>%  sudo a2dissite default</w:t>
            </w:r>
          </w:p>
        </w:tc>
      </w:tr>
    </w:tbl>
    <w:p w14:paraId="2E3EA704" w14:textId="77777777" w:rsidR="00075C76" w:rsidRDefault="00075C76" w:rsidP="00075C76">
      <w:pPr>
        <w:tabs>
          <w:tab w:val="left" w:pos="5660"/>
        </w:tabs>
        <w:spacing w:line="240" w:lineRule="auto"/>
        <w:rPr>
          <w:ins w:id="633" w:author="Christy Caudill" w:date="2014-04-01T11:28:00Z"/>
        </w:rPr>
        <w:pPrChange w:id="634" w:author="Christy Caudill" w:date="2014-04-01T11:28:00Z">
          <w:pPr>
            <w:tabs>
              <w:tab w:val="left" w:pos="5660"/>
            </w:tabs>
          </w:pPr>
        </w:pPrChange>
      </w:pPr>
    </w:p>
    <w:p w14:paraId="18821E0F" w14:textId="77777777" w:rsidR="00C111FB" w:rsidRPr="00D463E8" w:rsidRDefault="00C111FB" w:rsidP="00C111FB">
      <w:pPr>
        <w:tabs>
          <w:tab w:val="left" w:pos="5660"/>
        </w:tabs>
      </w:pPr>
      <w:r w:rsidRPr="00D463E8">
        <w:t>The most common errors are:</w:t>
      </w:r>
    </w:p>
    <w:p w14:paraId="52C7E8BC" w14:textId="77777777" w:rsidR="00C111FB" w:rsidRPr="00D463E8" w:rsidRDefault="00C111FB" w:rsidP="00A90F7B">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14:paraId="5A38527B" w14:textId="77777777" w:rsidR="00C111FB" w:rsidRPr="00D463E8" w:rsidRDefault="00C111FB" w:rsidP="00A90F7B">
      <w:r w:rsidRPr="00D463E8">
        <w:rPr>
          <w:b/>
        </w:rPr>
        <w:t>Permission Errors</w:t>
      </w:r>
      <w:r w:rsidRPr="00D463E8">
        <w:t>: Permission errors occur when you try to perform an action without super-user cap</w:t>
      </w:r>
      <w:r w:rsidRPr="00D463E8">
        <w:t>a</w:t>
      </w:r>
      <w:r w:rsidRPr="00D463E8">
        <w:t xml:space="preserve">bilities. If you notice permission errors, use the </w:t>
      </w:r>
      <w:r w:rsidRPr="00D463E8">
        <w:rPr>
          <w:b/>
        </w:rPr>
        <w:t>sudo</w:t>
      </w:r>
      <w:r w:rsidRPr="00D463E8">
        <w:t xml:space="preserve"> command (“super-user do”) to open up permi</w:t>
      </w:r>
      <w:r w:rsidRPr="00D463E8">
        <w:t>s</w:t>
      </w:r>
      <w:r w:rsidRPr="00D463E8">
        <w:t>sions on the directories involved.</w:t>
      </w:r>
    </w:p>
    <w:p w14:paraId="3DC11EE3" w14:textId="77777777" w:rsidR="00C111FB" w:rsidRPr="00D463E8" w:rsidRDefault="00C111FB" w:rsidP="00C111FB">
      <w:r w:rsidRPr="00D463E8">
        <w:t>After evaluating the output of the installation script and fixing any errors you find, re-run the installation script.</w:t>
      </w:r>
    </w:p>
    <w:p w14:paraId="34CABB04" w14:textId="77777777" w:rsidR="00CE5B49" w:rsidRDefault="00030CA2" w:rsidP="00CE5B49">
      <w:pPr>
        <w:pStyle w:val="Heading1"/>
      </w:pPr>
      <w:bookmarkStart w:id="635" w:name="_Toc384030974"/>
      <w:bookmarkStart w:id="636" w:name="_Toc384049976"/>
      <w:r>
        <w:lastRenderedPageBreak/>
        <w:t>Short t</w:t>
      </w:r>
      <w:r w:rsidR="00CE5B49">
        <w:t xml:space="preserve">utorial on </w:t>
      </w:r>
      <w:r w:rsidR="00B62EDD">
        <w:t>using a publisher</w:t>
      </w:r>
      <w:r>
        <w:t xml:space="preserve"> node installation</w:t>
      </w:r>
      <w:bookmarkEnd w:id="635"/>
      <w:bookmarkEnd w:id="636"/>
    </w:p>
    <w:p w14:paraId="6075460B" w14:textId="2224BB3C" w:rsidR="009562F2" w:rsidRPr="009562F2" w:rsidRDefault="009562F2" w:rsidP="009562F2">
      <w:r>
        <w:t xml:space="preserve">This section is intended to be a brief introduction to uploading data to a new installation of </w:t>
      </w:r>
      <w:r w:rsidR="00A000B7">
        <w:t xml:space="preserve">a </w:t>
      </w:r>
      <w:r w:rsidR="00A000B7">
        <w:rPr>
          <w:b/>
        </w:rPr>
        <w:t>publisher</w:t>
      </w:r>
      <w:r w:rsidR="00A000B7">
        <w:t xml:space="preserve"> node</w:t>
      </w:r>
      <w:r>
        <w:t>, perhaps more appropriate for a database manager than technical staff or software developer.</w:t>
      </w:r>
      <w:r w:rsidR="00AE2178">
        <w:t xml:space="preserve"> Additional information can be found at the NGDS </w:t>
      </w:r>
      <w:r w:rsidR="006E27FA">
        <w:t xml:space="preserve">help site </w:t>
      </w:r>
      <w:hyperlink r:id="rId29" w:history="1">
        <w:r w:rsidR="006E27FA" w:rsidRPr="00272F1E">
          <w:rPr>
            <w:rStyle w:val="Hyperlink"/>
          </w:rPr>
          <w:t>http://geothermaldata.org/ngds/data</w:t>
        </w:r>
      </w:hyperlink>
      <w:r w:rsidR="006E27FA">
        <w:t xml:space="preserve">. </w:t>
      </w:r>
    </w:p>
    <w:p w14:paraId="19B1A2A0" w14:textId="77777777" w:rsidR="00030CA2" w:rsidRDefault="00CF672F" w:rsidP="00A90F7B">
      <w:pPr>
        <w:pStyle w:val="Heading2"/>
        <w:rPr>
          <w:noProof/>
        </w:rPr>
      </w:pPr>
      <w:bookmarkStart w:id="637" w:name="_Toc382923283"/>
      <w:bookmarkStart w:id="638" w:name="_Toc382923396"/>
      <w:bookmarkStart w:id="639" w:name="_Toc382935007"/>
      <w:bookmarkStart w:id="640" w:name="_Toc383599575"/>
      <w:bookmarkStart w:id="641" w:name="_Toc382923284"/>
      <w:bookmarkStart w:id="642" w:name="_Toc382923397"/>
      <w:bookmarkStart w:id="643" w:name="_Toc382935008"/>
      <w:bookmarkStart w:id="644" w:name="_Toc383599576"/>
      <w:bookmarkStart w:id="645" w:name="_Toc384030975"/>
      <w:bookmarkStart w:id="646" w:name="_Toc384030976"/>
      <w:bookmarkStart w:id="647" w:name="_Toc384030977"/>
      <w:bookmarkStart w:id="648" w:name="_Toc384049977"/>
      <w:bookmarkEnd w:id="637"/>
      <w:bookmarkEnd w:id="638"/>
      <w:bookmarkEnd w:id="639"/>
      <w:bookmarkEnd w:id="640"/>
      <w:bookmarkEnd w:id="641"/>
      <w:bookmarkEnd w:id="642"/>
      <w:bookmarkEnd w:id="643"/>
      <w:bookmarkEnd w:id="644"/>
      <w:bookmarkEnd w:id="645"/>
      <w:bookmarkEnd w:id="646"/>
      <w:r>
        <w:rPr>
          <w:noProof/>
        </w:rPr>
        <w:t>Tiers of NGDS data delivery</w:t>
      </w:r>
      <w:bookmarkEnd w:id="647"/>
      <w:bookmarkEnd w:id="648"/>
    </w:p>
    <w:p w14:paraId="4EB890D1" w14:textId="77777777" w:rsidR="00CB2090" w:rsidRPr="00C75E47" w:rsidRDefault="00CB2090" w:rsidP="00A90F7B">
      <w:pPr>
        <w:pStyle w:val="Heading3"/>
      </w:pPr>
      <w:bookmarkStart w:id="649" w:name="_Toc384030978"/>
      <w:bookmarkStart w:id="650" w:name="_Toc384049978"/>
      <w:r w:rsidRPr="00C75E47">
        <w:t>Tier 1</w:t>
      </w:r>
      <w:bookmarkEnd w:id="649"/>
      <w:bookmarkEnd w:id="650"/>
    </w:p>
    <w:p w14:paraId="199880B6" w14:textId="77777777" w:rsidR="00E653F3" w:rsidRDefault="00E653F3" w:rsidP="00A90F7B">
      <w:r>
        <w:t>The simplest and most common access to resources is provided by simple Web links that result in a file download. Information contained in files can be accessed by users who have software that can reco</w:t>
      </w:r>
      <w:r>
        <w:t>g</w:t>
      </w:r>
      <w:r>
        <w:t>nize and open these files. This is the standard model for files accessible on the web, supported by HTTP servers and desktop web browser software.</w:t>
      </w:r>
    </w:p>
    <w:p w14:paraId="0A8E9758" w14:textId="77777777" w:rsidR="00E653F3" w:rsidRPr="00E653F3" w:rsidRDefault="00E653F3" w:rsidP="00A90F7B">
      <w:r>
        <w:t>Unstructured data requires user interpretation before it can be used for analysis. Users can utilize the information if they can understand the encoding and language, but the system provides no support for this understanding, and little or no automation is possible. Audio files must be transcribed; text files must be parsed and mined for data that is then broken down and structured in ways that can be pr</w:t>
      </w:r>
      <w:r>
        <w:t>o</w:t>
      </w:r>
      <w:r>
        <w:t>cessed by computers; images must be scanned, interpreted, and often georeferenced. Preparing Tier 1 data for analysis can be a painstaking and time-consuming process.</w:t>
      </w:r>
    </w:p>
    <w:p w14:paraId="1B50BA8D" w14:textId="77777777" w:rsidR="007360DA" w:rsidRPr="00C75E47" w:rsidRDefault="007360DA" w:rsidP="00A90F7B">
      <w:pPr>
        <w:pStyle w:val="Heading3"/>
      </w:pPr>
      <w:bookmarkStart w:id="651" w:name="_Toc384030979"/>
      <w:bookmarkStart w:id="652" w:name="_Toc384049979"/>
      <w:r w:rsidRPr="00C75E47">
        <w:t>Tier 2</w:t>
      </w:r>
      <w:bookmarkEnd w:id="651"/>
      <w:bookmarkEnd w:id="652"/>
    </w:p>
    <w:p w14:paraId="031173D1" w14:textId="5A088FDB" w:rsidR="00E653F3" w:rsidRPr="00E653F3" w:rsidRDefault="00E653F3" w:rsidP="00A90F7B">
      <w:r w:rsidRPr="00E653F3">
        <w:t>Tier 2 interoperability indicates that information content is structured (consistently organized) in a spreadsheet or database file thatis amenable to computer processing</w:t>
      </w:r>
      <w:r w:rsidR="00292762">
        <w:t>.</w:t>
      </w:r>
      <w:del w:id="653" w:author="Christy Caudill" w:date="2014-04-01T11:29:00Z">
        <w:r w:rsidR="00292762" w:rsidDel="00075C76">
          <w:delText>.</w:delText>
        </w:r>
      </w:del>
      <w:r w:rsidRPr="00E653F3">
        <w:t xml:space="preserve"> </w:t>
      </w:r>
      <w:r w:rsidR="00292762">
        <w:t xml:space="preserve">However, </w:t>
      </w:r>
      <w:r w:rsidRPr="00E653F3">
        <w:t xml:space="preserve">Tier 2 data does not use a shared, documented </w:t>
      </w:r>
      <w:r w:rsidR="00292762">
        <w:t>datadata structure</w:t>
      </w:r>
      <w:r w:rsidRPr="00E653F3">
        <w:t>. Data in this tier must be transformed by the data co</w:t>
      </w:r>
      <w:r w:rsidRPr="00E653F3">
        <w:t>n</w:t>
      </w:r>
      <w:r w:rsidRPr="00E653F3">
        <w:t>sumer on a case-by-case basis for integration with other datasets, r</w:t>
      </w:r>
      <w:r w:rsidRPr="00E653F3">
        <w:t>e</w:t>
      </w:r>
      <w:r w:rsidRPr="00E653F3">
        <w:t>quiring them to study each new data source to figure out how to extract the information they need. Obtaining data in a structured fo</w:t>
      </w:r>
      <w:r w:rsidRPr="00E653F3">
        <w:t>r</w:t>
      </w:r>
      <w:r w:rsidRPr="00E653F3">
        <w:t>mat is a step towards interoperability because once the format is unde</w:t>
      </w:r>
      <w:r w:rsidRPr="00E653F3">
        <w:t>r</w:t>
      </w:r>
      <w:r w:rsidRPr="00E653F3">
        <w:t>stood, computer programs can be instructed to extract the desired information.</w:t>
      </w:r>
    </w:p>
    <w:p w14:paraId="4F94BC11" w14:textId="77777777" w:rsidR="007360DA" w:rsidRPr="00C75E47" w:rsidRDefault="007360DA" w:rsidP="00A90F7B">
      <w:pPr>
        <w:pStyle w:val="Heading3"/>
      </w:pPr>
      <w:bookmarkStart w:id="654" w:name="_Toc384030980"/>
      <w:bookmarkStart w:id="655" w:name="_Toc384049980"/>
      <w:r w:rsidRPr="00C75E47">
        <w:t>Tier 3</w:t>
      </w:r>
      <w:bookmarkEnd w:id="654"/>
      <w:bookmarkEnd w:id="655"/>
    </w:p>
    <w:p w14:paraId="17FFB94A" w14:textId="225371FF" w:rsidR="00E653F3" w:rsidRPr="00E653F3" w:rsidRDefault="00E653F3" w:rsidP="00A90F7B">
      <w:r w:rsidRPr="00E653F3">
        <w:t>Tier 3 data is structured data that conforms to an NGDS information exchange. Data that is published according to the exchange specification (content model, interchange format, service protocol) is i</w:t>
      </w:r>
      <w:r w:rsidRPr="00E653F3">
        <w:t>n</w:t>
      </w:r>
      <w:r w:rsidRPr="00E653F3">
        <w:t>teroperable with any other data published using that exchange. This is referred to as Tier 3 interoper</w:t>
      </w:r>
      <w:r w:rsidRPr="00E653F3">
        <w:t>a</w:t>
      </w:r>
      <w:r w:rsidRPr="00E653F3">
        <w:t>bility.</w:t>
      </w:r>
      <w:r w:rsidR="00673CB3">
        <w:t xml:space="preserve"> This is the most valuable data in the system, as it allows end users (researchers or computer pr</w:t>
      </w:r>
      <w:r w:rsidR="00673CB3">
        <w:t>o</w:t>
      </w:r>
      <w:r w:rsidR="00673CB3">
        <w:t xml:space="preserve">grams) to </w:t>
      </w:r>
      <w:r w:rsidR="00055DFC">
        <w:t>retrieve</w:t>
      </w:r>
      <w:r w:rsidR="00673CB3">
        <w:t xml:space="preserve"> and manipulate data from any source in a predictable and expedient way.</w:t>
      </w:r>
      <w:r w:rsidR="009562F2">
        <w:t xml:space="preserve"> When a data file (CSV</w:t>
      </w:r>
      <w:r w:rsidR="00292762">
        <w:t xml:space="preserve"> or XML</w:t>
      </w:r>
      <w:r w:rsidR="009562F2">
        <w:t xml:space="preserve">, for example) is “schema-valid”, </w:t>
      </w:r>
      <w:r w:rsidR="00292762">
        <w:t>itit means that the names of fields in the data structure and the data type of the content in those fields conforms to an information exchange specif</w:t>
      </w:r>
      <w:r w:rsidR="00292762">
        <w:t>i</w:t>
      </w:r>
      <w:r w:rsidR="00292762">
        <w:t>cation</w:t>
      </w:r>
      <w:r w:rsidR="009562F2">
        <w:t>. Excel</w:t>
      </w:r>
      <w:r w:rsidR="00292762">
        <w:t xml:space="preserve"> workbook</w:t>
      </w:r>
      <w:r w:rsidR="009562F2">
        <w:t xml:space="preserve"> files</w:t>
      </w:r>
      <w:r w:rsidR="00292762">
        <w:t xml:space="preserve"> are available for each information exchange at </w:t>
      </w:r>
      <w:hyperlink r:id="rId30" w:history="1">
        <w:r w:rsidR="00292762" w:rsidRPr="00652588">
          <w:rPr>
            <w:rStyle w:val="Hyperlink"/>
          </w:rPr>
          <w:t>http://schemas.usgin.org/models/</w:t>
        </w:r>
      </w:hyperlink>
      <w:hyperlink r:id="rId31" w:history="1">
        <w:r w:rsidR="00292762" w:rsidRPr="00652588">
          <w:rPr>
            <w:rStyle w:val="Hyperlink"/>
          </w:rPr>
          <w:t>http://schemas.usgin.org/models/</w:t>
        </w:r>
      </w:hyperlink>
      <w:r w:rsidR="00292762">
        <w:t>;  each</w:t>
      </w:r>
      <w:r w:rsidR="009562F2">
        <w:t xml:space="preserve"> </w:t>
      </w:r>
      <w:r w:rsidR="00292762">
        <w:t xml:space="preserve">contains a worksheet with a template table </w:t>
      </w:r>
      <w:r w:rsidR="009562F2">
        <w:t xml:space="preserve">for </w:t>
      </w:r>
      <w:r w:rsidR="00292762">
        <w:t>thethe</w:t>
      </w:r>
      <w:r w:rsidR="009562F2">
        <w:t xml:space="preserve"> information exchange.  When </w:t>
      </w:r>
      <w:r w:rsidR="00292762">
        <w:t>the field headings, data types, etc.</w:t>
      </w:r>
      <w:r w:rsidR="009562F2">
        <w:t>data co</w:t>
      </w:r>
      <w:r w:rsidR="009562F2">
        <w:t>n</w:t>
      </w:r>
      <w:r w:rsidR="009562F2">
        <w:t xml:space="preserve">forms to these specifications (f) the file can be </w:t>
      </w:r>
      <w:r w:rsidR="006E27FA">
        <w:t xml:space="preserve">validated at </w:t>
      </w:r>
      <w:hyperlink r:id="rId32" w:history="1">
        <w:r w:rsidR="006E27FA" w:rsidRPr="00272F1E">
          <w:rPr>
            <w:rStyle w:val="Hyperlink"/>
          </w:rPr>
          <w:t>http://schemas.usgin.org/validate/cm</w:t>
        </w:r>
      </w:hyperlink>
      <w:r w:rsidR="006E27FA">
        <w:t xml:space="preserve"> b</w:t>
      </w:r>
      <w:r w:rsidR="006E27FA">
        <w:t>e</w:t>
      </w:r>
      <w:r w:rsidR="006E27FA">
        <w:t xml:space="preserve">fore uploading to the node as a tier 3, structured dataset (see Section 5.3). </w:t>
      </w:r>
    </w:p>
    <w:p w14:paraId="4873FF95" w14:textId="77777777" w:rsidR="00CF672F" w:rsidRDefault="00CF672F" w:rsidP="00A90F7B">
      <w:pPr>
        <w:pStyle w:val="Heading2"/>
        <w:rPr>
          <w:noProof/>
        </w:rPr>
      </w:pPr>
      <w:bookmarkStart w:id="656" w:name="_Toc384030981"/>
      <w:bookmarkStart w:id="657" w:name="_Toc384049981"/>
      <w:r>
        <w:rPr>
          <w:noProof/>
        </w:rPr>
        <w:lastRenderedPageBreak/>
        <w:t>How to upload tier 1 and 2 data</w:t>
      </w:r>
      <w:bookmarkEnd w:id="656"/>
      <w:bookmarkEnd w:id="657"/>
    </w:p>
    <w:p w14:paraId="2520DDB5" w14:textId="77777777" w:rsidR="00105FEC" w:rsidRPr="00105FEC" w:rsidRDefault="00105FEC" w:rsidP="00105FEC">
      <w:r>
        <w:t>If a structured flat file (like CSV or Excel file) is uploaded, the user can preview the data table. Any file type that is uploaded will be available for users to download after the following steps:</w:t>
      </w:r>
    </w:p>
    <w:p w14:paraId="78E635C7" w14:textId="77777777" w:rsidR="00105FEC" w:rsidRDefault="00105FEC" w:rsidP="00A90F7B">
      <w:pPr>
        <w:pStyle w:val="ListBullet"/>
      </w:pPr>
      <w:r>
        <w:t xml:space="preserve">Go to the </w:t>
      </w:r>
      <w:r w:rsidRPr="00840A2A">
        <w:rPr>
          <w:b/>
        </w:rPr>
        <w:t>Contribute</w:t>
      </w:r>
      <w:r>
        <w:t xml:space="preserve"> page.</w:t>
      </w:r>
    </w:p>
    <w:p w14:paraId="32AA0902" w14:textId="77777777" w:rsidR="00C13A1B" w:rsidRDefault="00105FEC" w:rsidP="00A90F7B">
      <w:pPr>
        <w:pStyle w:val="ListBullet"/>
      </w:pPr>
      <w:r>
        <w:t xml:space="preserve">Fill in Title for the resource, keywords (Tags), and other metadata. Click </w:t>
      </w:r>
      <w:r w:rsidRPr="00840A2A">
        <w:rPr>
          <w:b/>
        </w:rPr>
        <w:t>Next</w:t>
      </w:r>
      <w:r>
        <w:t>.</w:t>
      </w:r>
    </w:p>
    <w:p w14:paraId="402852FD" w14:textId="77777777" w:rsidR="00105FEC" w:rsidRDefault="00105FEC" w:rsidP="00A90F7B">
      <w:pPr>
        <w:pStyle w:val="ListBullet"/>
      </w:pPr>
      <w:r>
        <w:t xml:space="preserve">Click </w:t>
      </w:r>
      <w:r w:rsidRPr="00840A2A">
        <w:rPr>
          <w:b/>
        </w:rPr>
        <w:t>Upload a file</w:t>
      </w:r>
      <w:r>
        <w:t xml:space="preserve"> and navigate to a file or other resource.</w:t>
      </w:r>
    </w:p>
    <w:p w14:paraId="660495C4" w14:textId="77777777" w:rsidR="00105FEC" w:rsidRDefault="00105FEC" w:rsidP="00A90F7B">
      <w:pPr>
        <w:pStyle w:val="ListBullet"/>
      </w:pPr>
      <w:r>
        <w:t xml:space="preserve">Choose </w:t>
      </w:r>
      <w:r>
        <w:rPr>
          <w:b/>
        </w:rPr>
        <w:t>Unstructured</w:t>
      </w:r>
      <w:r>
        <w:t xml:space="preserve"> or </w:t>
      </w:r>
      <w:r>
        <w:rPr>
          <w:b/>
        </w:rPr>
        <w:t>Offline Resource</w:t>
      </w:r>
      <w:r>
        <w:t xml:space="preserve"> and enter in all metadata. Click </w:t>
      </w:r>
      <w:r>
        <w:rPr>
          <w:b/>
        </w:rPr>
        <w:t>Add</w:t>
      </w:r>
      <w:r>
        <w:t>.</w:t>
      </w:r>
    </w:p>
    <w:p w14:paraId="58F26295" w14:textId="77777777" w:rsidR="00105FEC" w:rsidRPr="00C13A1B" w:rsidRDefault="00105FEC" w:rsidP="00A90F7B">
      <w:pPr>
        <w:pStyle w:val="ListBullet"/>
      </w:pPr>
      <w:r>
        <w:t xml:space="preserve">Enter all metadata. Click </w:t>
      </w:r>
      <w:r>
        <w:rPr>
          <w:b/>
        </w:rPr>
        <w:t>Finish</w:t>
      </w:r>
      <w:r>
        <w:t xml:space="preserve">. </w:t>
      </w:r>
    </w:p>
    <w:p w14:paraId="65BCDAEC" w14:textId="77777777" w:rsidR="00CF672F" w:rsidRDefault="00CF672F" w:rsidP="00A90F7B">
      <w:pPr>
        <w:pStyle w:val="Heading2"/>
        <w:rPr>
          <w:noProof/>
        </w:rPr>
      </w:pPr>
      <w:bookmarkStart w:id="658" w:name="_Toc384030982"/>
      <w:bookmarkStart w:id="659" w:name="_Toc384049982"/>
      <w:r>
        <w:rPr>
          <w:noProof/>
        </w:rPr>
        <w:t>How to upload teir 3 data and publish web services</w:t>
      </w:r>
      <w:bookmarkEnd w:id="658"/>
      <w:bookmarkEnd w:id="659"/>
    </w:p>
    <w:p w14:paraId="1927860D" w14:textId="77777777" w:rsidR="00840A2A" w:rsidRPr="00026035" w:rsidRDefault="00840A2A" w:rsidP="00840A2A">
      <w:r>
        <w:t>This upload requires using only schema-valid CSV data files</w:t>
      </w:r>
      <w:r w:rsidR="00AA2552">
        <w:t xml:space="preserve"> (see Section 5.1.3)</w:t>
      </w:r>
      <w:r>
        <w:t>.</w:t>
      </w:r>
      <w:r w:rsidR="00026035">
        <w:t xml:space="preserve"> Uploading </w:t>
      </w:r>
      <w:r w:rsidR="00026035">
        <w:rPr>
          <w:b/>
        </w:rPr>
        <w:t>Structured</w:t>
      </w:r>
      <w:r w:rsidR="00026035">
        <w:t xml:space="preserve"> data files and publishing them as web services creates GIS points in WFS and WMS formats which is the greatest of utility within the system.</w:t>
      </w:r>
    </w:p>
    <w:p w14:paraId="1C4E4CEF" w14:textId="77777777" w:rsidR="00840A2A" w:rsidRDefault="00840A2A" w:rsidP="00A90F7B">
      <w:pPr>
        <w:pStyle w:val="ListBullet"/>
      </w:pPr>
      <w:r>
        <w:t xml:space="preserve">Go to the </w:t>
      </w:r>
      <w:r w:rsidRPr="00840A2A">
        <w:rPr>
          <w:b/>
        </w:rPr>
        <w:t>Contribute</w:t>
      </w:r>
      <w:r>
        <w:t xml:space="preserve"> page.</w:t>
      </w:r>
    </w:p>
    <w:p w14:paraId="02EA26BF" w14:textId="6C0F729B" w:rsidR="00840A2A" w:rsidRDefault="00840A2A" w:rsidP="00A90F7B">
      <w:pPr>
        <w:pStyle w:val="ListBullet"/>
      </w:pPr>
      <w:r>
        <w:t>Title will be the title of the web service. Find the</w:t>
      </w:r>
      <w:r w:rsidR="00461D67">
        <w:t xml:space="preserve"> required</w:t>
      </w:r>
      <w:r>
        <w:t xml:space="preserve"> names of services at </w:t>
      </w:r>
      <w:hyperlink r:id="rId33" w:history="1">
        <w:r w:rsidR="00461D67" w:rsidRPr="0052539E">
          <w:rPr>
            <w:rStyle w:val="Hyperlink"/>
            <w:rFonts w:asciiTheme="minorHAnsi" w:hAnsiTheme="minorHAnsi"/>
          </w:rPr>
          <w:t>https://github.com/ngds/system-design/wiki</w:t>
        </w:r>
      </w:hyperlink>
      <w:ins w:id="660" w:author="Christy Caudill" w:date="2014-04-01T11:31:00Z">
        <w:r w:rsidR="00585B91">
          <w:rPr>
            <w:rStyle w:val="Hyperlink"/>
            <w:rFonts w:asciiTheme="minorHAnsi" w:hAnsiTheme="minorHAnsi"/>
          </w:rPr>
          <w:t>/_pages</w:t>
        </w:r>
      </w:ins>
      <w:r w:rsidR="00461D67">
        <w:t xml:space="preserve">. </w:t>
      </w:r>
      <w:r>
        <w:t xml:space="preserve"> </w:t>
      </w:r>
      <w:r w:rsidR="00084FB9">
        <w:t xml:space="preserve">Fill in keywords (Tags) and other metadata. </w:t>
      </w:r>
      <w:r>
        <w:t xml:space="preserve">Click </w:t>
      </w:r>
      <w:r w:rsidRPr="00840A2A">
        <w:rPr>
          <w:b/>
        </w:rPr>
        <w:t>Next</w:t>
      </w:r>
      <w:r>
        <w:t>.</w:t>
      </w:r>
    </w:p>
    <w:p w14:paraId="6BDD3085" w14:textId="77777777" w:rsidR="00840A2A" w:rsidRPr="00840A2A" w:rsidRDefault="00840A2A" w:rsidP="00A90F7B">
      <w:pPr>
        <w:pStyle w:val="ListBullet"/>
      </w:pPr>
      <w:r>
        <w:t xml:space="preserve">Click </w:t>
      </w:r>
      <w:r w:rsidRPr="00840A2A">
        <w:rPr>
          <w:b/>
        </w:rPr>
        <w:t>Upload a file</w:t>
      </w:r>
      <w:r>
        <w:t xml:space="preserve"> and navigate to the schema-valid CSV file.</w:t>
      </w:r>
    </w:p>
    <w:p w14:paraId="1F9B54EF" w14:textId="77777777" w:rsidR="00840A2A" w:rsidRDefault="00840A2A" w:rsidP="00A90F7B">
      <w:pPr>
        <w:pStyle w:val="ListBullet"/>
      </w:pPr>
      <w:r>
        <w:t xml:space="preserve">Choose </w:t>
      </w:r>
      <w:r w:rsidRPr="00840A2A">
        <w:rPr>
          <w:b/>
        </w:rPr>
        <w:t>Structured Resource</w:t>
      </w:r>
      <w:r>
        <w:t xml:space="preserve"> and enter in all the metadata.</w:t>
      </w:r>
    </w:p>
    <w:p w14:paraId="25160D8C" w14:textId="204899C3" w:rsidR="00840A2A" w:rsidRDefault="00840A2A" w:rsidP="00A90F7B">
      <w:pPr>
        <w:pStyle w:val="ListBullet"/>
      </w:pPr>
      <w:r>
        <w:t>Choose the appropriate content model from the drop-down list.</w:t>
      </w:r>
      <w:r w:rsidR="00A000B7">
        <w:t xml:space="preserve">  Always use the latest version; this will enter automatically or prompt to enter to associated layer name (again, check</w:t>
      </w:r>
      <w:ins w:id="661" w:author="Christy Caudill" w:date="2014-04-01T11:32:00Z">
        <w:r w:rsidR="00585B91">
          <w:t xml:space="preserve"> </w:t>
        </w:r>
        <w:r w:rsidR="00585B91">
          <w:fldChar w:fldCharType="begin"/>
        </w:r>
        <w:r w:rsidR="00585B91">
          <w:instrText>HYPERLINK "https://github.com/ngds/system-design/wiki"</w:instrText>
        </w:r>
        <w:r w:rsidR="00585B91">
          <w:fldChar w:fldCharType="separate"/>
        </w:r>
        <w:r w:rsidR="00585B91" w:rsidRPr="0052539E">
          <w:rPr>
            <w:rStyle w:val="Hyperlink"/>
            <w:rFonts w:asciiTheme="minorHAnsi" w:hAnsiTheme="minorHAnsi"/>
          </w:rPr>
          <w:t>https://github.com/ngds/system-design/wiki</w:t>
        </w:r>
        <w:r w:rsidR="00585B91">
          <w:rPr>
            <w:rStyle w:val="Hyperlink"/>
            <w:rFonts w:asciiTheme="minorHAnsi" w:hAnsiTheme="minorHAnsi"/>
          </w:rPr>
          <w:fldChar w:fldCharType="end"/>
        </w:r>
        <w:r w:rsidR="00585B91">
          <w:rPr>
            <w:rStyle w:val="Hyperlink"/>
            <w:rFonts w:asciiTheme="minorHAnsi" w:hAnsiTheme="minorHAnsi"/>
          </w:rPr>
          <w:t>/_pages</w:t>
        </w:r>
      </w:ins>
      <w:r w:rsidR="00A000B7">
        <w:t xml:space="preserve"> </w:t>
      </w:r>
      <w:del w:id="662" w:author="Christy Caudill" w:date="2014-04-01T11:32:00Z">
        <w:r w:rsidR="00CD6382" w:rsidDel="00585B91">
          <w:fldChar w:fldCharType="begin"/>
        </w:r>
        <w:r w:rsidR="00D022B5" w:rsidDel="00585B91">
          <w:delInstrText>HYPERLINK "http://schemas.usgin.org/models/"</w:delInstrText>
        </w:r>
        <w:r w:rsidR="00CD6382" w:rsidDel="00585B91">
          <w:fldChar w:fldCharType="separate"/>
        </w:r>
        <w:r w:rsidR="00A000B7" w:rsidRPr="00CB662A" w:rsidDel="00585B91">
          <w:rPr>
            <w:rStyle w:val="Hyperlink"/>
          </w:rPr>
          <w:delText>http://schemas.usgin.org/models/</w:delText>
        </w:r>
        <w:r w:rsidR="00CD6382" w:rsidDel="00585B91">
          <w:rPr>
            <w:rStyle w:val="Hyperlink"/>
          </w:rPr>
          <w:fldChar w:fldCharType="end"/>
        </w:r>
        <w:r w:rsidR="00A000B7" w:rsidDel="00585B91">
          <w:delText xml:space="preserve"> </w:delText>
        </w:r>
      </w:del>
      <w:r w:rsidR="00A000B7">
        <w:t>if unsure which layer name to select).</w:t>
      </w:r>
      <w:r>
        <w:t xml:space="preserve"> Click </w:t>
      </w:r>
      <w:r w:rsidRPr="00840A2A">
        <w:rPr>
          <w:b/>
        </w:rPr>
        <w:t>Next</w:t>
      </w:r>
      <w:r>
        <w:t>.</w:t>
      </w:r>
    </w:p>
    <w:p w14:paraId="5A127A97" w14:textId="77777777" w:rsidR="00840A2A" w:rsidRDefault="00840A2A" w:rsidP="00A90F7B">
      <w:pPr>
        <w:pStyle w:val="ListBullet"/>
      </w:pPr>
      <w:r>
        <w:t xml:space="preserve">Fill out all metadata here, click </w:t>
      </w:r>
      <w:r w:rsidRPr="00840A2A">
        <w:rPr>
          <w:b/>
        </w:rPr>
        <w:t>Finish</w:t>
      </w:r>
      <w:r>
        <w:t>.</w:t>
      </w:r>
    </w:p>
    <w:p w14:paraId="11F5DEAE" w14:textId="77777777" w:rsidR="00840A2A" w:rsidRDefault="00B371B2" w:rsidP="00A90F7B">
      <w:pPr>
        <w:pStyle w:val="ListBullet"/>
      </w:pPr>
      <w:r>
        <w:t>The metadata</w:t>
      </w:r>
      <w:r w:rsidR="00F03E2F">
        <w:t xml:space="preserve"> for that dataset</w:t>
      </w:r>
      <w:r>
        <w:t xml:space="preserve"> is now published, but the web service is not yet published. To publish the web service, click </w:t>
      </w:r>
      <w:r w:rsidRPr="00B371B2">
        <w:rPr>
          <w:b/>
        </w:rPr>
        <w:t>Publish as OGC</w:t>
      </w:r>
      <w:r>
        <w:t>.</w:t>
      </w:r>
    </w:p>
    <w:p w14:paraId="206C7B4D" w14:textId="10631B10" w:rsidR="00CF672F" w:rsidRDefault="00CF672F" w:rsidP="00A90F7B">
      <w:pPr>
        <w:pStyle w:val="Heading2"/>
        <w:rPr>
          <w:noProof/>
        </w:rPr>
      </w:pPr>
      <w:bookmarkStart w:id="663" w:name="_Toc384030983"/>
      <w:bookmarkStart w:id="664" w:name="_Toc384049983"/>
      <w:r>
        <w:rPr>
          <w:noProof/>
        </w:rPr>
        <w:t xml:space="preserve">How to </w:t>
      </w:r>
      <w:r w:rsidR="00003160">
        <w:rPr>
          <w:noProof/>
        </w:rPr>
        <w:t xml:space="preserve">bulk </w:t>
      </w:r>
      <w:r>
        <w:rPr>
          <w:noProof/>
        </w:rPr>
        <w:t>upload metadata</w:t>
      </w:r>
      <w:bookmarkEnd w:id="663"/>
      <w:bookmarkEnd w:id="664"/>
    </w:p>
    <w:p w14:paraId="7CC2F463" w14:textId="726AD29C" w:rsidR="00CE5B49" w:rsidRDefault="00003160">
      <w:r>
        <w:t xml:space="preserve">VersionVersion 1 of the NGDS CKAN does not include </w:t>
      </w:r>
      <w:r w:rsidR="00692363">
        <w:t xml:space="preserve">functionality </w:t>
      </w:r>
      <w:r>
        <w:t>toto upload tabular metadata comp</w:t>
      </w:r>
      <w:r>
        <w:t>i</w:t>
      </w:r>
      <w:r>
        <w:t>lations (like tier 3 data)</w:t>
      </w:r>
      <w:r w:rsidR="00692363">
        <w:t>. Please see Section 5.2 instead for how to register resources and create metad</w:t>
      </w:r>
      <w:r w:rsidR="00692363">
        <w:t>a</w:t>
      </w:r>
      <w:r w:rsidR="00692363">
        <w:t>ta in the system.</w:t>
      </w:r>
    </w:p>
    <w:p w14:paraId="5E267BBD" w14:textId="77777777" w:rsidR="00D566FD" w:rsidRDefault="00D566FD" w:rsidP="00D566FD">
      <w:pPr>
        <w:pStyle w:val="Heading1"/>
      </w:pPr>
      <w:bookmarkStart w:id="665" w:name="_Toc384030984"/>
      <w:bookmarkStart w:id="666" w:name="_Toc384049984"/>
      <w:r>
        <w:t>Tips for using an aggregator node installation</w:t>
      </w:r>
      <w:bookmarkEnd w:id="665"/>
      <w:bookmarkEnd w:id="666"/>
    </w:p>
    <w:p w14:paraId="0565F295" w14:textId="3A48DD78" w:rsidR="00D566FD" w:rsidRDefault="007C56AF" w:rsidP="00A90F7B">
      <w:pPr>
        <w:pStyle w:val="NoSpacing"/>
      </w:pPr>
      <w:r>
        <w:t>Whereas</w:t>
      </w:r>
      <w:r w:rsidR="00D566FD">
        <w:t xml:space="preserve"> the publisher node i</w:t>
      </w:r>
      <w:r w:rsidR="0099463B">
        <w:t>s used to upload and manage individual resources</w:t>
      </w:r>
      <w:r>
        <w:t xml:space="preserve"> or collections of r</w:t>
      </w:r>
      <w:r>
        <w:t>e</w:t>
      </w:r>
      <w:r>
        <w:t>sources</w:t>
      </w:r>
      <w:r w:rsidR="00D566FD">
        <w:t xml:space="preserve">, the aggregator node is used as a harvester. As such, it has different functionality in the </w:t>
      </w:r>
      <w:r w:rsidR="00D566FD">
        <w:rPr>
          <w:b/>
        </w:rPr>
        <w:t>Co</w:t>
      </w:r>
      <w:r w:rsidR="00D566FD">
        <w:rPr>
          <w:b/>
        </w:rPr>
        <w:t>n</w:t>
      </w:r>
      <w:r w:rsidR="00D566FD">
        <w:rPr>
          <w:b/>
        </w:rPr>
        <w:t>tribute</w:t>
      </w:r>
      <w:r w:rsidR="00D566FD">
        <w:t xml:space="preserve"> page than does a publisher node. Here, the UI is used to manage those harvest sources.</w:t>
      </w:r>
      <w:r w:rsidR="0099463B">
        <w:t xml:space="preserve"> The fo</w:t>
      </w:r>
      <w:r w:rsidR="0099463B">
        <w:t>l</w:t>
      </w:r>
      <w:r w:rsidR="0099463B">
        <w:t>lowing are a few helpful hints for using the version 1 aggregator node as a harvester.</w:t>
      </w:r>
    </w:p>
    <w:p w14:paraId="3317E757" w14:textId="77777777" w:rsidR="0099463B" w:rsidRDefault="0099463B" w:rsidP="00A90F7B">
      <w:pPr>
        <w:pStyle w:val="ListBullet"/>
      </w:pPr>
      <w:r>
        <w:t>Version 1 of this installation will</w:t>
      </w:r>
      <w:r w:rsidRPr="0099463B">
        <w:t xml:space="preserve"> support harvesting from</w:t>
      </w:r>
      <w:r>
        <w:t>:</w:t>
      </w:r>
      <w:r w:rsidRPr="0099463B">
        <w:t xml:space="preserve"> </w:t>
      </w:r>
    </w:p>
    <w:p w14:paraId="3712CAB3" w14:textId="58CAB57D" w:rsidR="0099463B" w:rsidRDefault="0099463B" w:rsidP="00D773E6">
      <w:pPr>
        <w:pStyle w:val="ListBullet2"/>
        <w:numPr>
          <w:ilvl w:val="0"/>
          <w:numId w:val="6"/>
        </w:numPr>
        <w:ind w:left="1080"/>
        <w:pPrChange w:id="667" w:author="Christy Caudill" w:date="2014-04-01T11:32:00Z">
          <w:pPr>
            <w:pStyle w:val="ListBullet2"/>
          </w:pPr>
        </w:pPrChange>
      </w:pPr>
      <w:r>
        <w:t>a</w:t>
      </w:r>
      <w:r w:rsidR="00FE263A">
        <w:t>n</w:t>
      </w:r>
      <w:r>
        <w:t xml:space="preserve"> </w:t>
      </w:r>
      <w:r w:rsidR="00FE263A">
        <w:t xml:space="preserve">OGC </w:t>
      </w:r>
      <w:r w:rsidR="00030AAC">
        <w:t>CSW endpoint with ISO-standards-</w:t>
      </w:r>
      <w:r>
        <w:t>compliant metadata (</w:t>
      </w:r>
      <w:r w:rsidR="00CD6382">
        <w:fldChar w:fldCharType="begin"/>
      </w:r>
      <w:r w:rsidR="00D022B5">
        <w:instrText>HYPERLINK "http://usgin.org/specifications"</w:instrText>
      </w:r>
      <w:r w:rsidR="00CD6382">
        <w:fldChar w:fldCharType="separate"/>
      </w:r>
      <w:r w:rsidRPr="00600290">
        <w:rPr>
          <w:rStyle w:val="Hyperlink"/>
        </w:rPr>
        <w:t>http://usgin.org/specifications</w:t>
      </w:r>
      <w:r w:rsidR="00CD6382">
        <w:rPr>
          <w:rStyle w:val="Hyperlink"/>
        </w:rPr>
        <w:fldChar w:fldCharType="end"/>
      </w:r>
      <w:r>
        <w:t xml:space="preserve">; </w:t>
      </w:r>
      <w:r w:rsidR="00CD6382">
        <w:fldChar w:fldCharType="begin"/>
      </w:r>
      <w:r w:rsidR="00D022B5">
        <w:instrText>HYPERLINK "http://www.opengeospatial.org/standards/cat"</w:instrText>
      </w:r>
      <w:r w:rsidR="00CD6382">
        <w:fldChar w:fldCharType="separate"/>
      </w:r>
      <w:r w:rsidR="008D5A9E" w:rsidRPr="00600290">
        <w:rPr>
          <w:rStyle w:val="Hyperlink"/>
        </w:rPr>
        <w:t>http://www.opengeospatial.org/standards/cat</w:t>
      </w:r>
      <w:r w:rsidR="00CD6382">
        <w:rPr>
          <w:rStyle w:val="Hyperlink"/>
        </w:rPr>
        <w:fldChar w:fldCharType="end"/>
      </w:r>
      <w:r w:rsidR="008D5A9E" w:rsidRPr="00CD3499">
        <w:rPr>
          <w:rStyle w:val="Hyperlink"/>
        </w:rPr>
        <w:t xml:space="preserve"> </w:t>
      </w:r>
      <w:r>
        <w:t>)</w:t>
      </w:r>
    </w:p>
    <w:p w14:paraId="66F7038D" w14:textId="77777777" w:rsidR="0099463B" w:rsidRDefault="0099463B" w:rsidP="00D773E6">
      <w:pPr>
        <w:pStyle w:val="ListBullet2"/>
        <w:numPr>
          <w:ilvl w:val="0"/>
          <w:numId w:val="6"/>
        </w:numPr>
        <w:ind w:left="1080"/>
        <w:pPrChange w:id="668" w:author="Christy Caudill" w:date="2014-04-01T11:32:00Z">
          <w:pPr>
            <w:pStyle w:val="ListBullet2"/>
          </w:pPr>
        </w:pPrChange>
      </w:pPr>
      <w:r>
        <w:t>publisher nodes</w:t>
      </w:r>
      <w:r w:rsidRPr="0099463B">
        <w:t xml:space="preserve"> using the CKAN Harvester</w:t>
      </w:r>
      <w:r>
        <w:t xml:space="preserve"> (ckan_harvester plugin, which is CKAN’s API for harvesting between CKAN instances)</w:t>
      </w:r>
    </w:p>
    <w:p w14:paraId="2D501FDA" w14:textId="77777777" w:rsidR="00E56F4C" w:rsidRPr="0099463B" w:rsidRDefault="00E56F4C" w:rsidP="00A90F7B">
      <w:pPr>
        <w:pStyle w:val="ListBullet"/>
      </w:pPr>
      <w:r w:rsidRPr="0099463B">
        <w:t>Harves</w:t>
      </w:r>
      <w:r>
        <w:t xml:space="preserve">t using the </w:t>
      </w:r>
      <w:r w:rsidRPr="0099463B">
        <w:rPr>
          <w:i/>
        </w:rPr>
        <w:t>NGDS CSW Harvester</w:t>
      </w:r>
    </w:p>
    <w:p w14:paraId="1394A752" w14:textId="34BDC184" w:rsidR="00E56F4C" w:rsidRPr="00CD3499" w:rsidDel="00D773E6" w:rsidRDefault="00E56F4C" w:rsidP="00D773E6">
      <w:pPr>
        <w:pStyle w:val="ListBullet"/>
        <w:numPr>
          <w:ilvl w:val="0"/>
          <w:numId w:val="64"/>
        </w:numPr>
        <w:rPr>
          <w:del w:id="669" w:author="Christy Caudill" w:date="2014-04-01T11:35:00Z"/>
          <w:rStyle w:val="Hyperlink"/>
        </w:rPr>
        <w:pPrChange w:id="670" w:author="Christy Caudill" w:date="2014-04-01T11:35:00Z">
          <w:pPr>
            <w:pStyle w:val="ListBullet"/>
          </w:pPr>
        </w:pPrChange>
      </w:pPr>
      <w:r>
        <w:lastRenderedPageBreak/>
        <w:t>To harvest a CSW, use</w:t>
      </w:r>
      <w:r w:rsidRPr="0099463B">
        <w:t xml:space="preserve"> </w:t>
      </w:r>
      <w:r>
        <w:t>only the string</w:t>
      </w:r>
      <w:r w:rsidRPr="0099463B">
        <w:t xml:space="preserve"> be</w:t>
      </w:r>
      <w:r>
        <w:t>fore the '?' in the</w:t>
      </w:r>
      <w:ins w:id="671" w:author="Christy Caudill" w:date="2014-04-01T11:34:00Z">
        <w:r w:rsidR="00D773E6">
          <w:t xml:space="preserve"> CSW base</w:t>
        </w:r>
      </w:ins>
      <w:r>
        <w:t xml:space="preserve"> URL, for example:</w:t>
      </w:r>
      <w:r w:rsidR="00807A71">
        <w:t xml:space="preserve"> </w:t>
      </w:r>
      <w:r w:rsidR="00807A71">
        <w:br/>
      </w:r>
      <w:r w:rsidR="00CD6382">
        <w:fldChar w:fldCharType="begin"/>
      </w:r>
      <w:r w:rsidR="00D022B5">
        <w:instrText>HYPERLINK "http://catalog.usgin.org/geothermal/csw"</w:instrText>
      </w:r>
      <w:r w:rsidR="00CD6382">
        <w:fldChar w:fldCharType="separate"/>
      </w:r>
      <w:r w:rsidRPr="00600290">
        <w:rPr>
          <w:rStyle w:val="Hyperlink"/>
        </w:rPr>
        <w:t>http://catalog.usgin.org/geothermal/csw</w:t>
      </w:r>
      <w:r w:rsidR="00CD6382">
        <w:rPr>
          <w:rStyle w:val="Hyperlink"/>
        </w:rPr>
        <w:fldChar w:fldCharType="end"/>
      </w:r>
      <w:del w:id="672" w:author="Christy Caudill" w:date="2014-04-01T11:34:00Z">
        <w:r w:rsidR="00807A71" w:rsidDel="00D773E6">
          <w:br/>
        </w:r>
      </w:del>
    </w:p>
    <w:p w14:paraId="48E3BB4C" w14:textId="77777777" w:rsidR="00E56F4C" w:rsidRDefault="00632EA1" w:rsidP="00D773E6">
      <w:pPr>
        <w:pStyle w:val="ListBullet"/>
        <w:numPr>
          <w:ilvl w:val="0"/>
          <w:numId w:val="64"/>
        </w:numPr>
        <w:rPr>
          <w:ins w:id="673" w:author="Christy Caudill" w:date="2014-04-01T11:35:00Z"/>
        </w:rPr>
        <w:pPrChange w:id="674" w:author="Christy Caudill" w:date="2014-04-01T11:35:00Z">
          <w:pPr>
            <w:pStyle w:val="ListBullet"/>
          </w:pPr>
        </w:pPrChange>
      </w:pPr>
      <w:r>
        <w:t>Version 1 of this installation d</w:t>
      </w:r>
      <w:r w:rsidRPr="00632EA1">
        <w:t>oes</w:t>
      </w:r>
      <w:r>
        <w:t xml:space="preserve"> not</w:t>
      </w:r>
      <w:r w:rsidRPr="00632EA1">
        <w:t xml:space="preserve"> support </w:t>
      </w:r>
      <w:r w:rsidR="00AE2310">
        <w:t>implementation of</w:t>
      </w:r>
      <w:r>
        <w:t xml:space="preserve"> a</w:t>
      </w:r>
      <w:r w:rsidRPr="00632EA1">
        <w:t xml:space="preserve"> CSW</w:t>
      </w:r>
      <w:r w:rsidR="00AE2310">
        <w:t xml:space="preserve"> endpoint from an aggregator node</w:t>
      </w:r>
    </w:p>
    <w:p w14:paraId="5355CDE2" w14:textId="39BC5583" w:rsidR="00D773E6" w:rsidRPr="00D773E6" w:rsidRDefault="00D773E6" w:rsidP="00D773E6">
      <w:pPr>
        <w:pStyle w:val="ListBullet"/>
        <w:numPr>
          <w:ilvl w:val="0"/>
          <w:numId w:val="75"/>
        </w:numPr>
        <w:tabs>
          <w:tab w:val="clear" w:pos="432"/>
        </w:tabs>
        <w:suppressAutoHyphens w:val="0"/>
        <w:rPr>
          <w:ins w:id="675" w:author="Christy Caudill" w:date="2014-04-01T11:35:00Z"/>
          <w:bCs/>
          <w:color w:val="FF0000"/>
          <w:rPrChange w:id="676" w:author="Christy Caudill" w:date="2014-04-01T11:35:00Z">
            <w:rPr>
              <w:ins w:id="677" w:author="Christy Caudill" w:date="2014-04-01T11:35:00Z"/>
              <w:b/>
              <w:bCs/>
              <w:color w:val="FF0000"/>
            </w:rPr>
          </w:rPrChange>
        </w:rPr>
      </w:pPr>
      <w:ins w:id="678" w:author="Christy Caudill" w:date="2014-04-01T11:35:00Z">
        <w:r w:rsidRPr="00D773E6">
          <w:rPr>
            <w:bCs/>
            <w:color w:val="FF0000"/>
            <w:rPrChange w:id="679" w:author="Christy Caudill" w:date="2014-04-01T11:35:00Z">
              <w:rPr>
                <w:b/>
                <w:bCs/>
                <w:color w:val="FF0000"/>
              </w:rPr>
            </w:rPrChange>
          </w:rPr>
          <w:t>Common Harvesting Issues</w:t>
        </w:r>
      </w:ins>
    </w:p>
    <w:p w14:paraId="1DC83F7B" w14:textId="77777777" w:rsidR="00D773E6" w:rsidRPr="00D773E6" w:rsidRDefault="00D773E6" w:rsidP="00D773E6">
      <w:pPr>
        <w:pStyle w:val="ListBullet"/>
        <w:numPr>
          <w:ilvl w:val="1"/>
          <w:numId w:val="75"/>
        </w:numPr>
        <w:tabs>
          <w:tab w:val="clear" w:pos="432"/>
        </w:tabs>
        <w:suppressAutoHyphens w:val="0"/>
        <w:rPr>
          <w:ins w:id="680" w:author="Christy Caudill" w:date="2014-04-01T11:35:00Z"/>
          <w:bCs/>
          <w:color w:val="FF0000"/>
          <w:rPrChange w:id="681" w:author="Christy Caudill" w:date="2014-04-01T11:35:00Z">
            <w:rPr>
              <w:ins w:id="682" w:author="Christy Caudill" w:date="2014-04-01T11:35:00Z"/>
              <w:b/>
              <w:bCs/>
              <w:color w:val="FF0000"/>
            </w:rPr>
          </w:rPrChange>
        </w:rPr>
      </w:pPr>
      <w:ins w:id="683" w:author="Christy Caudill" w:date="2014-04-01T11:35:00Z">
        <w:r w:rsidRPr="00D773E6">
          <w:rPr>
            <w:bCs/>
            <w:i/>
            <w:color w:val="FF0000"/>
            <w:rPrChange w:id="684" w:author="Christy Caudill" w:date="2014-04-01T11:35:00Z">
              <w:rPr>
                <w:b/>
                <w:bCs/>
                <w:color w:val="FF0000"/>
              </w:rPr>
            </w:rPrChange>
          </w:rPr>
          <w:t>Harvest requests timing out</w:t>
        </w:r>
        <w:r w:rsidRPr="00D773E6">
          <w:rPr>
            <w:bCs/>
            <w:color w:val="FF0000"/>
            <w:rPrChange w:id="685" w:author="Christy Caudill" w:date="2014-04-01T11:35:00Z">
              <w:rPr>
                <w:b/>
                <w:bCs/>
                <w:color w:val="FF0000"/>
              </w:rPr>
            </w:rPrChange>
          </w:rPr>
          <w:t>:  Check if the Server/Servlet the CSW is being hosted on has enough power to support the types of requests being made by the NGDS Harves</w:t>
        </w:r>
        <w:r w:rsidRPr="00D773E6">
          <w:rPr>
            <w:bCs/>
            <w:color w:val="FF0000"/>
            <w:rPrChange w:id="686" w:author="Christy Caudill" w:date="2014-04-01T11:35:00Z">
              <w:rPr>
                <w:b/>
                <w:bCs/>
                <w:color w:val="FF0000"/>
              </w:rPr>
            </w:rPrChange>
          </w:rPr>
          <w:t>t</w:t>
        </w:r>
        <w:r w:rsidRPr="00D773E6">
          <w:rPr>
            <w:bCs/>
            <w:color w:val="FF0000"/>
            <w:rPrChange w:id="687" w:author="Christy Caudill" w:date="2014-04-01T11:35:00Z">
              <w:rPr>
                <w:b/>
                <w:bCs/>
                <w:color w:val="FF0000"/>
              </w:rPr>
            </w:rPrChange>
          </w:rPr>
          <w:t xml:space="preserve">er. </w:t>
        </w:r>
      </w:ins>
    </w:p>
    <w:p w14:paraId="26380623" w14:textId="77777777" w:rsidR="00D773E6" w:rsidRPr="00D773E6" w:rsidRDefault="00D773E6" w:rsidP="00D773E6">
      <w:pPr>
        <w:pStyle w:val="ListBullet"/>
        <w:numPr>
          <w:ilvl w:val="1"/>
          <w:numId w:val="75"/>
        </w:numPr>
        <w:tabs>
          <w:tab w:val="clear" w:pos="432"/>
        </w:tabs>
        <w:suppressAutoHyphens w:val="0"/>
        <w:rPr>
          <w:ins w:id="688" w:author="Christy Caudill" w:date="2014-04-01T11:35:00Z"/>
          <w:bCs/>
          <w:color w:val="FF0000"/>
          <w:rPrChange w:id="689" w:author="Christy Caudill" w:date="2014-04-01T11:35:00Z">
            <w:rPr>
              <w:ins w:id="690" w:author="Christy Caudill" w:date="2014-04-01T11:35:00Z"/>
              <w:b/>
              <w:bCs/>
              <w:color w:val="FF0000"/>
            </w:rPr>
          </w:rPrChange>
        </w:rPr>
      </w:pPr>
      <w:ins w:id="691" w:author="Christy Caudill" w:date="2014-04-01T11:35:00Z">
        <w:r w:rsidRPr="00D773E6">
          <w:rPr>
            <w:bCs/>
            <w:i/>
            <w:color w:val="FF0000"/>
            <w:rPrChange w:id="692" w:author="Christy Caudill" w:date="2014-04-01T11:36:00Z">
              <w:rPr>
                <w:b/>
                <w:bCs/>
                <w:color w:val="FF0000"/>
              </w:rPr>
            </w:rPrChange>
          </w:rPr>
          <w:t>Seeing less or more records than expected</w:t>
        </w:r>
        <w:r w:rsidRPr="00D773E6">
          <w:rPr>
            <w:bCs/>
            <w:color w:val="FF0000"/>
            <w:rPrChange w:id="693" w:author="Christy Caudill" w:date="2014-04-01T11:35:00Z">
              <w:rPr>
                <w:b/>
                <w:bCs/>
                <w:color w:val="FF0000"/>
              </w:rPr>
            </w:rPrChange>
          </w:rPr>
          <w:t>: Depending on what catalog server is being used, updates and changes to resources within a catalog can have a temporary effect on the indexing for the CSW. If the issue does not resolve itself within 24 hours, there may be pagination issues with the CSW.</w:t>
        </w:r>
      </w:ins>
    </w:p>
    <w:p w14:paraId="4E5025E2" w14:textId="77777777" w:rsidR="00D773E6" w:rsidRPr="00D773E6" w:rsidRDefault="00D773E6" w:rsidP="00D773E6">
      <w:pPr>
        <w:pStyle w:val="ListBullet"/>
        <w:numPr>
          <w:ilvl w:val="1"/>
          <w:numId w:val="75"/>
        </w:numPr>
        <w:tabs>
          <w:tab w:val="clear" w:pos="432"/>
        </w:tabs>
        <w:suppressAutoHyphens w:val="0"/>
        <w:rPr>
          <w:ins w:id="694" w:author="Christy Caudill" w:date="2014-04-01T11:35:00Z"/>
          <w:bCs/>
          <w:color w:val="FF0000"/>
          <w:rPrChange w:id="695" w:author="Christy Caudill" w:date="2014-04-01T11:35:00Z">
            <w:rPr>
              <w:ins w:id="696" w:author="Christy Caudill" w:date="2014-04-01T11:35:00Z"/>
              <w:b/>
              <w:bCs/>
              <w:color w:val="FF0000"/>
            </w:rPr>
          </w:rPrChange>
        </w:rPr>
      </w:pPr>
      <w:ins w:id="697" w:author="Christy Caudill" w:date="2014-04-01T11:35:00Z">
        <w:r w:rsidRPr="00D773E6">
          <w:rPr>
            <w:bCs/>
            <w:i/>
            <w:color w:val="FF0000"/>
            <w:rPrChange w:id="698" w:author="Christy Caudill" w:date="2014-04-01T11:36:00Z">
              <w:rPr>
                <w:b/>
                <w:bCs/>
                <w:color w:val="FF0000"/>
              </w:rPr>
            </w:rPrChange>
          </w:rPr>
          <w:t>ISO validation errors</w:t>
        </w:r>
        <w:r w:rsidRPr="00D773E6">
          <w:rPr>
            <w:bCs/>
            <w:color w:val="FF0000"/>
            <w:rPrChange w:id="699" w:author="Christy Caudill" w:date="2014-04-01T11:35:00Z">
              <w:rPr>
                <w:b/>
                <w:bCs/>
                <w:color w:val="FF0000"/>
              </w:rPr>
            </w:rPrChange>
          </w:rPr>
          <w:t xml:space="preserve">: Use the unique ID within the validation error provided to build a GetRecordsByID request to check the XML details for the invalid record. </w:t>
        </w:r>
      </w:ins>
    </w:p>
    <w:p w14:paraId="73CA3FA4" w14:textId="77777777" w:rsidR="00D773E6" w:rsidRPr="00D773E6" w:rsidRDefault="00D773E6" w:rsidP="00D773E6">
      <w:pPr>
        <w:pStyle w:val="ListBullet"/>
        <w:numPr>
          <w:ilvl w:val="1"/>
          <w:numId w:val="75"/>
        </w:numPr>
        <w:tabs>
          <w:tab w:val="clear" w:pos="432"/>
        </w:tabs>
        <w:suppressAutoHyphens w:val="0"/>
        <w:rPr>
          <w:ins w:id="700" w:author="Christy Caudill" w:date="2014-04-01T11:35:00Z"/>
          <w:bCs/>
          <w:color w:val="FF0000"/>
          <w:rPrChange w:id="701" w:author="Christy Caudill" w:date="2014-04-01T11:35:00Z">
            <w:rPr>
              <w:ins w:id="702" w:author="Christy Caudill" w:date="2014-04-01T11:35:00Z"/>
              <w:b/>
              <w:bCs/>
              <w:color w:val="FF0000"/>
            </w:rPr>
          </w:rPrChange>
        </w:rPr>
      </w:pPr>
      <w:ins w:id="703" w:author="Christy Caudill" w:date="2014-04-01T11:35:00Z">
        <w:r w:rsidRPr="00D773E6">
          <w:rPr>
            <w:bCs/>
            <w:i/>
            <w:color w:val="FF0000"/>
            <w:rPrChange w:id="704" w:author="Christy Caudill" w:date="2014-04-01T11:36:00Z">
              <w:rPr>
                <w:b/>
                <w:bCs/>
                <w:color w:val="FF0000"/>
              </w:rPr>
            </w:rPrChange>
          </w:rPr>
          <w:t>Harvester failing on sections, schemas, or parameters in the capabilities request</w:t>
        </w:r>
        <w:r w:rsidRPr="00D773E6">
          <w:rPr>
            <w:bCs/>
            <w:color w:val="FF0000"/>
            <w:rPrChange w:id="705" w:author="Christy Caudill" w:date="2014-04-01T11:35:00Z">
              <w:rPr>
                <w:b/>
                <w:bCs/>
                <w:color w:val="FF0000"/>
              </w:rPr>
            </w:rPrChange>
          </w:rPr>
          <w:t>: Make sure to check the OWSlib Code (</w:t>
        </w:r>
        <w:r w:rsidRPr="00D773E6">
          <w:rPr>
            <w:bCs/>
            <w:color w:val="FF0000"/>
            <w:rPrChange w:id="706" w:author="Christy Caudill" w:date="2014-04-01T11:35:00Z">
              <w:rPr>
                <w:b/>
                <w:bCs/>
                <w:color w:val="FF0000"/>
              </w:rPr>
            </w:rPrChange>
          </w:rPr>
          <w:fldChar w:fldCharType="begin"/>
        </w:r>
        <w:r w:rsidRPr="00D773E6">
          <w:rPr>
            <w:bCs/>
            <w:color w:val="FF0000"/>
            <w:rPrChange w:id="707" w:author="Christy Caudill" w:date="2014-04-01T11:35:00Z">
              <w:rPr>
                <w:b/>
                <w:bCs/>
                <w:color w:val="FF0000"/>
              </w:rPr>
            </w:rPrChange>
          </w:rPr>
          <w:instrText xml:space="preserve"> HYPERLINK "https://github.com/geopython/OWSLib/blob/master/owslib/csw.py" </w:instrText>
        </w:r>
        <w:r w:rsidRPr="00D773E6">
          <w:rPr>
            <w:bCs/>
            <w:color w:val="FF0000"/>
            <w:rPrChange w:id="708" w:author="Christy Caudill" w:date="2014-04-01T11:35:00Z">
              <w:rPr>
                <w:b/>
                <w:bCs/>
                <w:color w:val="FF0000"/>
              </w:rPr>
            </w:rPrChange>
          </w:rPr>
          <w:fldChar w:fldCharType="separate"/>
        </w:r>
        <w:r w:rsidRPr="00D773E6">
          <w:rPr>
            <w:rStyle w:val="Hyperlink"/>
            <w:bCs/>
            <w:color w:val="FF0000"/>
            <w:rPrChange w:id="709" w:author="Christy Caudill" w:date="2014-04-01T11:35:00Z">
              <w:rPr>
                <w:rStyle w:val="Hyperlink"/>
                <w:b/>
                <w:bCs/>
                <w:color w:val="FF0000"/>
              </w:rPr>
            </w:rPrChange>
          </w:rPr>
          <w:t>https://github.com/geopython/OWSLib/blob/master/owslib/csw.py</w:t>
        </w:r>
        <w:r w:rsidRPr="00D773E6">
          <w:rPr>
            <w:bCs/>
            <w:color w:val="FF0000"/>
            <w:rPrChange w:id="710" w:author="Christy Caudill" w:date="2014-04-01T11:35:00Z">
              <w:rPr>
                <w:b/>
                <w:bCs/>
                <w:color w:val="FF0000"/>
              </w:rPr>
            </w:rPrChange>
          </w:rPr>
          <w:fldChar w:fldCharType="end"/>
        </w:r>
        <w:r w:rsidRPr="00D773E6">
          <w:rPr>
            <w:bCs/>
            <w:color w:val="FF0000"/>
            <w:rPrChange w:id="711" w:author="Christy Caudill" w:date="2014-04-01T11:35:00Z">
              <w:rPr>
                <w:b/>
                <w:bCs/>
                <w:color w:val="FF0000"/>
              </w:rPr>
            </w:rPrChange>
          </w:rPr>
          <w:t>) against the CSW capabilities document you are implementing.  The NGDS harvester relies on OWSlib as part of the validation process for CSW request, viewing the code can provide further i</w:t>
        </w:r>
        <w:r w:rsidRPr="00D773E6">
          <w:rPr>
            <w:bCs/>
            <w:color w:val="FF0000"/>
            <w:rPrChange w:id="712" w:author="Christy Caudill" w:date="2014-04-01T11:35:00Z">
              <w:rPr>
                <w:b/>
                <w:bCs/>
                <w:color w:val="FF0000"/>
              </w:rPr>
            </w:rPrChange>
          </w:rPr>
          <w:t>n</w:t>
        </w:r>
        <w:r w:rsidRPr="00D773E6">
          <w:rPr>
            <w:bCs/>
            <w:color w:val="FF0000"/>
            <w:rPrChange w:id="713" w:author="Christy Caudill" w:date="2014-04-01T11:35:00Z">
              <w:rPr>
                <w:b/>
                <w:bCs/>
                <w:color w:val="FF0000"/>
              </w:rPr>
            </w:rPrChange>
          </w:rPr>
          <w:t>sight to what may be missing from the capabilities document if any errors occur.</w:t>
        </w:r>
      </w:ins>
    </w:p>
    <w:p w14:paraId="4F802056" w14:textId="77777777" w:rsidR="00D773E6" w:rsidRPr="00D566FD" w:rsidRDefault="00D773E6" w:rsidP="00D773E6">
      <w:pPr>
        <w:pStyle w:val="ListBullet"/>
        <w:numPr>
          <w:ilvl w:val="0"/>
          <w:numId w:val="0"/>
        </w:numPr>
        <w:ind w:left="720" w:hanging="360"/>
        <w:pPrChange w:id="714" w:author="Christy Caudill" w:date="2014-04-01T11:35:00Z">
          <w:pPr>
            <w:pStyle w:val="ListBullet"/>
          </w:pPr>
        </w:pPrChange>
      </w:pPr>
      <w:bookmarkStart w:id="715" w:name="_GoBack"/>
      <w:bookmarkEnd w:id="715"/>
    </w:p>
    <w:p w14:paraId="63952986" w14:textId="77777777" w:rsidR="00003EA5" w:rsidRPr="00A90F7B" w:rsidRDefault="00972A32" w:rsidP="00A90F7B">
      <w:pPr>
        <w:pStyle w:val="Heading1-Appendix"/>
      </w:pPr>
      <w:bookmarkStart w:id="716" w:name="_Toc379537707"/>
      <w:bookmarkStart w:id="717" w:name="_Toc379537708"/>
      <w:bookmarkStart w:id="718" w:name="_Toc379537709"/>
      <w:bookmarkStart w:id="719" w:name="_Toc379537710"/>
      <w:bookmarkStart w:id="720" w:name="_Toc379537711"/>
      <w:bookmarkStart w:id="721" w:name="_Toc379537712"/>
      <w:bookmarkStart w:id="722" w:name="_Toc379537713"/>
      <w:bookmarkStart w:id="723" w:name="_Toc379537714"/>
      <w:bookmarkStart w:id="724" w:name="_Toc379537715"/>
      <w:bookmarkEnd w:id="716"/>
      <w:bookmarkEnd w:id="717"/>
      <w:bookmarkEnd w:id="718"/>
      <w:bookmarkEnd w:id="719"/>
      <w:bookmarkEnd w:id="720"/>
      <w:bookmarkEnd w:id="721"/>
      <w:bookmarkEnd w:id="722"/>
      <w:bookmarkEnd w:id="723"/>
      <w:bookmarkEnd w:id="724"/>
      <w:r w:rsidRPr="00A90F7B">
        <w:lastRenderedPageBreak/>
        <w:t xml:space="preserve">Installing </w:t>
      </w:r>
      <w:r w:rsidR="00211F54" w:rsidRPr="00A90F7B">
        <w:t>a Virtual Machine</w:t>
      </w:r>
    </w:p>
    <w:p w14:paraId="43D8386E" w14:textId="13C4191F" w:rsidR="00972A32" w:rsidRPr="005E68DF" w:rsidRDefault="00972A32" w:rsidP="00972A32">
      <w:r w:rsidRPr="005E68DF">
        <w:t>If you</w:t>
      </w:r>
      <w:r w:rsidR="00DD632F">
        <w:t xml:space="preserve"> are</w:t>
      </w:r>
      <w:r w:rsidR="007F75B6">
        <w:t xml:space="preserve"> working with an operating system other than Linux</w:t>
      </w:r>
      <w:r w:rsidR="00D475C8">
        <w:t xml:space="preserve"> (e.g., Windows)</w:t>
      </w:r>
      <w:r w:rsidR="007F75B6">
        <w:t xml:space="preserve"> </w:t>
      </w:r>
      <w:r w:rsidR="00F57152">
        <w:t>youyou will need to install</w:t>
      </w:r>
      <w:r w:rsidRPr="005E68DF">
        <w:t xml:space="preserve"> the Ubuntu Linux operating system on a virtual machine</w:t>
      </w:r>
      <w:r w:rsidR="00F57152">
        <w:t>.  A</w:t>
      </w:r>
      <w:r w:rsidR="00F57152" w:rsidRPr="005E68DF">
        <w:t xml:space="preserve"> virtual m</w:t>
      </w:r>
      <w:r w:rsidR="00F57152" w:rsidRPr="005E68DF">
        <w:t>a</w:t>
      </w:r>
      <w:r w:rsidR="00F57152" w:rsidRPr="005E68DF">
        <w:t xml:space="preserve">chine is a </w:t>
      </w:r>
      <w:r w:rsidR="00F57152">
        <w:t>software application that emulates an operating system environment (e.g. Linux, Windows XP, MacOS) as if it were an appl</w:t>
      </w:r>
      <w:r w:rsidR="00F57152">
        <w:t>i</w:t>
      </w:r>
      <w:r w:rsidR="00F57152">
        <w:t xml:space="preserve">cation (with its own windows) running on a </w:t>
      </w:r>
      <w:r w:rsidR="00F57152" w:rsidRPr="005E68DF">
        <w:t xml:space="preserve">computer </w:t>
      </w:r>
      <w:r w:rsidR="008418D9">
        <w:t>under a different, host operating system. A</w:t>
      </w:r>
      <w:r w:rsidR="00F57152" w:rsidRPr="005E68DF">
        <w:t xml:space="preserve"> virtual machine therefore exists </w:t>
      </w:r>
      <w:r w:rsidR="00F57152" w:rsidRPr="005E68DF">
        <w:rPr>
          <w:i/>
        </w:rPr>
        <w:t xml:space="preserve">entirely </w:t>
      </w:r>
      <w:r w:rsidR="00F57152" w:rsidRPr="005E68DF">
        <w:t>within the memory of the host machine</w:t>
      </w:r>
      <w:r w:rsidR="00F57152">
        <w:t xml:space="preserve"> that is actually running a di</w:t>
      </w:r>
      <w:r w:rsidR="00F57152">
        <w:t>f</w:t>
      </w:r>
      <w:r w:rsidR="00F57152">
        <w:t xml:space="preserve">ferent operating system.  </w:t>
      </w:r>
      <w:r w:rsidRPr="005E68DF">
        <w:t>Virtual machines are supported by virtualization software that provides an abstract hardware representation emulating real host hardware. Virtualization allows the installation of a full operating system within a host OS.</w:t>
      </w:r>
      <w:r w:rsidR="008418D9">
        <w:t xml:space="preserve"> </w:t>
      </w:r>
      <w:r w:rsidRPr="005E68DF">
        <w:t xml:space="preserve"> </w:t>
      </w:r>
    </w:p>
    <w:p w14:paraId="58F9BA16" w14:textId="04A91EE3" w:rsidR="00972A32" w:rsidRPr="005E68DF" w:rsidRDefault="008418D9" w:rsidP="00972A32">
      <w:r>
        <w:t>Although the NGDS CKAN software and its various underlying dependencies can be installed in a wide variety of operating system environments, the instructions in this tutorial are specific to anan</w:t>
      </w:r>
      <w:r w:rsidR="00972A32" w:rsidRPr="005E68DF">
        <w:t xml:space="preserve"> Ubuntu Linux OS</w:t>
      </w:r>
      <w:r>
        <w:t xml:space="preserve"> environment.. A</w:t>
      </w:r>
      <w:r w:rsidR="00972A32" w:rsidRPr="005E68DF">
        <w:t xml:space="preserve"> virtual environment</w:t>
      </w:r>
      <w:r>
        <w:t xml:space="preserve"> installed inside your current computer operating sy</w:t>
      </w:r>
      <w:r>
        <w:t>s</w:t>
      </w:r>
      <w:r>
        <w:t xml:space="preserve">tem, whatever that it, can provide an identical environment to make using this tutorial easier. </w:t>
      </w:r>
    </w:p>
    <w:p w14:paraId="7F64CDEE" w14:textId="67129998" w:rsidR="00972A32" w:rsidRPr="005E68DF" w:rsidRDefault="008418D9" w:rsidP="00D022B5">
      <w:pPr>
        <w:pStyle w:val="NoSpacing"/>
      </w:pPr>
      <w:r>
        <w:t>Y</w:t>
      </w:r>
      <w:r w:rsidRPr="005E68DF">
        <w:t>ou</w:t>
      </w:r>
      <w:r>
        <w:t>Y</w:t>
      </w:r>
      <w:r w:rsidRPr="005E68DF">
        <w:t xml:space="preserve">ou will need to choose appropriate virtualization software. </w:t>
      </w:r>
      <w:r w:rsidR="00972A32" w:rsidRPr="005E68DF">
        <w:t>Currently, two free virtual enviro</w:t>
      </w:r>
      <w:r w:rsidR="00972A32" w:rsidRPr="005E68DF">
        <w:t>n</w:t>
      </w:r>
      <w:r w:rsidR="00972A32" w:rsidRPr="005E68DF">
        <w:t>ment managers are available: VMware Player, and Oracle VirtualBox. They can be downloaded on the links below:</w:t>
      </w:r>
    </w:p>
    <w:p w14:paraId="0E167651" w14:textId="1F476D8D" w:rsidR="002B73D8" w:rsidRDefault="00972A32">
      <w:pPr>
        <w:pStyle w:val="ListBullet"/>
      </w:pPr>
      <w:r w:rsidRPr="00A90F7B">
        <w:t xml:space="preserve">VMWare Player: </w:t>
      </w:r>
      <w:hyperlink r:id="rId34" w:history="1">
        <w:r w:rsidRPr="002413B2">
          <w:rPr>
            <w:rStyle w:val="Hyperlink"/>
          </w:rPr>
          <w:t>http://www.vmware.com/products/player/</w:t>
        </w:r>
      </w:hyperlink>
    </w:p>
    <w:p w14:paraId="1BB029EF" w14:textId="1D2753A3" w:rsidR="00972A32" w:rsidRPr="002B73D8" w:rsidRDefault="00972A32" w:rsidP="00D022B5">
      <w:pPr>
        <w:pStyle w:val="ListBullet"/>
        <w:spacing w:after="120"/>
      </w:pPr>
      <w:r w:rsidRPr="002B73D8">
        <w:t>Oracle VM VirtualBox:</w:t>
      </w:r>
      <w:r w:rsidRPr="00272F1E">
        <w:rPr>
          <w:rStyle w:val="Hyperlink"/>
        </w:rPr>
        <w:t xml:space="preserve"> </w:t>
      </w:r>
      <w:hyperlink r:id="rId35" w:history="1">
        <w:r w:rsidRPr="00272F1E">
          <w:rPr>
            <w:rStyle w:val="Hyperlink"/>
          </w:rPr>
          <w:t>https://www.virtualbox.org/wiki/Downloads</w:t>
        </w:r>
      </w:hyperlink>
      <w:r w:rsidRPr="002B73D8">
        <w:t xml:space="preserve"> </w:t>
      </w:r>
    </w:p>
    <w:p w14:paraId="50458672" w14:textId="77777777" w:rsidR="00972A32" w:rsidRPr="005E68DF" w:rsidRDefault="00972A32" w:rsidP="00972A32">
      <w:r w:rsidRPr="005E68DF">
        <w:t>This tutorial was developed using VirtualBox version 4.2.10 for Windows. Here, we install Linux Ubuntu 12.04 LTS from Canonical.</w:t>
      </w:r>
    </w:p>
    <w:p w14:paraId="1643AE57" w14:textId="77777777" w:rsidR="00972A32" w:rsidRPr="00272F1E" w:rsidRDefault="00972A32" w:rsidP="00D022B5">
      <w:pPr>
        <w:pStyle w:val="Heading2-Appendix"/>
      </w:pPr>
      <w:bookmarkStart w:id="725" w:name="_Toc379537663"/>
      <w:bookmarkStart w:id="726" w:name="_Toc379537664"/>
      <w:bookmarkStart w:id="727" w:name="_Toc379537665"/>
      <w:bookmarkStart w:id="728" w:name="_Toc379537666"/>
      <w:bookmarkStart w:id="729" w:name="_Toc379537667"/>
      <w:bookmarkStart w:id="730" w:name="_Creating_an_Ubuntu"/>
      <w:bookmarkStart w:id="731" w:name="_Ref383942339"/>
      <w:bookmarkEnd w:id="725"/>
      <w:bookmarkEnd w:id="726"/>
      <w:bookmarkEnd w:id="727"/>
      <w:bookmarkEnd w:id="728"/>
      <w:bookmarkEnd w:id="729"/>
      <w:bookmarkEnd w:id="730"/>
      <w:r w:rsidRPr="00D022B5">
        <w:t>Creating an Ubuntu Linux Virtual Machine using VirtualBox</w:t>
      </w:r>
      <w:bookmarkEnd w:id="731"/>
    </w:p>
    <w:p w14:paraId="3D83FACD" w14:textId="574B37C7"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w:t>
      </w:r>
      <w:r w:rsidR="008418D9">
        <w:t xml:space="preserve"> under the Windows operating sy</w:t>
      </w:r>
      <w:r w:rsidR="008418D9">
        <w:t>s</w:t>
      </w:r>
      <w:r w:rsidR="008418D9">
        <w:t>tem</w:t>
      </w:r>
      <w:r w:rsidR="00190C0A">
        <w:t>.</w:t>
      </w:r>
      <w:r w:rsidR="00190C0A" w:rsidRPr="00190C0A">
        <w:t xml:space="preserve"> </w:t>
      </w:r>
      <w:r w:rsidR="00190C0A" w:rsidRPr="005E68DF">
        <w:t xml:space="preserve">Newer versions of VirtualBox can </w:t>
      </w:r>
      <w:r w:rsidR="00190C0A">
        <w:t xml:space="preserve">also </w:t>
      </w:r>
      <w:r w:rsidR="00190C0A" w:rsidRPr="005E68DF">
        <w:t>be utilized</w:t>
      </w:r>
      <w:r w:rsidR="00190C0A">
        <w:t xml:space="preserve"> (tested with VirtualBox 4.3.8 as well)</w:t>
      </w:r>
      <w:r w:rsidR="00190C0A" w:rsidRPr="005E68DF">
        <w:t>.</w:t>
      </w:r>
      <w:r w:rsidR="00190C0A">
        <w:t>)</w:t>
      </w:r>
      <w:r w:rsidR="00190C0A" w:rsidRPr="005E68DF">
        <w:t>.</w:t>
      </w:r>
      <w:r w:rsidRPr="005E68DF">
        <w:t xml:space="preserve"> </w:t>
      </w:r>
      <w:r w:rsidR="008418D9">
        <w:t>The Virt</w:t>
      </w:r>
      <w:r w:rsidR="008418D9">
        <w:t>u</w:t>
      </w:r>
      <w:r w:rsidR="008418D9">
        <w:t xml:space="preserve">alBox software is also available for Apple OS X, various other Linux variants, and for Sun Solaris hosts; follow the VirtualBox instructions to get the virtualization environment set up on these other operating systems. </w:t>
      </w:r>
    </w:p>
    <w:p w14:paraId="0B3950FC" w14:textId="6A648DC7" w:rsidR="00972A32" w:rsidRPr="00A90F7B" w:rsidRDefault="007619B2" w:rsidP="00D022B5">
      <w:pPr>
        <w:pStyle w:val="Heading3-Appendix"/>
      </w:pPr>
      <w:bookmarkStart w:id="732" w:name="_Toc379537669"/>
      <w:bookmarkStart w:id="733" w:name="_Toc377463024"/>
      <w:bookmarkEnd w:id="732"/>
      <w:r>
        <w:t xml:space="preserve"> </w:t>
      </w:r>
      <w:r w:rsidR="008418D9">
        <w:t>I</w:t>
      </w:r>
      <w:r w:rsidR="00972A32" w:rsidRPr="00A90F7B">
        <w:t>nstall</w:t>
      </w:r>
      <w:r w:rsidR="008418D9">
        <w:t>I</w:t>
      </w:r>
      <w:r w:rsidR="00972A32" w:rsidRPr="00A90F7B">
        <w:t xml:space="preserve"> Oracle VM VirtualBox Manager</w:t>
      </w:r>
      <w:bookmarkEnd w:id="733"/>
    </w:p>
    <w:p w14:paraId="49ACA7E5" w14:textId="7D6E5FE6" w:rsidR="00972A32" w:rsidRPr="00D022B5" w:rsidRDefault="00972A32" w:rsidP="00CD3499">
      <w:pPr>
        <w:pStyle w:val="ListParagraph"/>
        <w:numPr>
          <w:ilvl w:val="1"/>
          <w:numId w:val="70"/>
        </w:numPr>
        <w:ind w:left="720"/>
        <w:rPr>
          <w:rStyle w:val="Hyperlink"/>
        </w:rPr>
      </w:pPr>
      <w:r w:rsidRPr="005E68DF">
        <w:t xml:space="preserve">Download the </w:t>
      </w:r>
      <w:r w:rsidR="00190C0A">
        <w:t xml:space="preserve">VirtualBox </w:t>
      </w:r>
      <w:r w:rsidRPr="005E68DF">
        <w:t xml:space="preserve">software from: </w:t>
      </w:r>
      <w:hyperlink r:id="rId36" w:history="1">
        <w:r w:rsidRPr="002413B2">
          <w:rPr>
            <w:rStyle w:val="Hyperlink"/>
          </w:rPr>
          <w:t>https://www.virtualbox.org/wiki/Downloads</w:t>
        </w:r>
      </w:hyperlink>
    </w:p>
    <w:p w14:paraId="7FB1DCD8" w14:textId="77777777" w:rsidR="00946BC2" w:rsidRPr="005E68DF" w:rsidRDefault="00972A32" w:rsidP="00D022B5">
      <w:pPr>
        <w:pStyle w:val="ListParagraph"/>
        <w:numPr>
          <w:ilvl w:val="0"/>
          <w:numId w:val="70"/>
        </w:numPr>
      </w:pPr>
      <w:r w:rsidRPr="005E68DF">
        <w:t>Run the installer and follow the on-screen instructions to install VirtualBox.</w:t>
      </w:r>
    </w:p>
    <w:p w14:paraId="38980C14" w14:textId="77777777" w:rsidR="00972A32" w:rsidRPr="00A90F7B" w:rsidRDefault="00972A32" w:rsidP="00D022B5">
      <w:pPr>
        <w:pStyle w:val="ListParagraph"/>
        <w:numPr>
          <w:ilvl w:val="0"/>
          <w:numId w:val="70"/>
        </w:numPr>
      </w:pPr>
      <w:bookmarkStart w:id="734" w:name="_Toc379537671"/>
      <w:bookmarkStart w:id="735" w:name="_Toc379537672"/>
      <w:bookmarkStart w:id="736" w:name="_Toc380696959"/>
      <w:bookmarkStart w:id="737" w:name="_Toc380734662"/>
      <w:bookmarkStart w:id="738" w:name="_Toc380756541"/>
      <w:bookmarkStart w:id="739" w:name="_Toc382489379"/>
      <w:bookmarkStart w:id="740" w:name="_Toc382491104"/>
      <w:bookmarkStart w:id="741" w:name="_Toc382492877"/>
      <w:bookmarkStart w:id="742" w:name="_Toc382923295"/>
      <w:bookmarkStart w:id="743" w:name="_Toc382923408"/>
      <w:bookmarkStart w:id="744" w:name="_Toc382935019"/>
      <w:bookmarkStart w:id="745" w:name="_Toc383599588"/>
      <w:bookmarkStart w:id="746" w:name="_Toc377463025"/>
      <w:bookmarkStart w:id="747" w:name="_Toc380696960"/>
      <w:bookmarkStart w:id="748" w:name="_Toc380734663"/>
      <w:bookmarkStart w:id="749" w:name="_Toc380756542"/>
      <w:bookmarkStart w:id="750" w:name="_Toc382489380"/>
      <w:bookmarkStart w:id="751" w:name="_Toc382491105"/>
      <w:bookmarkStart w:id="752" w:name="_Toc382492878"/>
      <w:bookmarkStart w:id="753" w:name="_Toc382923296"/>
      <w:bookmarkStart w:id="754" w:name="_Toc382923409"/>
      <w:bookmarkStart w:id="755" w:name="_Toc382935020"/>
      <w:bookmarkStart w:id="756" w:name="_Toc383599589"/>
      <w:bookmarkEnd w:id="734"/>
      <w:bookmarkEnd w:id="735"/>
      <w:bookmarkEnd w:id="736"/>
      <w:bookmarkEnd w:id="737"/>
      <w:bookmarkEnd w:id="738"/>
      <w:bookmarkEnd w:id="739"/>
      <w:bookmarkEnd w:id="740"/>
      <w:bookmarkEnd w:id="741"/>
      <w:bookmarkEnd w:id="742"/>
      <w:bookmarkEnd w:id="743"/>
      <w:bookmarkEnd w:id="744"/>
      <w:bookmarkEnd w:id="745"/>
      <w:bookmarkEnd w:id="747"/>
      <w:bookmarkEnd w:id="748"/>
      <w:bookmarkEnd w:id="749"/>
      <w:bookmarkEnd w:id="750"/>
      <w:bookmarkEnd w:id="751"/>
      <w:bookmarkEnd w:id="752"/>
      <w:bookmarkEnd w:id="753"/>
      <w:bookmarkEnd w:id="754"/>
      <w:bookmarkEnd w:id="755"/>
      <w:bookmarkEnd w:id="756"/>
      <w:r w:rsidRPr="00CF1B6B">
        <w:rPr>
          <w:noProof/>
        </w:rPr>
        <w:t>Create an Ubuntu Linux Virtual Machine</w:t>
      </w:r>
      <w:bookmarkEnd w:id="746"/>
    </w:p>
    <w:p w14:paraId="3C143BB3" w14:textId="77777777" w:rsidR="00972A32" w:rsidRPr="00CD3499" w:rsidRDefault="00972A32">
      <w:pPr>
        <w:pStyle w:val="ListParagraph"/>
        <w:numPr>
          <w:ilvl w:val="0"/>
          <w:numId w:val="70"/>
        </w:numPr>
      </w:pPr>
      <w:r w:rsidRPr="00CD3499">
        <w:t>Run the Virt</w:t>
      </w:r>
      <w:r w:rsidR="00772D54" w:rsidRPr="00CD3499">
        <w:t xml:space="preserve">ualBox application installed previously </w:t>
      </w:r>
      <w:r w:rsidRPr="00CD3499">
        <w:t>and use it to create a virtual machine:</w:t>
      </w:r>
    </w:p>
    <w:p w14:paraId="6F431319" w14:textId="77777777" w:rsidR="00972A32" w:rsidRPr="00415183" w:rsidRDefault="00972A32">
      <w:pPr>
        <w:pStyle w:val="ListParagraph"/>
        <w:numPr>
          <w:ilvl w:val="0"/>
          <w:numId w:val="70"/>
        </w:numPr>
      </w:pPr>
      <w:r w:rsidRPr="00415183">
        <w:t>Run the VirtualBox application</w:t>
      </w:r>
    </w:p>
    <w:p w14:paraId="7B409473" w14:textId="77777777" w:rsidR="00972A32" w:rsidRPr="00415183" w:rsidRDefault="00972A32">
      <w:pPr>
        <w:pStyle w:val="ListParagraph"/>
        <w:numPr>
          <w:ilvl w:val="0"/>
          <w:numId w:val="70"/>
        </w:numPr>
      </w:pPr>
      <w:r w:rsidRPr="00415183">
        <w:t>Create a new virtual machine</w:t>
      </w:r>
    </w:p>
    <w:p w14:paraId="778BEF0B" w14:textId="77777777" w:rsidR="00972A32" w:rsidRPr="00415183" w:rsidRDefault="00625ABB">
      <w:pPr>
        <w:pStyle w:val="ListParagraph"/>
        <w:numPr>
          <w:ilvl w:val="0"/>
          <w:numId w:val="70"/>
        </w:numPr>
      </w:pPr>
      <w:r>
        <w:t>Specify the following (Figure 2</w:t>
      </w:r>
      <w:r w:rsidR="00972A32" w:rsidRPr="00415183">
        <w:t>):</w:t>
      </w:r>
    </w:p>
    <w:p w14:paraId="4E5E6F28" w14:textId="77777777" w:rsidR="00972A32" w:rsidRPr="00415183" w:rsidRDefault="00972A32">
      <w:pPr>
        <w:pStyle w:val="NoSpacing"/>
        <w:ind w:left="720"/>
      </w:pPr>
      <w:r w:rsidRPr="00415183">
        <w:rPr>
          <w:b/>
        </w:rPr>
        <w:t>Name</w:t>
      </w:r>
      <w:r w:rsidRPr="00415183">
        <w:t>: NGDS</w:t>
      </w:r>
    </w:p>
    <w:p w14:paraId="17DB3C9B" w14:textId="77777777" w:rsidR="00972A32" w:rsidRPr="00415183" w:rsidRDefault="00972A32">
      <w:pPr>
        <w:pStyle w:val="NoSpacing"/>
        <w:ind w:left="720"/>
      </w:pPr>
      <w:r w:rsidRPr="00415183">
        <w:rPr>
          <w:b/>
        </w:rPr>
        <w:lastRenderedPageBreak/>
        <w:t>Type</w:t>
      </w:r>
      <w:r w:rsidRPr="00415183">
        <w:t>: Linux</w:t>
      </w:r>
    </w:p>
    <w:p w14:paraId="50B0CF70" w14:textId="77777777" w:rsidR="00972A32" w:rsidRPr="00415183" w:rsidRDefault="00972A32">
      <w:pPr>
        <w:pStyle w:val="NoSpacing"/>
        <w:ind w:left="720"/>
      </w:pPr>
      <w:r w:rsidRPr="00415183">
        <w:rPr>
          <w:b/>
        </w:rPr>
        <w:t>Version</w:t>
      </w:r>
      <w:r w:rsidRPr="00415183">
        <w:t>: Ubuntu</w:t>
      </w:r>
    </w:p>
    <w:p w14:paraId="2A12E051" w14:textId="0E61EAA7" w:rsidR="00972A32" w:rsidRPr="00415183" w:rsidRDefault="00844729">
      <w:pPr>
        <w:pStyle w:val="Indentedtext"/>
      </w:pPr>
      <w:r>
        <w:t>The maximum stack configured for Java is 2048 MB, so choose to allocate at least 3072</w:t>
      </w:r>
      <w:r w:rsidR="00972A32" w:rsidRPr="00415183">
        <w:t xml:space="preserve"> MB </w:t>
      </w:r>
      <w:r w:rsidR="00625ABB">
        <w:t xml:space="preserve">of </w:t>
      </w:r>
      <w:r w:rsidR="00D42B34">
        <w:t xml:space="preserve">RAM </w:t>
      </w:r>
      <w:r w:rsidR="00625ABB">
        <w:t>to your virtual machine</w:t>
      </w:r>
    </w:p>
    <w:p w14:paraId="31345B18" w14:textId="77777777" w:rsidR="00972A32" w:rsidRPr="00415183" w:rsidRDefault="00972A32">
      <w:pPr>
        <w:pStyle w:val="ListParagraph"/>
        <w:numPr>
          <w:ilvl w:val="0"/>
          <w:numId w:val="70"/>
        </w:numPr>
      </w:pPr>
      <w:r w:rsidRPr="00415183">
        <w:t>Create a hard drive for your new virtual machine (Figure 3)</w:t>
      </w:r>
    </w:p>
    <w:p w14:paraId="40976F20" w14:textId="77777777" w:rsidR="00972A32" w:rsidRPr="002413B2" w:rsidRDefault="00972A32">
      <w:pPr>
        <w:pStyle w:val="ListBullet3"/>
      </w:pPr>
      <w:r w:rsidRPr="002413B2">
        <w:t>Specify the type of hard drive used by your virtual machine (Figure 4); the drive type you s</w:t>
      </w:r>
      <w:r w:rsidRPr="002413B2">
        <w:t>e</w:t>
      </w:r>
      <w:r w:rsidRPr="002413B2">
        <w:t>lect determines the compatibility of the virtual hard disk you create with different virtualiz</w:t>
      </w:r>
      <w:r w:rsidRPr="002413B2">
        <w:t>a</w:t>
      </w:r>
      <w:r w:rsidRPr="002413B2">
        <w:t>tion software</w:t>
      </w:r>
    </w:p>
    <w:p w14:paraId="0C8EFC70" w14:textId="55498C43" w:rsidR="00972A32" w:rsidRPr="002413B2" w:rsidRDefault="00972A32">
      <w:pPr>
        <w:pStyle w:val="ListBullet3"/>
      </w:pPr>
      <w:r w:rsidRPr="002413B2">
        <w:t>Specify disk space allocation (Figure 5); dynamic allocation allows your virtualization sof</w:t>
      </w:r>
      <w:r w:rsidRPr="002413B2">
        <w:t>t</w:t>
      </w:r>
      <w:r w:rsidRPr="002413B2">
        <w:t>ware to allocate more hard drive space from the virtualization platform to this virtual hard drive as-needed</w:t>
      </w:r>
      <w:r w:rsidR="0083769B">
        <w:t xml:space="preserve">. </w:t>
      </w:r>
    </w:p>
    <w:p w14:paraId="6477180C" w14:textId="00F8E368" w:rsidR="00972A32" w:rsidRPr="00415183" w:rsidRDefault="0083769B">
      <w:pPr>
        <w:pStyle w:val="ListBullet3"/>
      </w:pPr>
      <w:r w:rsidRPr="00163865">
        <w:rPr>
          <w:noProof/>
        </w:rPr>
        <mc:AlternateContent>
          <mc:Choice Requires="wpg">
            <w:drawing>
              <wp:anchor distT="0" distB="0" distL="114300" distR="114300" simplePos="0" relativeHeight="251804672" behindDoc="0" locked="0" layoutInCell="1" allowOverlap="1" wp14:anchorId="40AB82A7" wp14:editId="0998BA1B">
                <wp:simplePos x="0" y="0"/>
                <wp:positionH relativeFrom="column">
                  <wp:posOffset>880110</wp:posOffset>
                </wp:positionH>
                <wp:positionV relativeFrom="paragraph">
                  <wp:posOffset>883920</wp:posOffset>
                </wp:positionV>
                <wp:extent cx="3214370" cy="2134235"/>
                <wp:effectExtent l="0" t="0" r="5080" b="0"/>
                <wp:wrapTopAndBottom/>
                <wp:docPr id="9" name="Group 9"/>
                <wp:cNvGraphicFramePr/>
                <a:graphic xmlns:a="http://schemas.openxmlformats.org/drawingml/2006/main">
                  <a:graphicData uri="http://schemas.microsoft.com/office/word/2010/wordprocessingGroup">
                    <wpg:wgp>
                      <wpg:cNvGrpSpPr/>
                      <wpg:grpSpPr>
                        <a:xfrm>
                          <a:off x="0" y="0"/>
                          <a:ext cx="3214370" cy="2134235"/>
                          <a:chOff x="0" y="-1"/>
                          <a:chExt cx="3215005" cy="2418483"/>
                        </a:xfrm>
                      </wpg:grpSpPr>
                      <pic:pic xmlns:pic="http://schemas.openxmlformats.org/drawingml/2006/picture">
                        <pic:nvPicPr>
                          <pic:cNvPr id="42" name="Picture 42"/>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70988" y="-1"/>
                            <a:ext cx="2829905" cy="2227086"/>
                          </a:xfrm>
                          <a:prstGeom prst="rect">
                            <a:avLst/>
                          </a:prstGeom>
                          <a:noFill/>
                          <a:ln w="9525">
                            <a:noFill/>
                            <a:miter lim="800000"/>
                            <a:headEnd/>
                            <a:tailEnd/>
                          </a:ln>
                        </pic:spPr>
                      </pic:pic>
                      <wps:wsp>
                        <wps:cNvPr id="7" name="Text Box 7"/>
                        <wps:cNvSpPr txBox="1"/>
                        <wps:spPr>
                          <a:xfrm>
                            <a:off x="0" y="2237506"/>
                            <a:ext cx="3215005" cy="180976"/>
                          </a:xfrm>
                          <a:prstGeom prst="rect">
                            <a:avLst/>
                          </a:prstGeom>
                          <a:solidFill>
                            <a:prstClr val="white"/>
                          </a:solidFill>
                          <a:ln>
                            <a:noFill/>
                          </a:ln>
                          <a:effectLst/>
                        </wps:spPr>
                        <wps:txbx>
                          <w:txbxContent>
                            <w:p w14:paraId="5CDFA23A" w14:textId="77777777" w:rsidR="00C43073" w:rsidRPr="00D022B5" w:rsidRDefault="00C43073" w:rsidP="00D42B34">
                              <w:pPr>
                                <w:pStyle w:val="Caption"/>
                              </w:pPr>
                              <w:bookmarkStart w:id="757" w:name="_Toc382558281"/>
                              <w:r w:rsidRPr="00D42B34">
                                <w:t xml:space="preserve">Figure </w:t>
                              </w:r>
                              <w:r w:rsidR="00CD6382">
                                <w:fldChar w:fldCharType="begin"/>
                              </w:r>
                              <w:r w:rsidR="00CD6382">
                                <w:instrText xml:space="preserve"> SEQ Figure \* ARABIC </w:instrText>
                              </w:r>
                              <w:r w:rsidR="00CD6382">
                                <w:fldChar w:fldCharType="separate"/>
                              </w:r>
                              <w:r w:rsidRPr="00D022B5">
                                <w:t>2</w:t>
                              </w:r>
                              <w:r w:rsidR="00CD6382">
                                <w:fldChar w:fldCharType="end"/>
                              </w:r>
                              <w:r w:rsidRPr="002413B2">
                                <w:t xml:space="preserve">: </w:t>
                              </w:r>
                              <w:bookmarkStart w:id="758" w:name="_Toc358720721"/>
                              <w:r w:rsidRPr="00D022B5">
                                <w:t>Create a new Linux virtual machine</w:t>
                              </w:r>
                              <w:bookmarkEnd w:id="757"/>
                              <w:bookmarkEnd w:id="7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92" style="position:absolute;left:0;text-align:left;margin-left:69.3pt;margin-top:69.6pt;width:253.1pt;height:168.05pt;z-index:251804672;mso-width-relative:margin;mso-height-relative:margin" coordorigin="" coordsize="32150,24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&#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left:2709;width:28299;height:22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38" o:title=""/>
                  <v:path arrowok="t"/>
                </v:shape>
                <v:shape id="Text Box 7" o:spid="_x0000_s1094" type="#_x0000_t202" style="position:absolute;top:22375;width:32150;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5CDFA23A" w14:textId="77777777" w:rsidR="00C43073" w:rsidRPr="00D022B5" w:rsidRDefault="00C43073" w:rsidP="00D42B34">
                        <w:pPr>
                          <w:pStyle w:val="Caption"/>
                        </w:pPr>
                        <w:bookmarkStart w:id="759" w:name="_Toc382558281"/>
                        <w:r w:rsidRPr="00D42B34">
                          <w:t xml:space="preserve">Figure </w:t>
                        </w:r>
                        <w:r w:rsidR="00CD6382">
                          <w:fldChar w:fldCharType="begin"/>
                        </w:r>
                        <w:r w:rsidR="00CD6382">
                          <w:instrText xml:space="preserve"> SEQ Figure \* ARABIC </w:instrText>
                        </w:r>
                        <w:r w:rsidR="00CD6382">
                          <w:fldChar w:fldCharType="separate"/>
                        </w:r>
                        <w:r w:rsidRPr="00D022B5">
                          <w:t>2</w:t>
                        </w:r>
                        <w:r w:rsidR="00CD6382">
                          <w:fldChar w:fldCharType="end"/>
                        </w:r>
                        <w:r w:rsidRPr="002413B2">
                          <w:t xml:space="preserve">: </w:t>
                        </w:r>
                        <w:bookmarkStart w:id="760" w:name="_Toc358720721"/>
                        <w:r w:rsidRPr="00D022B5">
                          <w:t>Create a new Linux virtual machine</w:t>
                        </w:r>
                        <w:bookmarkEnd w:id="759"/>
                        <w:bookmarkEnd w:id="760"/>
                      </w:p>
                    </w:txbxContent>
                  </v:textbox>
                </v:shape>
                <w10:wrap type="topAndBottom"/>
              </v:group>
            </w:pict>
          </mc:Fallback>
        </mc:AlternateContent>
      </w:r>
      <w:r w:rsidRPr="00415183">
        <w:rPr>
          <w:noProof/>
        </w:rPr>
        <mc:AlternateContent>
          <mc:Choice Requires="wpg">
            <w:drawing>
              <wp:anchor distT="0" distB="0" distL="114300" distR="114300" simplePos="0" relativeHeight="251806720" behindDoc="0" locked="0" layoutInCell="1" allowOverlap="1" wp14:anchorId="0CA73E69" wp14:editId="6738D037">
                <wp:simplePos x="0" y="0"/>
                <wp:positionH relativeFrom="column">
                  <wp:posOffset>1260475</wp:posOffset>
                </wp:positionH>
                <wp:positionV relativeFrom="paragraph">
                  <wp:posOffset>3220720</wp:posOffset>
                </wp:positionV>
                <wp:extent cx="2834005" cy="2457450"/>
                <wp:effectExtent l="0" t="0" r="4445" b="0"/>
                <wp:wrapTopAndBottom/>
                <wp:docPr id="16" name="Group 16"/>
                <wp:cNvGraphicFramePr/>
                <a:graphic xmlns:a="http://schemas.openxmlformats.org/drawingml/2006/main">
                  <a:graphicData uri="http://schemas.microsoft.com/office/word/2010/wordprocessingGroup">
                    <wpg:wgp>
                      <wpg:cNvGrpSpPr/>
                      <wpg:grpSpPr>
                        <a:xfrm>
                          <a:off x="0" y="0"/>
                          <a:ext cx="2834005" cy="2457450"/>
                          <a:chOff x="319319" y="1"/>
                          <a:chExt cx="2834492" cy="2457977"/>
                        </a:xfrm>
                      </wpg:grpSpPr>
                      <pic:pic xmlns:pic="http://schemas.openxmlformats.org/drawingml/2006/picture">
                        <pic:nvPicPr>
                          <pic:cNvPr id="44" name="Picture 7"/>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19319" y="1"/>
                            <a:ext cx="2834492" cy="2232544"/>
                          </a:xfrm>
                          <a:prstGeom prst="rect">
                            <a:avLst/>
                          </a:prstGeom>
                          <a:noFill/>
                          <a:ln w="9525">
                            <a:noFill/>
                            <a:miter lim="800000"/>
                            <a:headEnd/>
                            <a:tailEnd/>
                          </a:ln>
                        </pic:spPr>
                      </pic:pic>
                      <wps:wsp>
                        <wps:cNvPr id="15" name="Text Box 15"/>
                        <wps:cNvSpPr txBox="1"/>
                        <wps:spPr>
                          <a:xfrm>
                            <a:off x="324296" y="2267478"/>
                            <a:ext cx="2829515" cy="190500"/>
                          </a:xfrm>
                          <a:prstGeom prst="rect">
                            <a:avLst/>
                          </a:prstGeom>
                          <a:solidFill>
                            <a:prstClr val="white"/>
                          </a:solidFill>
                          <a:ln>
                            <a:noFill/>
                          </a:ln>
                          <a:effectLst/>
                        </wps:spPr>
                        <wps:txbx>
                          <w:txbxContent>
                            <w:p w14:paraId="67953000" w14:textId="77777777" w:rsidR="00C43073" w:rsidRPr="004A778E" w:rsidRDefault="00C43073" w:rsidP="0031217E">
                              <w:pPr>
                                <w:pStyle w:val="Caption"/>
                                <w:rPr>
                                  <w:rFonts w:eastAsia="Times New Roman"/>
                                  <w:noProof/>
                                </w:rPr>
                              </w:pPr>
                              <w:r>
                                <w:t xml:space="preserve">Figure 3: </w:t>
                              </w:r>
                              <w:r w:rsidRPr="006900EA">
                                <w:t xml:space="preserve">Create a virtual </w:t>
                              </w:r>
                              <w: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95" style="position:absolute;left:0;text-align:left;margin-left:99.25pt;margin-top:253.6pt;width:223.15pt;height:193.5pt;z-index:251806720;mso-width-relative:margin;mso-height-relative:margin" coordorigin="3193" coordsize="28344,24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">
                <v:shape id="Picture 7" o:spid="_x0000_s1096" type="#_x0000_t75" style="position:absolute;left:3193;width:28345;height:2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0" o:title=""/>
                  <v:path arrowok="t"/>
                </v:shape>
                <v:shape id="Text Box 15" o:spid="_x0000_s1097" type="#_x0000_t202" style="position:absolute;left:3242;top:22674;width:282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14:paraId="67953000" w14:textId="77777777" w:rsidR="00C43073" w:rsidRPr="004A778E" w:rsidRDefault="00C43073" w:rsidP="0031217E">
                        <w:pPr>
                          <w:pStyle w:val="Caption"/>
                          <w:rPr>
                            <w:rFonts w:eastAsia="Times New Roman"/>
                            <w:noProof/>
                          </w:rPr>
                        </w:pPr>
                        <w:r>
                          <w:t xml:space="preserve">Figure 3: </w:t>
                        </w:r>
                        <w:r w:rsidRPr="006900EA">
                          <w:t xml:space="preserve">Create a virtual </w:t>
                        </w:r>
                        <w:r>
                          <w:t>hard disk</w:t>
                        </w:r>
                      </w:p>
                    </w:txbxContent>
                  </v:textbox>
                </v:shape>
                <w10:wrap type="topAndBottom"/>
              </v:group>
            </w:pict>
          </mc:Fallback>
        </mc:AlternateContent>
      </w:r>
      <w:r w:rsidR="00972A32" w:rsidRPr="002413B2">
        <w:t>Allocate disk space to your virtual hard drive (Figure 6); this allocates a specified amount of hard drive space from the virtualization platform to the virtual machi</w:t>
      </w:r>
      <w:r w:rsidR="00972A32" w:rsidRPr="00415183">
        <w:t>ne</w:t>
      </w:r>
      <w:r>
        <w:t>. Ubuntu 12.04 sy</w:t>
      </w:r>
      <w:r>
        <w:t>s</w:t>
      </w:r>
      <w:r>
        <w:t>tems will function with 8Gb, but if you are using more recent Ubuntu builds (e.g. 13 or 14 series, more disk space should be allocated, e.g. 12 Gb)</w:t>
      </w:r>
    </w:p>
    <w:p w14:paraId="4118AE0D" w14:textId="68E98A16" w:rsidR="00CC0849" w:rsidRDefault="007F211B" w:rsidP="00A90F7B">
      <w:pPr>
        <w:rPr>
          <w:rFonts w:eastAsia="Times"/>
          <w:bCs/>
          <w:szCs w:val="20"/>
        </w:rPr>
      </w:pPr>
      <w:bookmarkStart w:id="761" w:name="_Toc380734665"/>
      <w:bookmarkStart w:id="762" w:name="_Toc380756544"/>
      <w:bookmarkStart w:id="763" w:name="_Toc382492880"/>
      <w:bookmarkStart w:id="764" w:name="_Toc382923411"/>
      <w:r w:rsidRPr="00415183">
        <w:rPr>
          <w:noProof/>
        </w:rPr>
        <w:lastRenderedPageBreak/>
        <mc:AlternateContent>
          <mc:Choice Requires="wpg">
            <w:drawing>
              <wp:anchor distT="0" distB="0" distL="114300" distR="114300" simplePos="0" relativeHeight="251810816" behindDoc="0" locked="0" layoutInCell="1" allowOverlap="1" wp14:anchorId="77CA980E" wp14:editId="0CCFA8C7">
                <wp:simplePos x="0" y="0"/>
                <wp:positionH relativeFrom="column">
                  <wp:posOffset>896620</wp:posOffset>
                </wp:positionH>
                <wp:positionV relativeFrom="paragraph">
                  <wp:posOffset>2700655</wp:posOffset>
                </wp:positionV>
                <wp:extent cx="3098165" cy="249682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098165" cy="2496820"/>
                          <a:chOff x="1" y="1"/>
                          <a:chExt cx="3098800" cy="2498125"/>
                        </a:xfrm>
                      </wpg:grpSpPr>
                      <pic:pic xmlns:pic="http://schemas.openxmlformats.org/drawingml/2006/picture">
                        <pic:nvPicPr>
                          <pic:cNvPr id="46" name="Picture 13"/>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 y="1"/>
                            <a:ext cx="3098800" cy="2305896"/>
                          </a:xfrm>
                          <a:prstGeom prst="rect">
                            <a:avLst/>
                          </a:prstGeom>
                          <a:noFill/>
                          <a:ln w="9525">
                            <a:noFill/>
                            <a:miter lim="800000"/>
                            <a:headEnd/>
                            <a:tailEnd/>
                          </a:ln>
                        </pic:spPr>
                      </pic:pic>
                      <wps:wsp>
                        <wps:cNvPr id="20" name="Text Box 20"/>
                        <wps:cNvSpPr txBox="1"/>
                        <wps:spPr>
                          <a:xfrm>
                            <a:off x="1" y="2310587"/>
                            <a:ext cx="2912533" cy="187539"/>
                          </a:xfrm>
                          <a:prstGeom prst="rect">
                            <a:avLst/>
                          </a:prstGeom>
                          <a:solidFill>
                            <a:prstClr val="white"/>
                          </a:solidFill>
                          <a:ln>
                            <a:noFill/>
                          </a:ln>
                          <a:effectLst/>
                        </wps:spPr>
                        <wps:txbx>
                          <w:txbxContent>
                            <w:p w14:paraId="7EDD8142" w14:textId="77777777" w:rsidR="00C43073" w:rsidRPr="00AB44F3" w:rsidRDefault="00C43073" w:rsidP="0031217E">
                              <w:pPr>
                                <w:pStyle w:val="Caption"/>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98" style="position:absolute;margin-left:70.6pt;margin-top:212.65pt;width:243.95pt;height:196.6pt;z-index:251810816;mso-width-relative:margin;mso-height-relative:margin" coordorigin="" coordsize="30988,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">
                <v:shape id="Picture 13" o:spid="_x0000_s1099" type="#_x0000_t75" style="position:absolute;width:30988;height:23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2" o:title=""/>
                  <v:path arrowok="t"/>
                </v:shape>
                <v:shape id="Text Box 20" o:spid="_x0000_s1100" type="#_x0000_t202" style="position:absolute;top:23105;width:29125;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14:paraId="7EDD8142" w14:textId="77777777" w:rsidR="00C43073" w:rsidRPr="00AB44F3" w:rsidRDefault="00C43073" w:rsidP="0031217E">
                        <w:pPr>
                          <w:pStyle w:val="Caption"/>
                          <w:rPr>
                            <w:rFonts w:ascii="Arial" w:eastAsia="Times New Roman" w:hAnsi="Arial" w:cs="Times New Roman"/>
                            <w:noProof/>
                          </w:rPr>
                        </w:pPr>
                        <w:r>
                          <w:t>Figure 5: Specify storage allocation</w:t>
                        </w:r>
                      </w:p>
                    </w:txbxContent>
                  </v:textbox>
                </v:shape>
                <w10:wrap type="topAndBottom"/>
              </v:group>
            </w:pict>
          </mc:Fallback>
        </mc:AlternateContent>
      </w:r>
      <w:r w:rsidR="007619B2" w:rsidRPr="00415183">
        <w:rPr>
          <w:noProof/>
          <w:color w:val="000000"/>
          <w:kern w:val="22"/>
        </w:rPr>
        <mc:AlternateContent>
          <mc:Choice Requires="wpg">
            <w:drawing>
              <wp:anchor distT="0" distB="0" distL="114300" distR="114300" simplePos="0" relativeHeight="251812864" behindDoc="0" locked="0" layoutInCell="1" allowOverlap="1" wp14:anchorId="5944ACB2" wp14:editId="4F098F17">
                <wp:simplePos x="0" y="0"/>
                <wp:positionH relativeFrom="column">
                  <wp:posOffset>762000</wp:posOffset>
                </wp:positionH>
                <wp:positionV relativeFrom="paragraph">
                  <wp:posOffset>5426710</wp:posOffset>
                </wp:positionV>
                <wp:extent cx="3233420" cy="2471420"/>
                <wp:effectExtent l="0" t="0" r="5080" b="5080"/>
                <wp:wrapTopAndBottom/>
                <wp:docPr id="25" name="Group 25"/>
                <wp:cNvGraphicFramePr/>
                <a:graphic xmlns:a="http://schemas.openxmlformats.org/drawingml/2006/main">
                  <a:graphicData uri="http://schemas.microsoft.com/office/word/2010/wordprocessingGroup">
                    <wpg:wgp>
                      <wpg:cNvGrpSpPr/>
                      <wpg:grpSpPr>
                        <a:xfrm>
                          <a:off x="0" y="0"/>
                          <a:ext cx="3233420" cy="2471420"/>
                          <a:chOff x="84667" y="-84686"/>
                          <a:chExt cx="3233632" cy="2472711"/>
                        </a:xfrm>
                      </wpg:grpSpPr>
                      <pic:pic xmlns:pic="http://schemas.openxmlformats.org/drawingml/2006/picture">
                        <pic:nvPicPr>
                          <pic:cNvPr id="47" name="Picture 4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20133" y="-84686"/>
                            <a:ext cx="3098165" cy="2301261"/>
                          </a:xfrm>
                          <a:prstGeom prst="rect">
                            <a:avLst/>
                          </a:prstGeom>
                          <a:noFill/>
                          <a:ln w="9525">
                            <a:noFill/>
                            <a:miter lim="800000"/>
                            <a:headEnd/>
                            <a:tailEnd/>
                          </a:ln>
                        </pic:spPr>
                      </pic:pic>
                      <wps:wsp>
                        <wps:cNvPr id="22" name="Text Box 22"/>
                        <wps:cNvSpPr txBox="1"/>
                        <wps:spPr>
                          <a:xfrm>
                            <a:off x="84667" y="2216575"/>
                            <a:ext cx="3233632" cy="171450"/>
                          </a:xfrm>
                          <a:prstGeom prst="rect">
                            <a:avLst/>
                          </a:prstGeom>
                          <a:solidFill>
                            <a:prstClr val="white"/>
                          </a:solidFill>
                          <a:ln>
                            <a:noFill/>
                          </a:ln>
                          <a:effectLst/>
                        </wps:spPr>
                        <wps:txbx>
                          <w:txbxContent>
                            <w:p w14:paraId="24BF53CF" w14:textId="77777777" w:rsidR="00C43073" w:rsidRPr="0090493A" w:rsidRDefault="00C43073" w:rsidP="0031217E">
                              <w:pPr>
                                <w:pStyle w:val="Caption"/>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 o:spid="_x0000_s1101" style="position:absolute;margin-left:60pt;margin-top:427.3pt;width:254.6pt;height:194.6pt;z-index:251812864;mso-width-relative:margin;mso-height-relative:margin" coordorigin="846,-846" coordsize="32336,24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">
                <v:shape id="Picture 47" o:spid="_x0000_s1102" type="#_x0000_t75" style="position:absolute;left:2201;top:-846;width:30981;height:23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44" o:title=""/>
                  <v:path arrowok="t"/>
                </v:shape>
                <v:shape id="Text Box 22" o:spid="_x0000_s1103" type="#_x0000_t202" style="position:absolute;left:846;top:22165;width:3233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14:paraId="24BF53CF" w14:textId="77777777" w:rsidR="00C43073" w:rsidRPr="0090493A" w:rsidRDefault="00C43073" w:rsidP="0031217E">
                        <w:pPr>
                          <w:pStyle w:val="Caption"/>
                          <w:rPr>
                            <w:rFonts w:ascii="Arial" w:eastAsia="Times New Roman" w:hAnsi="Arial" w:cs="Times New Roman"/>
                            <w:noProof/>
                          </w:rPr>
                        </w:pPr>
                        <w:r>
                          <w:t>Figure 6: Configure virtual hard drive</w:t>
                        </w:r>
                      </w:p>
                    </w:txbxContent>
                  </v:textbox>
                </v:shape>
                <w10:wrap type="topAndBottom"/>
              </v:group>
            </w:pict>
          </mc:Fallback>
        </mc:AlternateContent>
      </w:r>
      <w:r w:rsidR="00D42B34" w:rsidRPr="00415183">
        <w:rPr>
          <w:noProof/>
        </w:rPr>
        <mc:AlternateContent>
          <mc:Choice Requires="wpg">
            <w:drawing>
              <wp:anchor distT="0" distB="0" distL="114300" distR="114300" simplePos="0" relativeHeight="251808768" behindDoc="0" locked="0" layoutInCell="1" allowOverlap="1" wp14:anchorId="7B8EF5D8" wp14:editId="29EDFC4E">
                <wp:simplePos x="0" y="0"/>
                <wp:positionH relativeFrom="column">
                  <wp:posOffset>897255</wp:posOffset>
                </wp:positionH>
                <wp:positionV relativeFrom="paragraph">
                  <wp:posOffset>41910</wp:posOffset>
                </wp:positionV>
                <wp:extent cx="3126740" cy="252285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3126740" cy="2522855"/>
                          <a:chOff x="237022" y="0"/>
                          <a:chExt cx="3128433" cy="2523536"/>
                        </a:xfrm>
                      </wpg:grpSpPr>
                      <pic:pic xmlns:pic="http://schemas.openxmlformats.org/drawingml/2006/picture">
                        <pic:nvPicPr>
                          <pic:cNvPr id="45" name="Picture 10"/>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37022" y="0"/>
                            <a:ext cx="3128433" cy="2321627"/>
                          </a:xfrm>
                          <a:prstGeom prst="rect">
                            <a:avLst/>
                          </a:prstGeom>
                          <a:noFill/>
                          <a:ln w="9525">
                            <a:noFill/>
                            <a:miter lim="800000"/>
                            <a:headEnd/>
                            <a:tailEnd/>
                          </a:ln>
                        </pic:spPr>
                      </pic:pic>
                      <wps:wsp>
                        <wps:cNvPr id="18" name="Text Box 18"/>
                        <wps:cNvSpPr txBox="1"/>
                        <wps:spPr>
                          <a:xfrm>
                            <a:off x="237022" y="2304695"/>
                            <a:ext cx="3128433" cy="218841"/>
                          </a:xfrm>
                          <a:prstGeom prst="rect">
                            <a:avLst/>
                          </a:prstGeom>
                          <a:solidFill>
                            <a:prstClr val="white"/>
                          </a:solidFill>
                          <a:ln>
                            <a:noFill/>
                          </a:ln>
                          <a:effectLst/>
                        </wps:spPr>
                        <wps:txbx>
                          <w:txbxContent>
                            <w:p w14:paraId="08E5ADDD" w14:textId="77777777" w:rsidR="00C43073" w:rsidRPr="00B41751" w:rsidRDefault="00C43073" w:rsidP="0031217E">
                              <w:pPr>
                                <w:pStyle w:val="Caption"/>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104" style="position:absolute;margin-left:70.65pt;margin-top:3.3pt;width:246.2pt;height:198.65pt;z-index:251808768;mso-width-relative:margin;mso-height-relative:margin" coordorigin="2370" coordsize="31284,2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">
                <v:shape id="Picture 10" o:spid="_x0000_s1105" type="#_x0000_t75" style="position:absolute;left:2370;width:31284;height:23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6" o:title=""/>
                  <v:path arrowok="t"/>
                </v:shape>
                <v:shape id="Text Box 18" o:spid="_x0000_s1106" type="#_x0000_t202" style="position:absolute;left:2370;top:23046;width:31284;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08E5ADDD" w14:textId="77777777" w:rsidR="00C43073" w:rsidRPr="00B41751" w:rsidRDefault="00C43073" w:rsidP="0031217E">
                        <w:pPr>
                          <w:pStyle w:val="Caption"/>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bookmarkEnd w:id="761"/>
      <w:bookmarkEnd w:id="762"/>
      <w:bookmarkEnd w:id="763"/>
      <w:bookmarkEnd w:id="764"/>
    </w:p>
    <w:p w14:paraId="1342BA6F" w14:textId="623EA501" w:rsidR="007F49A7" w:rsidRPr="002413B2" w:rsidRDefault="007619B2">
      <w:pPr>
        <w:pStyle w:val="Heading3-Appendix"/>
      </w:pPr>
      <w:r>
        <w:lastRenderedPageBreak/>
        <w:t xml:space="preserve"> </w:t>
      </w:r>
      <w:bookmarkStart w:id="765" w:name="_Toc379537675"/>
      <w:bookmarkStart w:id="766" w:name="_Toc379537676"/>
      <w:bookmarkStart w:id="767" w:name="_Toc383939214"/>
      <w:bookmarkEnd w:id="765"/>
      <w:bookmarkEnd w:id="766"/>
      <w:bookmarkEnd w:id="767"/>
      <w:r w:rsidR="007F49A7" w:rsidRPr="00D022B5">
        <w:t>Configure your Virtual Machine</w:t>
      </w:r>
    </w:p>
    <w:p w14:paraId="01F6E4A8" w14:textId="5A0EF850"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14:paraId="0538866E" w14:textId="2DF23341" w:rsidR="00972A32" w:rsidRPr="005E68DF" w:rsidRDefault="007619B2" w:rsidP="00D022B5">
      <w:pPr>
        <w:pStyle w:val="ListParagraph"/>
        <w:numPr>
          <w:ilvl w:val="0"/>
          <w:numId w:val="72"/>
        </w:numPr>
      </w:pPr>
      <w:r w:rsidRPr="00962782">
        <w:rPr>
          <w:noProof/>
        </w:rPr>
        <mc:AlternateContent>
          <mc:Choice Requires="wpg">
            <w:drawing>
              <wp:anchor distT="0" distB="0" distL="114300" distR="114300" simplePos="0" relativeHeight="251833344" behindDoc="0" locked="0" layoutInCell="1" allowOverlap="0" wp14:anchorId="7571A3ED" wp14:editId="4DAA5D99">
                <wp:simplePos x="0" y="0"/>
                <wp:positionH relativeFrom="margin">
                  <wp:align>center</wp:align>
                </wp:positionH>
                <wp:positionV relativeFrom="margin">
                  <wp:align>top</wp:align>
                </wp:positionV>
                <wp:extent cx="4242816" cy="3337560"/>
                <wp:effectExtent l="0" t="0" r="5715" b="0"/>
                <wp:wrapTopAndBottom/>
                <wp:docPr id="1" name="Group 1"/>
                <wp:cNvGraphicFramePr/>
                <a:graphic xmlns:a="http://schemas.openxmlformats.org/drawingml/2006/main">
                  <a:graphicData uri="http://schemas.microsoft.com/office/word/2010/wordprocessingGroup">
                    <wpg:wgp>
                      <wpg:cNvGrpSpPr/>
                      <wpg:grpSpPr>
                        <a:xfrm>
                          <a:off x="0" y="0"/>
                          <a:ext cx="4242816" cy="3337560"/>
                          <a:chOff x="0" y="0"/>
                          <a:chExt cx="4238625" cy="3333750"/>
                        </a:xfrm>
                      </wpg:grpSpPr>
                      <pic:pic xmlns:pic="http://schemas.openxmlformats.org/drawingml/2006/picture">
                        <pic:nvPicPr>
                          <pic:cNvPr id="3" name="Picture 3"/>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5" name="Text Box 5"/>
                        <wps:cNvSpPr txBox="1"/>
                        <wps:spPr>
                          <a:xfrm>
                            <a:off x="0" y="3171825"/>
                            <a:ext cx="4238625" cy="161925"/>
                          </a:xfrm>
                          <a:prstGeom prst="rect">
                            <a:avLst/>
                          </a:prstGeom>
                          <a:solidFill>
                            <a:prstClr val="white"/>
                          </a:solidFill>
                          <a:ln>
                            <a:noFill/>
                          </a:ln>
                          <a:effectLst/>
                        </wps:spPr>
                        <wps:txbx>
                          <w:txbxContent>
                            <w:p w14:paraId="613A0BA4" w14:textId="77777777" w:rsidR="00272F1E" w:rsidRDefault="00272F1E" w:rsidP="0031217E">
                              <w:pPr>
                                <w:pStyle w:val="Caption"/>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 o:spid="_x0000_s1107" style="position:absolute;left:0;text-align:left;margin-left:0;margin-top:0;width:334.1pt;height:262.8pt;z-index:251833344;mso-position-horizontal:center;mso-position-horizontal-relative:margin;mso-position-vertical:top;mso-position-vertical-relative:margin;mso-width-relative:margin;mso-height-relative:margin"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" o:allowoverlap="f">
                <v:shape id="Picture 3" o:spid="_x0000_s1108"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TfHrFAAAA2gAAAA8AAABkcnMvZG93bnJldi54bWxEj0FrwkAUhO8F/8PyhF7EbFqpltRV2oBQ&#10;UA8men/Jviah2bdpdqvx37sFocdhZr5hluvBtOJMvWssK3iKYhDEpdUNVwqO+Wb6CsJ5ZI2tZVJw&#10;JQfr1ehhiYm2Fz7QOfOVCBB2CSqove8SKV1Zk0EX2Y44eF+2N+iD7Cupe7wEuGnlcxzPpcGGw0KN&#10;HaU1ld/Zr1HQpNXHdt+mu59dOltci8mpeMk3Sj2Oh/c3EJ4G/x++tz+1ghn8XQk3QK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03x6xQAAANoAAAAPAAAAAAAAAAAAAAAA&#10;AJ8CAABkcnMvZG93bnJldi54bWxQSwUGAAAAAAQABAD3AAAAkQMAAAAA&#10;">
                  <v:imagedata r:id="rId48" o:title=""/>
                  <v:path arrowok="t"/>
                </v:shape>
                <v:shape id="Text Box 5" o:spid="_x0000_s1109"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14:paraId="613A0BA4" w14:textId="77777777" w:rsidR="00272F1E" w:rsidRDefault="00272F1E" w:rsidP="0031217E">
                        <w:pPr>
                          <w:pStyle w:val="Caption"/>
                          <w:rPr>
                            <w:noProof/>
                          </w:rPr>
                        </w:pPr>
                        <w:r>
                          <w:t xml:space="preserve">Figure 8: Enabling the shared clipboard </w:t>
                        </w:r>
                      </w:p>
                    </w:txbxContent>
                  </v:textbox>
                </v:shape>
                <w10:wrap type="topAndBottom" anchorx="margin" anchory="margin"/>
              </v:group>
            </w:pict>
          </mc:Fallback>
        </mc:AlternateContent>
      </w:r>
      <w:r w:rsidR="00972A32" w:rsidRPr="005E68DF">
        <w:t xml:space="preserve">First, enable the </w:t>
      </w:r>
      <w:r w:rsidR="00972A32" w:rsidRPr="002413B2">
        <w:rPr>
          <w:b/>
        </w:rPr>
        <w:t>Shared Clipboard</w:t>
      </w:r>
      <w:r w:rsidR="00972A32" w:rsidRPr="005E68DF">
        <w:t>:</w:t>
      </w:r>
    </w:p>
    <w:p w14:paraId="6489D917" w14:textId="77777777" w:rsidR="00972A32" w:rsidRPr="00C75E47" w:rsidRDefault="00972A32">
      <w:pPr>
        <w:pStyle w:val="ListParagraph"/>
        <w:numPr>
          <w:ilvl w:val="0"/>
          <w:numId w:val="64"/>
        </w:numPr>
      </w:pPr>
      <w:r w:rsidRPr="00C75E47">
        <w:t xml:space="preserve">Select </w:t>
      </w:r>
      <w:r w:rsidRPr="00A90F7B">
        <w:t>General</w:t>
      </w:r>
      <w:r w:rsidRPr="00C75E47">
        <w:t xml:space="preserve"> settings</w:t>
      </w:r>
    </w:p>
    <w:p w14:paraId="175A2ADD" w14:textId="77777777" w:rsidR="00972A32" w:rsidRPr="00C75E47" w:rsidRDefault="00972A32">
      <w:pPr>
        <w:pStyle w:val="ListParagraph"/>
        <w:numPr>
          <w:ilvl w:val="0"/>
          <w:numId w:val="64"/>
        </w:numPr>
      </w:pPr>
      <w:r w:rsidRPr="00C75E47">
        <w:t xml:space="preserve">Select the </w:t>
      </w:r>
      <w:r w:rsidRPr="00A90F7B">
        <w:t xml:space="preserve">Advanced </w:t>
      </w:r>
      <w:r w:rsidRPr="00C75E47">
        <w:t>tab (Figure 8)</w:t>
      </w:r>
    </w:p>
    <w:p w14:paraId="792B1C26" w14:textId="77777777" w:rsidR="00972A32" w:rsidRPr="00C75E47" w:rsidRDefault="00972A32">
      <w:pPr>
        <w:pStyle w:val="ListParagraph"/>
        <w:numPr>
          <w:ilvl w:val="0"/>
          <w:numId w:val="64"/>
        </w:numPr>
      </w:pPr>
      <w:r w:rsidRPr="00C75E47">
        <w:t xml:space="preserve">Click the </w:t>
      </w:r>
      <w:r w:rsidRPr="00A90F7B">
        <w:t>Shared Clipboard</w:t>
      </w:r>
      <w:r w:rsidRPr="00C75E47">
        <w:t xml:space="preserve"> dropdown menu</w:t>
      </w:r>
    </w:p>
    <w:p w14:paraId="05E3E308" w14:textId="77777777" w:rsidR="00972A32" w:rsidRPr="00C75E47" w:rsidRDefault="00972A32">
      <w:pPr>
        <w:pStyle w:val="ListParagraph"/>
        <w:numPr>
          <w:ilvl w:val="0"/>
          <w:numId w:val="64"/>
        </w:numPr>
      </w:pPr>
      <w:r w:rsidRPr="00C75E47">
        <w:t xml:space="preserve">Select </w:t>
      </w:r>
      <w:r w:rsidRPr="00A90F7B">
        <w:t>Bidirectional</w:t>
      </w:r>
    </w:p>
    <w:p w14:paraId="19BA269B" w14:textId="6FD46F1E" w:rsidR="00972A32" w:rsidRPr="00962782" w:rsidRDefault="00972A32" w:rsidP="002413B2">
      <w:r w:rsidRPr="005E68DF">
        <w:t xml:space="preserve">This will enable </w:t>
      </w:r>
      <w:r w:rsidR="007F211B">
        <w:t>aa</w:t>
      </w:r>
      <w:r w:rsidRPr="005E68DF">
        <w:t xml:space="preserve"> virtual machine </w:t>
      </w:r>
      <w:r w:rsidR="007F211B">
        <w:t xml:space="preserve">user </w:t>
      </w:r>
      <w:r w:rsidRPr="005E68DF">
        <w:t xml:space="preserve">to copy and paste between the virtual machine and the </w:t>
      </w:r>
      <w:r w:rsidR="007F211B">
        <w:t xml:space="preserve">host </w:t>
      </w:r>
      <w:r w:rsidRPr="005E68DF">
        <w:t>computer.</w:t>
      </w:r>
      <w:r w:rsidR="007F211B">
        <w:t xml:space="preserve"> The v</w:t>
      </w:r>
      <w:r w:rsidR="007F211B" w:rsidRPr="00962782">
        <w:t xml:space="preserve">irtual </w:t>
      </w:r>
      <w:r w:rsidRPr="00962782">
        <w:t>machine</w:t>
      </w:r>
      <w:r w:rsidR="007F211B">
        <w:t xml:space="preserve"> is</w:t>
      </w:r>
      <w:r w:rsidRPr="00962782">
        <w:t xml:space="preserve"> distinct from the </w:t>
      </w:r>
      <w:r w:rsidR="007F211B">
        <w:t xml:space="preserve">host </w:t>
      </w:r>
      <w:r w:rsidRPr="00962782">
        <w:t>computer and do</w:t>
      </w:r>
      <w:r w:rsidR="007F211B">
        <w:t>es</w:t>
      </w:r>
      <w:r w:rsidRPr="00962782">
        <w:t xml:space="preserve"> not </w:t>
      </w:r>
      <w:r w:rsidRPr="00FB6A10">
        <w:t>share the same cli</w:t>
      </w:r>
      <w:r w:rsidRPr="00FB6A10">
        <w:t>p</w:t>
      </w:r>
      <w:r w:rsidRPr="00FB6A10">
        <w:t>board by default.</w:t>
      </w:r>
    </w:p>
    <w:p w14:paraId="11B47CFA" w14:textId="4C8CE033" w:rsidR="00C9089A" w:rsidRDefault="007F211B" w:rsidP="00972A32">
      <w:r>
        <w:t>TheThe</w:t>
      </w:r>
      <w:r w:rsidR="00972A32" w:rsidRPr="00FB6A10">
        <w:t xml:space="preserve"> virtual machine is created and configured, </w:t>
      </w:r>
      <w:r w:rsidR="00C9089A">
        <w:t>nextnext</w:t>
      </w:r>
      <w:r w:rsidR="00972A32" w:rsidRPr="00FB6A10">
        <w:t xml:space="preserve"> install </w:t>
      </w:r>
      <w:r>
        <w:t>thethe</w:t>
      </w:r>
      <w:r w:rsidR="00972A32" w:rsidRPr="00FB6A10">
        <w:t xml:space="preserve"> Linux </w:t>
      </w:r>
      <w:r>
        <w:t>operatingoperating sy</w:t>
      </w:r>
      <w:r>
        <w:t>s</w:t>
      </w:r>
      <w:r>
        <w:t>tem</w:t>
      </w:r>
      <w:r w:rsidR="00972A32" w:rsidRPr="00FB6A10">
        <w:t>.</w:t>
      </w:r>
    </w:p>
    <w:p w14:paraId="3BA96E0C" w14:textId="39E03AF0" w:rsidR="00C9089A" w:rsidRPr="00A90F7B" w:rsidRDefault="00C9089A" w:rsidP="00D022B5">
      <w:pPr>
        <w:pStyle w:val="Heading3-Appendix"/>
      </w:pPr>
      <w:r w:rsidRPr="00A90F7B">
        <w:t>Linux installation</w:t>
      </w:r>
    </w:p>
    <w:p w14:paraId="082CD74A" w14:textId="5C9B6513" w:rsidR="00C9089A" w:rsidRPr="005E68DF" w:rsidRDefault="007F211B" w:rsidP="00972A32">
      <w:r>
        <w:t xml:space="preserve"> The operating system will be installed from a file called an '</w:t>
      </w:r>
      <w:r w:rsidR="00972A32" w:rsidRPr="00C75E47">
        <w:t xml:space="preserve">ISO </w:t>
      </w:r>
      <w:r>
        <w:t>'</w:t>
      </w:r>
      <w:bookmarkStart w:id="768" w:name="_Toc380696964"/>
      <w:bookmarkStart w:id="769" w:name="_Toc380734667"/>
      <w:bookmarkStart w:id="770" w:name="_Toc380756546"/>
      <w:bookmarkStart w:id="771" w:name="_Toc382489384"/>
      <w:bookmarkStart w:id="772" w:name="_Toc382491109"/>
      <w:bookmarkStart w:id="773" w:name="_Toc382492882"/>
      <w:bookmarkStart w:id="774" w:name="_Toc382923300"/>
      <w:bookmarkStart w:id="775" w:name="_Toc382923413"/>
      <w:bookmarkStart w:id="776" w:name="_Toc382935024"/>
      <w:bookmarkStart w:id="777" w:name="_Toc383599592"/>
      <w:bookmarkStart w:id="778" w:name="_Toc380696965"/>
      <w:bookmarkStart w:id="779" w:name="_Toc380734668"/>
      <w:bookmarkStart w:id="780" w:name="_Toc380756547"/>
      <w:bookmarkStart w:id="781" w:name="_Toc382489385"/>
      <w:bookmarkStart w:id="782" w:name="_Toc382491110"/>
      <w:bookmarkStart w:id="783" w:name="_Toc382492883"/>
      <w:bookmarkStart w:id="784" w:name="_Toc382923301"/>
      <w:bookmarkStart w:id="785" w:name="_Toc382923414"/>
      <w:bookmarkStart w:id="786" w:name="_Toc382935025"/>
      <w:bookmarkStart w:id="787" w:name="_Toc383599593"/>
      <w:bookmarkStart w:id="788" w:name="_Toc380696966"/>
      <w:bookmarkStart w:id="789" w:name="_Toc380734669"/>
      <w:bookmarkStart w:id="790" w:name="_Toc380756548"/>
      <w:bookmarkStart w:id="791" w:name="_Toc382489386"/>
      <w:bookmarkStart w:id="792" w:name="_Toc382491111"/>
      <w:bookmarkStart w:id="793" w:name="_Toc382492884"/>
      <w:bookmarkStart w:id="794" w:name="_Toc382923302"/>
      <w:bookmarkStart w:id="795" w:name="_Toc382923415"/>
      <w:bookmarkStart w:id="796" w:name="_Toc382935026"/>
      <w:bookmarkStart w:id="797" w:name="_Toc383599594"/>
      <w:bookmarkStart w:id="798" w:name="_Toc380696967"/>
      <w:bookmarkStart w:id="799" w:name="_Toc380734670"/>
      <w:bookmarkStart w:id="800" w:name="_Toc380756549"/>
      <w:bookmarkStart w:id="801" w:name="_Toc382489387"/>
      <w:bookmarkStart w:id="802" w:name="_Toc382491112"/>
      <w:bookmarkStart w:id="803" w:name="_Toc382492885"/>
      <w:bookmarkStart w:id="804" w:name="_Toc382923303"/>
      <w:bookmarkStart w:id="805" w:name="_Toc382923416"/>
      <w:bookmarkStart w:id="806" w:name="_Toc382935027"/>
      <w:bookmarkStart w:id="807" w:name="_Toc383599595"/>
      <w:bookmarkStart w:id="808" w:name="_Toc380696968"/>
      <w:bookmarkStart w:id="809" w:name="_Toc380734671"/>
      <w:bookmarkStart w:id="810" w:name="_Toc380756550"/>
      <w:bookmarkStart w:id="811" w:name="_Toc382489388"/>
      <w:bookmarkStart w:id="812" w:name="_Toc382491113"/>
      <w:bookmarkStart w:id="813" w:name="_Toc382492886"/>
      <w:bookmarkStart w:id="814" w:name="_Toc382923304"/>
      <w:bookmarkStart w:id="815" w:name="_Toc382923417"/>
      <w:bookmarkStart w:id="816" w:name="_Toc382935028"/>
      <w:bookmarkStart w:id="817" w:name="_Toc383599596"/>
      <w:bookmarkStart w:id="818" w:name="_Toc380696969"/>
      <w:bookmarkStart w:id="819" w:name="_Toc380734672"/>
      <w:bookmarkStart w:id="820" w:name="_Toc380756551"/>
      <w:bookmarkStart w:id="821" w:name="_Toc382489389"/>
      <w:bookmarkStart w:id="822" w:name="_Toc382491114"/>
      <w:bookmarkStart w:id="823" w:name="_Toc382492887"/>
      <w:bookmarkStart w:id="824" w:name="_Toc382923305"/>
      <w:bookmarkStart w:id="825" w:name="_Toc382923418"/>
      <w:bookmarkStart w:id="826" w:name="_Toc382935029"/>
      <w:bookmarkStart w:id="827" w:name="_Toc383599597"/>
      <w:bookmarkStart w:id="828" w:name="_Toc380696970"/>
      <w:bookmarkStart w:id="829" w:name="_Toc380734673"/>
      <w:bookmarkStart w:id="830" w:name="_Toc380756552"/>
      <w:bookmarkStart w:id="831" w:name="_Toc382489390"/>
      <w:bookmarkStart w:id="832" w:name="_Toc382491115"/>
      <w:bookmarkStart w:id="833" w:name="_Toc382492888"/>
      <w:bookmarkStart w:id="834" w:name="_Toc382923306"/>
      <w:bookmarkStart w:id="835" w:name="_Toc382923419"/>
      <w:bookmarkStart w:id="836" w:name="_Toc382935030"/>
      <w:bookmarkStart w:id="837" w:name="_Toc383599598"/>
      <w:bookmarkStart w:id="838" w:name="_Toc380696971"/>
      <w:bookmarkStart w:id="839" w:name="_Toc380734674"/>
      <w:bookmarkStart w:id="840" w:name="_Toc380756553"/>
      <w:bookmarkStart w:id="841" w:name="_Toc382489391"/>
      <w:bookmarkStart w:id="842" w:name="_Toc382491116"/>
      <w:bookmarkStart w:id="843" w:name="_Toc382492889"/>
      <w:bookmarkStart w:id="844" w:name="_Toc382923307"/>
      <w:bookmarkStart w:id="845" w:name="_Toc382923420"/>
      <w:bookmarkStart w:id="846" w:name="_Toc382935031"/>
      <w:bookmarkStart w:id="847" w:name="_Toc383599599"/>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r w:rsidR="00972A32" w:rsidRPr="00C75E47">
        <w:t>image</w:t>
      </w:r>
      <w:r>
        <w:t>'</w:t>
      </w:r>
      <w:r w:rsidR="00C9089A">
        <w:t xml:space="preserve"> </w:t>
      </w:r>
      <w:r w:rsidR="00972A32" w:rsidRPr="005E68DF">
        <w:t xml:space="preserve">(ISO stands for </w:t>
      </w:r>
      <w:r w:rsidR="00972A32" w:rsidRPr="005E68DF">
        <w:rPr>
          <w:i/>
        </w:rPr>
        <w:t>International Standards Organization</w:t>
      </w:r>
      <w:r w:rsidR="00C9089A">
        <w:t>)</w:t>
      </w:r>
      <w:r w:rsidR="00972A32" w:rsidRPr="005E68DF">
        <w:t xml:space="preserve">; </w:t>
      </w:r>
      <w:r w:rsidR="00C9089A">
        <w:t>whichwhich contains</w:t>
      </w:r>
      <w:r w:rsidR="00972A32" w:rsidRPr="005E68DF">
        <w:t xml:space="preserve"> an image of an ISO-standard CD</w:t>
      </w:r>
      <w:r w:rsidR="00C9089A">
        <w:t>ROM file system</w:t>
      </w:r>
      <w:r w:rsidR="00972A32" w:rsidRPr="005E68DF">
        <w:t xml:space="preserve">. </w:t>
      </w:r>
      <w:r w:rsidR="00C9089A">
        <w:t xml:space="preserve">This </w:t>
      </w:r>
      <w:r w:rsidR="00972A32" w:rsidRPr="005E68DF">
        <w:t xml:space="preserve">image file can be loaded and read by </w:t>
      </w:r>
      <w:r w:rsidR="00C9089A">
        <w:t xml:space="preserve">the </w:t>
      </w:r>
      <w:r w:rsidR="00972A32" w:rsidRPr="005E68DF">
        <w:t>virtual CD drive</w:t>
      </w:r>
      <w:r w:rsidR="00C9089A">
        <w:t xml:space="preserve"> that is part of the virtual machine you have just created</w:t>
      </w:r>
      <w:r w:rsidR="00972A32" w:rsidRPr="005E68DF">
        <w:t>. Virtual CD drives are software applications that emulate a CD-ROM drive in much the same way that an entire computer can be emulated by virtualization sof</w:t>
      </w:r>
      <w:r w:rsidR="00972A32" w:rsidRPr="005E68DF">
        <w:t>t</w:t>
      </w:r>
      <w:r w:rsidR="00972A32" w:rsidRPr="005E68DF">
        <w:t>ware.</w:t>
      </w:r>
      <w:r w:rsidR="00C9089A">
        <w:t xml:space="preserve"> </w:t>
      </w:r>
    </w:p>
    <w:p w14:paraId="7C66D869" w14:textId="033DE0BB" w:rsidR="0011337B" w:rsidRDefault="00972A32" w:rsidP="00A90F7B">
      <w:r w:rsidRPr="005E68DF">
        <w:t>To install Ubuntu on a virtual machine, you will need an ISO image of an Ubuntu installation file, avail</w:t>
      </w:r>
      <w:r w:rsidRPr="005E68DF">
        <w:t>a</w:t>
      </w:r>
      <w:r w:rsidRPr="005E68DF">
        <w:t>ble at:</w:t>
      </w:r>
      <w:r w:rsidRPr="00D022B5">
        <w:rPr>
          <w:rStyle w:val="Hyperlink"/>
        </w:rPr>
        <w:t xml:space="preserve"> </w:t>
      </w:r>
      <w:hyperlink r:id="rId49" w:history="1">
        <w:r w:rsidRPr="002413B2">
          <w:rPr>
            <w:rStyle w:val="Hyperlink"/>
          </w:rPr>
          <w:t>http://releases.ubuntu.com/12.04/</w:t>
        </w:r>
      </w:hyperlink>
      <w:r w:rsidR="00C9089A">
        <w:rPr>
          <w:rStyle w:val="Hyperlink"/>
        </w:rPr>
        <w:t xml:space="preserve">.. </w:t>
      </w:r>
      <w:r w:rsidR="00C9089A">
        <w:t>T</w:t>
      </w:r>
      <w:r w:rsidR="00C9089A" w:rsidRPr="00962782">
        <w:t xml:space="preserve">his tutorial utilizes the Long Term Service (LTS) version of </w:t>
      </w:r>
      <w:r w:rsidR="00C9089A" w:rsidRPr="00962782">
        <w:lastRenderedPageBreak/>
        <w:t>Ubuntu, which features long-term support (3 years)</w:t>
      </w:r>
      <w:r w:rsidR="00C9089A">
        <w:t xml:space="preserve">. </w:t>
      </w:r>
      <w:r w:rsidR="00734918">
        <w:t>Th</w:t>
      </w:r>
      <w:r w:rsidR="00C9089A">
        <w:t>ee download</w:t>
      </w:r>
      <w:r w:rsidR="00B05FE1">
        <w:t xml:space="preserve"> site</w:t>
      </w:r>
      <w:r w:rsidR="00734918">
        <w:t xml:space="preserve"> </w:t>
      </w:r>
      <w:r w:rsidR="00B05FE1">
        <w:t xml:space="preserve">provides </w:t>
      </w:r>
      <w:r w:rsidR="00C9089A">
        <w:t>filesfiles for various machine configurations. Use</w:t>
      </w:r>
      <w:r w:rsidRPr="00962782">
        <w:t xml:space="preserve">: </w:t>
      </w:r>
      <w:r w:rsidR="00A87BF7" w:rsidRPr="00D022B5">
        <w:rPr>
          <w:rStyle w:val="Hyperlink"/>
        </w:rPr>
        <w:t>http://releases.ubuntu.com/12.04/</w:t>
      </w:r>
      <w:r w:rsidR="00C43073" w:rsidRPr="00C43073">
        <w:rPr>
          <w:rStyle w:val="Hyperlink"/>
        </w:rPr>
        <w:t>ubuntu-12.04.4-desktop-i386.iso</w:t>
      </w:r>
      <w:r w:rsidR="00C9089A">
        <w:rPr>
          <w:rStyle w:val="Hyperlink"/>
        </w:rPr>
        <w:t xml:space="preserve">, </w:t>
      </w:r>
      <w:r w:rsidR="00C9089A">
        <w:t>which is designed for a 32-bit machine emulating an Intel CPU.</w:t>
      </w:r>
      <w:bookmarkStart w:id="848" w:name="_Toc379537679"/>
      <w:bookmarkStart w:id="849" w:name="_Toc379537680"/>
      <w:bookmarkStart w:id="850" w:name="_Toc379537681"/>
      <w:bookmarkStart w:id="851" w:name="_Toc379537682"/>
      <w:bookmarkEnd w:id="848"/>
      <w:bookmarkEnd w:id="849"/>
      <w:bookmarkEnd w:id="850"/>
      <w:bookmarkEnd w:id="851"/>
      <w:r w:rsidRPr="005E68DF">
        <w:t>After downloading an ISO image</w:t>
      </w:r>
      <w:r w:rsidR="00C9089A">
        <w:t>,</w:t>
      </w:r>
      <w:r>
        <w:t xml:space="preserve"> </w:t>
      </w:r>
      <w:r w:rsidRPr="005E68DF">
        <w:t xml:space="preserve">mount it within the VirtualBox environment and use it to install the Ubuntu operating system on </w:t>
      </w:r>
      <w:r w:rsidR="00772D54">
        <w:t>your virtual m</w:t>
      </w:r>
      <w:r w:rsidR="00772D54">
        <w:t>a</w:t>
      </w:r>
      <w:r w:rsidR="00772D54">
        <w:t>chine</w:t>
      </w:r>
      <w:r w:rsidR="0011337B">
        <w:t xml:space="preserve">. </w:t>
      </w:r>
    </w:p>
    <w:p w14:paraId="58DB9668" w14:textId="3D0EB71C" w:rsidR="0011337B" w:rsidRDefault="00972A32" w:rsidP="00D022B5">
      <w:pPr>
        <w:pStyle w:val="ListParagraph"/>
        <w:numPr>
          <w:ilvl w:val="0"/>
          <w:numId w:val="73"/>
        </w:numPr>
      </w:pPr>
      <w:r w:rsidRPr="00C75E47">
        <w:t xml:space="preserve">In the </w:t>
      </w:r>
      <w:r w:rsidRPr="00A90F7B">
        <w:t>Oracle VM VirtualBox Manager</w:t>
      </w:r>
      <w:r w:rsidRPr="00C75E47">
        <w:t xml:space="preserve">, select the virtual machine you created in </w:t>
      </w:r>
      <w:r w:rsidR="0011337B">
        <w:t xml:space="preserve">section </w:t>
      </w:r>
      <w:r w:rsidR="0011337B">
        <w:fldChar w:fldCharType="begin"/>
      </w:r>
      <w:r w:rsidR="0011337B">
        <w:instrText xml:space="preserve"> REF _Ref383942339 \w \h </w:instrText>
      </w:r>
      <w:r w:rsidR="0011337B">
        <w:fldChar w:fldCharType="separate"/>
      </w:r>
      <w:r w:rsidR="0011337B">
        <w:t>A.1</w:t>
      </w:r>
      <w:r w:rsidR="0011337B">
        <w:fldChar w:fldCharType="end"/>
      </w:r>
      <w:r w:rsidRPr="00347AFD">
        <w:t xml:space="preserve"> and click </w:t>
      </w:r>
      <w:r w:rsidRPr="00A90F7B">
        <w:t>Settings</w:t>
      </w:r>
      <w:r w:rsidR="0011337B">
        <w:t xml:space="preserve">. </w:t>
      </w:r>
    </w:p>
    <w:p w14:paraId="41AA70A4" w14:textId="32182357" w:rsidR="00972A32" w:rsidRPr="00A90F7B" w:rsidRDefault="00972A32" w:rsidP="00D022B5">
      <w:pPr>
        <w:pStyle w:val="ListParagraph"/>
        <w:numPr>
          <w:ilvl w:val="0"/>
          <w:numId w:val="73"/>
        </w:numPr>
      </w:pPr>
      <w:r w:rsidRPr="00C75E47">
        <w:t xml:space="preserve">In the </w:t>
      </w:r>
      <w:r w:rsidRPr="00A90F7B">
        <w:t>Settings</w:t>
      </w:r>
      <w:r w:rsidRPr="00C75E47">
        <w:t xml:space="preserve"> window, click </w:t>
      </w:r>
      <w:r w:rsidRPr="00A90F7B">
        <w:t>Storage</w:t>
      </w:r>
      <w:r w:rsidRPr="00C75E47">
        <w:t xml:space="preserve"> (Figure 9</w:t>
      </w:r>
      <w:r w:rsidRPr="00347AFD">
        <w:t>).</w:t>
      </w:r>
    </w:p>
    <w:p w14:paraId="42B02CB4" w14:textId="36FD6A0F" w:rsidR="00972A32" w:rsidRPr="00A90F7B" w:rsidRDefault="00972A32">
      <w:pPr>
        <w:pStyle w:val="ListParagraph"/>
        <w:numPr>
          <w:ilvl w:val="0"/>
          <w:numId w:val="73"/>
        </w:numPr>
      </w:pPr>
      <w:r w:rsidRPr="00A90F7B">
        <w:t>In the Storage</w:t>
      </w:r>
      <w:r w:rsidRPr="00C75E47">
        <w:t xml:space="preserve"> panel</w:t>
      </w:r>
      <w:r w:rsidR="009C2D9D" w:rsidRPr="00C75E47">
        <w:t xml:space="preserve"> under </w:t>
      </w:r>
      <w:r w:rsidR="009C2D9D" w:rsidRPr="00A90F7B">
        <w:t>Attributes</w:t>
      </w:r>
      <w:r w:rsidRPr="00C75E47">
        <w:t xml:space="preserve">, click the </w:t>
      </w:r>
      <w:r w:rsidRPr="00A90F7B">
        <w:t>CD</w:t>
      </w:r>
      <w:r w:rsidRPr="00C75E47">
        <w:t xml:space="preserve"> icon next to the </w:t>
      </w:r>
      <w:r w:rsidRPr="00A90F7B">
        <w:t>CD/DVD Drive</w:t>
      </w:r>
      <w:r w:rsidRPr="00C75E47">
        <w:t xml:space="preserve"> dropdown menu</w:t>
      </w:r>
      <w:r w:rsidR="005C5DC0" w:rsidRPr="00347AFD">
        <w:t xml:space="preserve"> on the far right</w:t>
      </w:r>
      <w:r w:rsidRPr="00A90F7B">
        <w:t>.</w:t>
      </w:r>
    </w:p>
    <w:p w14:paraId="7BAFC928" w14:textId="3CA7482F" w:rsidR="00972A32" w:rsidRPr="00A90F7B" w:rsidRDefault="0011337B">
      <w:pPr>
        <w:pStyle w:val="ListParagraph"/>
        <w:numPr>
          <w:ilvl w:val="0"/>
          <w:numId w:val="73"/>
        </w:numPr>
      </w:pPr>
      <w:r w:rsidRPr="00962782">
        <w:rPr>
          <w:noProof/>
        </w:rPr>
        <mc:AlternateContent>
          <mc:Choice Requires="wpg">
            <w:drawing>
              <wp:anchor distT="0" distB="0" distL="114300" distR="114300" simplePos="0" relativeHeight="251819008" behindDoc="0" locked="0" layoutInCell="1" allowOverlap="1" wp14:anchorId="64EF2C9A" wp14:editId="09DD2371">
                <wp:simplePos x="0" y="0"/>
                <wp:positionH relativeFrom="margin">
                  <wp:posOffset>1026160</wp:posOffset>
                </wp:positionH>
                <wp:positionV relativeFrom="margin">
                  <wp:posOffset>2813050</wp:posOffset>
                </wp:positionV>
                <wp:extent cx="3968115" cy="328104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968115" cy="3281045"/>
                          <a:chOff x="0" y="1"/>
                          <a:chExt cx="3971925" cy="2792525"/>
                        </a:xfrm>
                      </wpg:grpSpPr>
                      <pic:pic xmlns:pic="http://schemas.openxmlformats.org/drawingml/2006/picture">
                        <pic:nvPicPr>
                          <pic:cNvPr id="11" name="Picture 9"/>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1"/>
                            <a:ext cx="3971925" cy="2630837"/>
                          </a:xfrm>
                          <a:prstGeom prst="rect">
                            <a:avLst/>
                          </a:prstGeom>
                          <a:noFill/>
                          <a:ln w="9525">
                            <a:noFill/>
                            <a:miter lim="800000"/>
                            <a:headEnd/>
                            <a:tailEnd/>
                          </a:ln>
                        </pic:spPr>
                      </pic:pic>
                      <wps:wsp>
                        <wps:cNvPr id="29" name="Text Box 29"/>
                        <wps:cNvSpPr txBox="1"/>
                        <wps:spPr>
                          <a:xfrm>
                            <a:off x="0" y="2630838"/>
                            <a:ext cx="3968750" cy="161688"/>
                          </a:xfrm>
                          <a:prstGeom prst="rect">
                            <a:avLst/>
                          </a:prstGeom>
                          <a:solidFill>
                            <a:prstClr val="white"/>
                          </a:solidFill>
                          <a:ln>
                            <a:noFill/>
                          </a:ln>
                          <a:effectLst/>
                        </wps:spPr>
                        <wps:txbx>
                          <w:txbxContent>
                            <w:p w14:paraId="201F1AD1" w14:textId="77777777" w:rsidR="00C43073" w:rsidRDefault="00C43073" w:rsidP="0031217E">
                              <w:pPr>
                                <w:pStyle w:val="Caption"/>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 o:spid="_x0000_s1110" style="position:absolute;left:0;text-align:left;margin-left:80.8pt;margin-top:221.5pt;width:312.45pt;height:258.35pt;z-index:251819008;mso-position-horizontal-relative:margin;mso-position-vertical-relative:margin;mso-width-relative:margin;mso-height-relative:margin" coordorigin="" coordsize="39719,27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">
                <v:shape id="Picture 9" o:spid="_x0000_s1111" type="#_x0000_t75" style="position:absolute;width:39719;height:26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51" o:title=""/>
                  <v:path arrowok="t"/>
                </v:shape>
                <v:shape id="Text Box 29" o:spid="_x0000_s1112" type="#_x0000_t202" style="position:absolute;top:26308;width:39687;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01F1AD1" w14:textId="77777777" w:rsidR="00C43073" w:rsidRDefault="00C43073" w:rsidP="0031217E">
                        <w:pPr>
                          <w:pStyle w:val="Caption"/>
                          <w:rPr>
                            <w:noProof/>
                          </w:rPr>
                        </w:pPr>
                        <w:r>
                          <w:t>Figure 9: Mounting the Ubuntu ISO image in the VM</w:t>
                        </w:r>
                      </w:p>
                    </w:txbxContent>
                  </v:textbox>
                </v:shape>
                <w10:wrap type="topAndBottom" anchorx="margin" anchory="margin"/>
              </v:group>
            </w:pict>
          </mc:Fallback>
        </mc:AlternateContent>
      </w:r>
      <w:r w:rsidR="00972A32" w:rsidRPr="00A90F7B">
        <w:t xml:space="preserve">Navigate to the ISO image </w:t>
      </w:r>
      <w:r>
        <w:t xml:space="preserve">file </w:t>
      </w:r>
      <w:r w:rsidR="00972A32" w:rsidRPr="00A90F7B">
        <w:t>you downloaded</w:t>
      </w:r>
      <w:r>
        <w:t xml:space="preserve"> and</w:t>
      </w:r>
      <w:r w:rsidR="00972A32" w:rsidRPr="00A90F7B">
        <w:t xml:space="preserve"> select </w:t>
      </w:r>
      <w:r>
        <w:t>itit.</w:t>
      </w:r>
    </w:p>
    <w:p w14:paraId="21C50695" w14:textId="01723734" w:rsidR="00972A32" w:rsidRPr="00C75E47" w:rsidRDefault="00972A32">
      <w:pPr>
        <w:pStyle w:val="ListParagraph"/>
        <w:numPr>
          <w:ilvl w:val="0"/>
          <w:numId w:val="73"/>
        </w:numPr>
      </w:pPr>
      <w:r w:rsidRPr="00A90F7B">
        <w:t xml:space="preserve">In the Storage </w:t>
      </w:r>
      <w:r w:rsidRPr="00C75E47">
        <w:t xml:space="preserve">panel, click </w:t>
      </w:r>
      <w:r w:rsidRPr="00A90F7B">
        <w:t>OK</w:t>
      </w:r>
      <w:r w:rsidRPr="00C75E47">
        <w:t xml:space="preserve"> to mount the image</w:t>
      </w:r>
    </w:p>
    <w:p w14:paraId="2100DF34" w14:textId="4726B5CE" w:rsidR="0058300E" w:rsidRPr="00FB6A10" w:rsidRDefault="0058300E" w:rsidP="00A90F7B"/>
    <w:p w14:paraId="397F7FDE" w14:textId="788910CE" w:rsidR="00972A32" w:rsidRPr="00A90F7B" w:rsidRDefault="00972A32" w:rsidP="00D022B5">
      <w:pPr>
        <w:pStyle w:val="Heading3-Appendix"/>
      </w:pPr>
      <w:bookmarkStart w:id="852" w:name="_Toc377463029"/>
      <w:r w:rsidRPr="00A90F7B">
        <w:t>Install Ubuntu Linux</w:t>
      </w:r>
      <w:bookmarkEnd w:id="852"/>
    </w:p>
    <w:p w14:paraId="6B594768" w14:textId="77777777" w:rsidR="00972A32" w:rsidRPr="005E68DF" w:rsidRDefault="00972A32" w:rsidP="00972A32">
      <w:r w:rsidRPr="005E68DF">
        <w:t xml:space="preserve">In the </w:t>
      </w:r>
      <w:r w:rsidRPr="005E68DF">
        <w:rPr>
          <w:b/>
        </w:rPr>
        <w:t>Oracle VM VirtualBox Manager</w:t>
      </w:r>
      <w:r w:rsidRPr="005E68DF">
        <w:t xml:space="preserve">, select </w:t>
      </w:r>
      <w:r w:rsidR="00772D54">
        <w:t>your virtual machine</w:t>
      </w:r>
      <w:r w:rsidRPr="005E68DF">
        <w:t xml:space="preserve"> and click </w:t>
      </w:r>
      <w:r w:rsidR="00055DFC">
        <w:rPr>
          <w:b/>
        </w:rPr>
        <w:t>Start</w:t>
      </w:r>
      <w:r w:rsidR="00055DFC" w:rsidRPr="005E68DF">
        <w:t>. When</w:t>
      </w:r>
      <w:r w:rsidRPr="005E68DF">
        <w:t xml:space="preserve"> started, your virtual machine will prompt you to install the operating system loaded in the image in much the same manner as you would on a physical computer.</w:t>
      </w:r>
    </w:p>
    <w:p w14:paraId="5B153FDD" w14:textId="77777777" w:rsidR="00972A32" w:rsidRPr="005E68DF" w:rsidRDefault="00972A32" w:rsidP="00D022B5">
      <w:pPr>
        <w:pStyle w:val="ListParagraph"/>
        <w:numPr>
          <w:ilvl w:val="0"/>
          <w:numId w:val="74"/>
        </w:numPr>
      </w:pPr>
      <w:r w:rsidRPr="005E68DF">
        <w:t xml:space="preserve">Click </w:t>
      </w:r>
      <w:r w:rsidRPr="002413B2">
        <w:rPr>
          <w:b/>
        </w:rPr>
        <w:t>Install Ubuntu</w:t>
      </w:r>
      <w:r w:rsidRPr="005E68DF">
        <w:t xml:space="preserve"> to begin; follow the on-screen instructions (Figure 1</w:t>
      </w:r>
      <w:r w:rsidR="00625ABB">
        <w:t>0</w:t>
      </w:r>
      <w:r w:rsidRPr="005E68DF">
        <w:t>).</w:t>
      </w:r>
    </w:p>
    <w:p w14:paraId="593FEE74" w14:textId="77777777" w:rsidR="008A439E" w:rsidRDefault="008A439E" w:rsidP="00972A32"/>
    <w:p w14:paraId="27A31639" w14:textId="06BE21DF" w:rsidR="008A439E" w:rsidRDefault="0011337B" w:rsidP="00972A32">
      <w:r w:rsidRPr="00FB6A10">
        <w:rPr>
          <w:noProof/>
        </w:rPr>
        <w:lastRenderedPageBreak/>
        <mc:AlternateContent>
          <mc:Choice Requires="wpg">
            <w:drawing>
              <wp:anchor distT="0" distB="0" distL="114300" distR="114300" simplePos="0" relativeHeight="251837440" behindDoc="0" locked="0" layoutInCell="1" allowOverlap="1" wp14:anchorId="757A60DE" wp14:editId="27BDAC3A">
                <wp:simplePos x="0" y="0"/>
                <wp:positionH relativeFrom="column">
                  <wp:posOffset>521970</wp:posOffset>
                </wp:positionH>
                <wp:positionV relativeFrom="paragraph">
                  <wp:posOffset>93980</wp:posOffset>
                </wp:positionV>
                <wp:extent cx="4362450" cy="3787775"/>
                <wp:effectExtent l="0" t="0" r="0" b="3175"/>
                <wp:wrapTopAndBottom/>
                <wp:docPr id="14" name="Group 14"/>
                <wp:cNvGraphicFramePr/>
                <a:graphic xmlns:a="http://schemas.openxmlformats.org/drawingml/2006/main">
                  <a:graphicData uri="http://schemas.microsoft.com/office/word/2010/wordprocessingGroup">
                    <wpg:wgp>
                      <wpg:cNvGrpSpPr/>
                      <wpg:grpSpPr>
                        <a:xfrm>
                          <a:off x="0" y="0"/>
                          <a:ext cx="4362450" cy="3787775"/>
                          <a:chOff x="85725" y="69877"/>
                          <a:chExt cx="4362450" cy="3789464"/>
                        </a:xfrm>
                      </wpg:grpSpPr>
                      <pic:pic xmlns:pic="http://schemas.openxmlformats.org/drawingml/2006/picture">
                        <pic:nvPicPr>
                          <pic:cNvPr id="24" name="Picture 18"/>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2" name="Text Box 32"/>
                        <wps:cNvSpPr txBox="1"/>
                        <wps:spPr>
                          <a:xfrm>
                            <a:off x="133351" y="3625822"/>
                            <a:ext cx="4271644" cy="233519"/>
                          </a:xfrm>
                          <a:prstGeom prst="rect">
                            <a:avLst/>
                          </a:prstGeom>
                          <a:solidFill>
                            <a:prstClr val="white"/>
                          </a:solidFill>
                          <a:ln>
                            <a:noFill/>
                          </a:ln>
                          <a:effectLst/>
                        </wps:spPr>
                        <wps:txbx>
                          <w:txbxContent>
                            <w:p w14:paraId="6B55D963" w14:textId="77777777" w:rsidR="00272F1E" w:rsidRDefault="00272F1E" w:rsidP="0031217E">
                              <w:pPr>
                                <w:pStyle w:val="Caption"/>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113" style="position:absolute;margin-left:41.1pt;margin-top:7.4pt;width:343.5pt;height:298.25pt;z-index:251837440;mso-width-relative:margin;mso-height-relative:margin" coordorigin="857,698" coordsize="43624,3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">
                <v:shape id="Picture 18" o:spid="_x0000_s1114"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26hvEAAAA2wAAAA8AAABkcnMvZG93bnJldi54bWxEj0FrAjEUhO+F/ofwCr3VrFKsrpuV0iJU&#10;8KK2nh/Jc3d187IkqW799UYoeBxm5hummPe2FSfyoXGsYDjIQBBrZxquFHxvFy8TECEiG2wdk4I/&#10;CjAvHx8KzI0785pOm1iJBOGQo4I6xi6XMuiaLIaB64iTt3feYkzSV9J4PCe4beUoy8bSYsNpocaO&#10;PmrSx82vVfC2Xhz8zk1X0+P2slt+9j+6061Sz0/9+wxEpD7ew//tL6Ng9Aq3L+kHyP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26hvEAAAA2wAAAA8AAAAAAAAAAAAAAAAA&#10;nwIAAGRycy9kb3ducmV2LnhtbFBLBQYAAAAABAAEAPcAAACQAwAAAAA=&#10;">
                  <v:imagedata r:id="rId53" o:title=""/>
                  <v:path arrowok="t"/>
                </v:shape>
                <v:shape id="Text Box 32" o:spid="_x0000_s1115" type="#_x0000_t202" style="position:absolute;left:1333;top:36258;width:4271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14:paraId="6B55D963" w14:textId="77777777" w:rsidR="00272F1E" w:rsidRDefault="00272F1E" w:rsidP="0031217E">
                        <w:pPr>
                          <w:pStyle w:val="Caption"/>
                          <w:rPr>
                            <w:noProof/>
                          </w:rPr>
                        </w:pPr>
                        <w:r>
                          <w:t>Figure 10: The Ubuntu Linux installation screen</w:t>
                        </w:r>
                      </w:p>
                    </w:txbxContent>
                  </v:textbox>
                </v:shape>
                <w10:wrap type="topAndBottom"/>
              </v:group>
            </w:pict>
          </mc:Fallback>
        </mc:AlternateContent>
      </w:r>
    </w:p>
    <w:p w14:paraId="36984D31" w14:textId="001309DF" w:rsidR="00972A32" w:rsidRPr="00FB6A10" w:rsidRDefault="00972A32" w:rsidP="00D022B5">
      <w:pPr>
        <w:pStyle w:val="ListParagraph"/>
        <w:numPr>
          <w:ilvl w:val="0"/>
          <w:numId w:val="74"/>
        </w:numPr>
      </w:pPr>
      <w:r>
        <w:t>When you are prompted to do so, create a user</w:t>
      </w:r>
      <w:r w:rsidR="00851B72">
        <w:t xml:space="preserve"> ngds</w:t>
      </w:r>
      <w:r>
        <w:t xml:space="preserve"> </w:t>
      </w:r>
      <w:r w:rsidR="006B6D93">
        <w:t xml:space="preserve">. Enter </w:t>
      </w:r>
      <w:r w:rsidR="00704DBB" w:rsidRPr="002413B2">
        <w:rPr>
          <w:b/>
        </w:rPr>
        <w:t>ngds</w:t>
      </w:r>
      <w:r w:rsidR="006B6D93">
        <w:t xml:space="preserve"> for </w:t>
      </w:r>
      <w:r w:rsidR="006B6D93" w:rsidRPr="002413B2">
        <w:rPr>
          <w:b/>
        </w:rPr>
        <w:t>Your name</w:t>
      </w:r>
      <w:r w:rsidR="00FC54FE">
        <w:t xml:space="preserve"> a</w:t>
      </w:r>
      <w:r w:rsidR="00870A22">
        <w:t>s well as</w:t>
      </w:r>
      <w:r w:rsidR="00FC54FE">
        <w:t xml:space="preserve"> for</w:t>
      </w:r>
      <w:r w:rsidR="006B6D93">
        <w:t xml:space="preserve"> </w:t>
      </w:r>
      <w:r w:rsidR="006B6D93" w:rsidRPr="002413B2">
        <w:rPr>
          <w:b/>
        </w:rPr>
        <w:t>Pick a username</w:t>
      </w:r>
      <w:r w:rsidR="006B6D93">
        <w:t>;</w:t>
      </w:r>
      <w:r>
        <w:t xml:space="preserve"> specify a password of your choice.</w:t>
      </w:r>
      <w:r w:rsidR="00562BAA">
        <w:t xml:space="preserve"> </w:t>
      </w:r>
      <w:r w:rsidR="00020B70">
        <w:t>This user will be created as the administr</w:t>
      </w:r>
      <w:r w:rsidR="00020B70">
        <w:t>a</w:t>
      </w:r>
      <w:r w:rsidR="00020B70">
        <w:t>tor (super user)</w:t>
      </w:r>
    </w:p>
    <w:p w14:paraId="0BD62B65" w14:textId="77777777" w:rsidR="00E846CB"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restarted,</w:t>
      </w:r>
      <w:r w:rsidRPr="005E68DF">
        <w:t xml:space="preserve">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w:t>
      </w:r>
      <w:r w:rsidR="00E846CB">
        <w:t>he Ubuntu installation process.</w:t>
      </w:r>
    </w:p>
    <w:p w14:paraId="6B1548C1" w14:textId="77777777" w:rsidR="00AC2F6A" w:rsidRDefault="00972A32" w:rsidP="008A439E">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Choose </w:t>
      </w:r>
      <w:r w:rsidR="00046A36">
        <w:rPr>
          <w:b/>
        </w:rPr>
        <w:t xml:space="preserve"> Install Guest Additions</w:t>
      </w:r>
      <w:r w:rsidR="00046A36">
        <w:t xml:space="preserve"> and follow the installation steps.</w:t>
      </w:r>
    </w:p>
    <w:p w14:paraId="406EBF3B" w14:textId="6B2FAFAE" w:rsidR="00AC2F6A" w:rsidRDefault="00AC2F6A" w:rsidP="008A439E">
      <w:r>
        <w:t xml:space="preserve">If the </w:t>
      </w:r>
      <w:r w:rsidR="00020B70">
        <w:t>Device drop-down is not obvious, open a terminal window, and f</w:t>
      </w:r>
      <w:r>
        <w:t xml:space="preserve">rom the command line, run.  </w:t>
      </w:r>
    </w:p>
    <w:p w14:paraId="05DE91E1" w14:textId="7B14971B" w:rsidR="00AC2F6A" w:rsidRPr="00D022B5" w:rsidRDefault="00AC2F6A" w:rsidP="008A439E">
      <w:pPr>
        <w:rPr>
          <w:rStyle w:val="Courier"/>
        </w:rPr>
      </w:pPr>
      <w:r w:rsidRPr="00D022B5">
        <w:rPr>
          <w:rStyle w:val="Courier"/>
        </w:rPr>
        <w:t xml:space="preserve">sudo apt-get install </w:t>
      </w:r>
      <w:r w:rsidRPr="00E71082">
        <w:rPr>
          <w:rStyle w:val="Courier"/>
        </w:rPr>
        <w:t>virtualbox-guest-additions-is</w:t>
      </w:r>
      <w:r>
        <w:rPr>
          <w:rStyle w:val="Courier"/>
        </w:rPr>
        <w:t>o</w:t>
      </w:r>
    </w:p>
    <w:p w14:paraId="54340EA6" w14:textId="01DAB056" w:rsidR="00AC2F6A" w:rsidRDefault="00AC2F6A" w:rsidP="008A439E">
      <w:r>
        <w:t xml:space="preserve">Note on Ubuntu 13.10 you must first run (because of some missing dependencies): </w:t>
      </w:r>
    </w:p>
    <w:p w14:paraId="324B65F5" w14:textId="6C22CC2C" w:rsidR="00972A32" w:rsidRDefault="00AC2F6A" w:rsidP="008A439E">
      <w:pPr>
        <w:rPr>
          <w:rStyle w:val="Courier"/>
        </w:rPr>
      </w:pPr>
      <w:r w:rsidRPr="00D022B5">
        <w:rPr>
          <w:rStyle w:val="Courier"/>
        </w:rPr>
        <w:t>sudo apt-get install virtualbox-guest-dkms</w:t>
      </w:r>
    </w:p>
    <w:p w14:paraId="405E229F" w14:textId="3CB7F3C0" w:rsidR="00020B70" w:rsidRPr="00020B70" w:rsidRDefault="00020B70" w:rsidP="00020B70">
      <w:r w:rsidRPr="00D022B5">
        <w:t xml:space="preserve">The </w:t>
      </w:r>
      <w:r>
        <w:t xml:space="preserve">'sudo' command runs the following commands as a super user, and will ask for your </w:t>
      </w:r>
      <w:r w:rsidRPr="00D022B5">
        <w:rPr>
          <w:b/>
        </w:rPr>
        <w:t>ngds</w:t>
      </w:r>
      <w:r>
        <w:t xml:space="preserve"> user password. Use the password you created in step 2 above.</w:t>
      </w:r>
    </w:p>
    <w:p w14:paraId="11933E8D" w14:textId="77777777" w:rsidR="00972A32" w:rsidRPr="00A90F7B" w:rsidRDefault="00972A32" w:rsidP="00D022B5">
      <w:pPr>
        <w:pStyle w:val="Heading3-Appendix"/>
      </w:pPr>
      <w:bookmarkStart w:id="853" w:name="_Toc379537685"/>
      <w:bookmarkStart w:id="854" w:name="_Toc377463031"/>
      <w:bookmarkEnd w:id="853"/>
      <w:r w:rsidRPr="00A90F7B">
        <w:lastRenderedPageBreak/>
        <w:t>Take a Snapshot</w:t>
      </w:r>
      <w:bookmarkEnd w:id="854"/>
    </w:p>
    <w:p w14:paraId="58D352D4" w14:textId="77777777" w:rsidR="00972A32" w:rsidRDefault="00972A32" w:rsidP="00A90F7B">
      <w:r>
        <w:t>Take</w:t>
      </w:r>
      <w:r w:rsidRPr="00415183">
        <w:t xml:space="preserve"> a </w:t>
      </w:r>
      <w:r>
        <w:t>S</w:t>
      </w:r>
      <w:r w:rsidRPr="00415183">
        <w:t xml:space="preserve">napshot </w:t>
      </w:r>
      <w:r>
        <w:t xml:space="preserve">of your virtual machine </w:t>
      </w:r>
      <w:r w:rsidRPr="00415183">
        <w:t xml:space="preserve">before continuing. </w:t>
      </w:r>
      <w:r>
        <w:t>A Snapshot is a record of the virtual machine that can be used to restore it to its condition at the time the Snapshot was taken. Snapshots are typically used as precautions against failure at a later date.</w:t>
      </w:r>
    </w:p>
    <w:p w14:paraId="3E1D8447" w14:textId="77777777" w:rsidR="00972A32" w:rsidRDefault="00972A32" w:rsidP="00A90F7B">
      <w:r>
        <w:t>A Snapshot can be taken</w:t>
      </w:r>
      <w:r w:rsidRPr="00415183">
        <w:t xml:space="preserve"> via the </w:t>
      </w:r>
      <w:r w:rsidRPr="00415183">
        <w:rPr>
          <w:b/>
        </w:rPr>
        <w:t>VirtualBox Manager</w:t>
      </w:r>
      <w:r w:rsidR="00D33AC8">
        <w:t xml:space="preserve"> or from the </w:t>
      </w:r>
      <w:r w:rsidR="00D33AC8">
        <w:rPr>
          <w:b/>
        </w:rPr>
        <w:t>Machine</w:t>
      </w:r>
      <w:r w:rsidR="00D33AC8">
        <w:t xml:space="preserve"> drop-down on the top left</w:t>
      </w:r>
    </w:p>
    <w:p w14:paraId="21158CC6" w14:textId="1B838163" w:rsidR="002D1DC7" w:rsidRPr="00972A32" w:rsidRDefault="002D1DC7" w:rsidP="002D1DC7">
      <w:r>
        <w:t xml:space="preserve">When Oracle VM Virtual Box install is complete, return to </w:t>
      </w:r>
      <w:r w:rsidR="008B4AEA">
        <w:t xml:space="preserve">section </w:t>
      </w:r>
      <w:r w:rsidR="008B4AEA">
        <w:fldChar w:fldCharType="begin"/>
      </w:r>
      <w:r w:rsidR="008B4AEA">
        <w:instrText xml:space="preserve"> REF _Ref377462812 \r \h </w:instrText>
      </w:r>
      <w:r w:rsidR="008B4AEA">
        <w:fldChar w:fldCharType="separate"/>
      </w:r>
      <w:r w:rsidR="008B4AEA">
        <w:t>2</w:t>
      </w:r>
      <w:r w:rsidR="008B4AEA">
        <w:fldChar w:fldCharType="end"/>
      </w:r>
      <w:r w:rsidR="008B4AEA">
        <w:t xml:space="preserve"> '</w:t>
      </w:r>
      <w:r w:rsidR="008B4AEA">
        <w:fldChar w:fldCharType="begin"/>
      </w:r>
      <w:r w:rsidR="008B4AEA">
        <w:instrText xml:space="preserve"> REF _Ref377462812 \h </w:instrText>
      </w:r>
      <w:r w:rsidR="008B4AEA">
        <w:fldChar w:fldCharType="separate"/>
      </w:r>
      <w:r w:rsidR="008B4AEA" w:rsidRPr="00A90F7B">
        <w:t>Install the NGDS Software Stack</w:t>
      </w:r>
      <w:r w:rsidR="008B4AEA">
        <w:fldChar w:fldCharType="end"/>
      </w:r>
      <w:r w:rsidR="008B4AEA">
        <w:t>''</w:t>
      </w:r>
      <w:r>
        <w:t xml:space="preserve"> to continue installation of the NGDS node.</w:t>
      </w:r>
      <w:r w:rsidR="00020B70">
        <w:t xml:space="preserve">  There are many online resources for learning more about ge</w:t>
      </w:r>
      <w:r w:rsidR="00020B70">
        <w:t>t</w:t>
      </w:r>
      <w:r w:rsidR="00020B70">
        <w:t>ting things done using Ubuntu--we recommend using your browser to search the web when you run into problems.</w:t>
      </w:r>
    </w:p>
    <w:p w14:paraId="0D687BE7" w14:textId="77777777" w:rsidR="00972A32" w:rsidRPr="00FB6A10" w:rsidRDefault="00972A32" w:rsidP="00D022B5">
      <w:pPr>
        <w:pStyle w:val="Heading2-Appendix"/>
      </w:pPr>
      <w:bookmarkStart w:id="855" w:name="_Ref359833839"/>
      <w:bookmarkStart w:id="856" w:name="_Toc377037298"/>
      <w:r w:rsidRPr="00FB6A10">
        <w:t>Accommodating</w:t>
      </w:r>
      <w:r w:rsidRPr="00415183">
        <w:t xml:space="preserve"> a corporate firewall (OPTIONAL)</w:t>
      </w:r>
      <w:bookmarkEnd w:id="855"/>
      <w:bookmarkEnd w:id="856"/>
    </w:p>
    <w:p w14:paraId="7C65F3CD" w14:textId="77777777"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 xml:space="preserve">NGDS Software </w:t>
      </w:r>
      <w:r w:rsidR="00055DFC">
        <w:t>Stack components</w:t>
      </w:r>
      <w:r>
        <w:t xml:space="preserve"> on your virtual machine (</w:t>
      </w:r>
      <w:r w:rsidRPr="00C03A67">
        <w:t xml:space="preserve">as will be discussed in </w:t>
      </w:r>
      <w:r>
        <w:t>Section 3)</w:t>
      </w:r>
      <w:r w:rsidRPr="00C03A67">
        <w:t>.</w:t>
      </w:r>
    </w:p>
    <w:p w14:paraId="6E470A16" w14:textId="7301DA5F" w:rsidR="00972A32" w:rsidRPr="00A90F7B" w:rsidRDefault="008B4AEA" w:rsidP="00D022B5">
      <w:pPr>
        <w:pStyle w:val="Heading3-Appendix"/>
      </w:pPr>
      <w:bookmarkStart w:id="857" w:name="_Toc377037299"/>
      <w:r>
        <w:t xml:space="preserve"> </w:t>
      </w:r>
      <w:r w:rsidR="00972A32" w:rsidRPr="00C03A67">
        <w:t xml:space="preserve">Install </w:t>
      </w:r>
      <w:r w:rsidR="00972A32">
        <w:t xml:space="preserve">and Configure </w:t>
      </w:r>
      <w:r w:rsidR="00972A32" w:rsidRPr="00C03A67">
        <w:t>CNTLM</w:t>
      </w:r>
      <w:bookmarkEnd w:id="857"/>
      <w:r w:rsidR="00D33AC8">
        <w:t xml:space="preserve"> </w:t>
      </w:r>
      <w:r w:rsidR="00D33AC8" w:rsidRPr="00415183">
        <w:t>(OPTIONAL)</w:t>
      </w:r>
    </w:p>
    <w:p w14:paraId="365AEFB2" w14:textId="77777777"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14:paraId="59AA4353" w14:textId="1F077581" w:rsidR="00972A32" w:rsidRPr="00C03A67" w:rsidRDefault="00972A32" w:rsidP="00972A32">
      <w:r>
        <w:t>CNTLM is available</w:t>
      </w:r>
      <w:r w:rsidRPr="00C03A67">
        <w:t xml:space="preserve"> at: </w:t>
      </w:r>
      <w:hyperlink r:id="rId54" w:history="1">
        <w:r w:rsidRPr="00C03A67">
          <w:rPr>
            <w:rStyle w:val="Hyperlink"/>
          </w:rPr>
          <w:t>http://cntlm.sourceforge.net/</w:t>
        </w:r>
      </w:hyperlink>
    </w:p>
    <w:p w14:paraId="73E5A1D0" w14:textId="77777777"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14:paraId="368B1D07" w14:textId="77777777" w:rsidTr="00793177">
        <w:tc>
          <w:tcPr>
            <w:tcW w:w="9576" w:type="dxa"/>
            <w:shd w:val="pct5" w:color="auto" w:fill="auto"/>
          </w:tcPr>
          <w:p w14:paraId="4B7DA086" w14:textId="77777777" w:rsidR="00972A32" w:rsidRPr="00A90F7B" w:rsidRDefault="00972A32" w:rsidP="00793177">
            <w:pPr>
              <w:spacing w:after="0"/>
              <w:rPr>
                <w:rStyle w:val="Courier"/>
              </w:rPr>
            </w:pPr>
            <w:r w:rsidRPr="00A90F7B">
              <w:rPr>
                <w:rStyle w:val="Courier"/>
              </w:rPr>
              <w:t>Username</w:t>
            </w:r>
            <w:r w:rsidRPr="00A90F7B">
              <w:rPr>
                <w:rStyle w:val="Courier"/>
              </w:rPr>
              <w:tab/>
              <w:t>yourcorporateproxyusernamehere</w:t>
            </w:r>
          </w:p>
          <w:p w14:paraId="2D84072D" w14:textId="77777777" w:rsidR="00972A32" w:rsidRPr="00A90F7B" w:rsidRDefault="00972A32" w:rsidP="00793177">
            <w:pPr>
              <w:spacing w:after="0"/>
              <w:rPr>
                <w:rStyle w:val="Courier"/>
              </w:rPr>
            </w:pPr>
            <w:r w:rsidRPr="00A90F7B">
              <w:rPr>
                <w:rStyle w:val="Courier"/>
              </w:rPr>
              <w:t>Domain</w:t>
            </w:r>
            <w:r w:rsidRPr="00A90F7B">
              <w:rPr>
                <w:rStyle w:val="Courier"/>
              </w:rPr>
              <w:tab/>
              <w:t>us008</w:t>
            </w:r>
          </w:p>
          <w:p w14:paraId="3D1422AA" w14:textId="77777777" w:rsidR="00972A32" w:rsidRPr="00A90F7B" w:rsidRDefault="00972A32" w:rsidP="00793177">
            <w:pPr>
              <w:spacing w:after="0"/>
              <w:rPr>
                <w:rStyle w:val="Courier"/>
              </w:rPr>
            </w:pPr>
            <w:r w:rsidRPr="00A90F7B">
              <w:rPr>
                <w:rStyle w:val="Courier"/>
              </w:rPr>
              <w:t>Password</w:t>
            </w:r>
            <w:r w:rsidRPr="00A90F7B">
              <w:rPr>
                <w:rStyle w:val="Courier"/>
              </w:rPr>
              <w:tab/>
              <w:t>yourpasswordhere</w:t>
            </w:r>
          </w:p>
          <w:p w14:paraId="48829B04" w14:textId="77777777" w:rsidR="00972A32" w:rsidRPr="00A90F7B" w:rsidRDefault="00972A32" w:rsidP="00793177">
            <w:pPr>
              <w:spacing w:after="0"/>
              <w:rPr>
                <w:rStyle w:val="Courier"/>
              </w:rPr>
            </w:pPr>
            <w:r w:rsidRPr="00A90F7B">
              <w:rPr>
                <w:rStyle w:val="Courier"/>
              </w:rPr>
              <w:t># List of corporate proxies</w:t>
            </w:r>
          </w:p>
          <w:p w14:paraId="5581B853" w14:textId="77777777" w:rsidR="00972A32" w:rsidRPr="00A90F7B" w:rsidRDefault="00972A32" w:rsidP="00793177">
            <w:pPr>
              <w:spacing w:after="0"/>
              <w:rPr>
                <w:rStyle w:val="Courier"/>
              </w:rPr>
            </w:pPr>
            <w:r w:rsidRPr="00A90F7B">
              <w:rPr>
                <w:rStyle w:val="Courier"/>
              </w:rPr>
              <w:t xml:space="preserve">Proxy </w:t>
            </w:r>
            <w:r w:rsidRPr="00A90F7B">
              <w:rPr>
                <w:rStyle w:val="Courier"/>
              </w:rPr>
              <w:tab/>
              <w:t>proxyfarm-us.3dns.netz.sbs.de:84</w:t>
            </w:r>
          </w:p>
          <w:p w14:paraId="6C893A1E"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129.73.8.72:8080</w:t>
            </w:r>
          </w:p>
          <w:p w14:paraId="6787754D"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129.73.11.208:3128</w:t>
            </w:r>
          </w:p>
          <w:p w14:paraId="52ABF419" w14:textId="77777777" w:rsidR="00972A32" w:rsidRPr="00A90F7B" w:rsidRDefault="00972A32" w:rsidP="00793177">
            <w:pPr>
              <w:spacing w:after="0"/>
              <w:rPr>
                <w:rStyle w:val="Courier"/>
              </w:rPr>
            </w:pPr>
            <w:r w:rsidRPr="00A90F7B">
              <w:rPr>
                <w:rStyle w:val="Courier"/>
              </w:rPr>
              <w:t>NoProxy</w:t>
            </w:r>
            <w:r w:rsidRPr="00A90F7B">
              <w:rPr>
                <w:rStyle w:val="Courier"/>
              </w:rPr>
              <w:tab/>
              <w:t>localhost, 127.0.0.*, 10.*, 192.168.*</w:t>
            </w:r>
          </w:p>
          <w:p w14:paraId="29C036DB" w14:textId="77777777" w:rsidR="00972A32" w:rsidRPr="00A90F7B" w:rsidRDefault="00972A32" w:rsidP="00793177">
            <w:pPr>
              <w:spacing w:after="0"/>
              <w:rPr>
                <w:rStyle w:val="Courier"/>
              </w:rPr>
            </w:pPr>
            <w:r w:rsidRPr="00A90F7B">
              <w:rPr>
                <w:rStyle w:val="Courier"/>
              </w:rPr>
              <w:t># local port used by CMTLM</w:t>
            </w:r>
          </w:p>
          <w:p w14:paraId="4E0525E2" w14:textId="77777777" w:rsidR="00972A32" w:rsidRPr="00A90F7B" w:rsidRDefault="00972A32" w:rsidP="00793177">
            <w:pPr>
              <w:keepNext/>
              <w:spacing w:after="0"/>
              <w:rPr>
                <w:rStyle w:val="Courier"/>
              </w:rPr>
            </w:pPr>
            <w:r w:rsidRPr="00A90F7B">
              <w:rPr>
                <w:rStyle w:val="Courier"/>
              </w:rPr>
              <w:t>Listen</w:t>
            </w:r>
            <w:r w:rsidRPr="00A90F7B">
              <w:rPr>
                <w:rStyle w:val="Courier"/>
              </w:rPr>
              <w:tab/>
              <w:t>3128</w:t>
            </w:r>
          </w:p>
        </w:tc>
      </w:tr>
    </w:tbl>
    <w:p w14:paraId="11E56BCA" w14:textId="77777777" w:rsidR="00972A32" w:rsidRDefault="00972A32" w:rsidP="00972A32">
      <w:pPr>
        <w:tabs>
          <w:tab w:val="left" w:pos="7250"/>
        </w:tabs>
      </w:pPr>
    </w:p>
    <w:p w14:paraId="2964DA7C" w14:textId="77777777"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14:paraId="1D1E8012" w14:textId="77777777"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w:t>
      </w:r>
      <w:r>
        <w:lastRenderedPageBreak/>
        <w:t>indicate the range of available possibilities for a given character – so 10.* can be 10.0, 10.1, or 10.2, all the way up to 10.9.</w:t>
      </w:r>
    </w:p>
    <w:p w14:paraId="3623EEC8" w14:textId="77777777"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14:paraId="1B8C49FF" w14:textId="77777777"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14:paraId="6FFF7F38" w14:textId="0D162399" w:rsidR="00972A32" w:rsidRPr="00C03A67" w:rsidRDefault="002D1DC7" w:rsidP="00D022B5">
      <w:pPr>
        <w:pStyle w:val="Heading3-Appendix"/>
      </w:pPr>
      <w:bookmarkStart w:id="858" w:name="_Toc377037300"/>
      <w:r>
        <w:t xml:space="preserve">  </w:t>
      </w:r>
      <w:r w:rsidR="00972A32" w:rsidRPr="00C03A67">
        <w:t>Configure CNTLM proxy</w:t>
      </w:r>
      <w:bookmarkEnd w:id="858"/>
      <w:r w:rsidR="00D33AC8">
        <w:t xml:space="preserve"> </w:t>
      </w:r>
      <w:r w:rsidR="00D33AC8" w:rsidRPr="00415183">
        <w:t>(OPTIONAL)</w:t>
      </w:r>
    </w:p>
    <w:p w14:paraId="37C08167" w14:textId="77777777"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14:paraId="08D6B997" w14:textId="77777777" w:rsidTr="00793177">
        <w:tc>
          <w:tcPr>
            <w:tcW w:w="9576" w:type="dxa"/>
            <w:shd w:val="pct5" w:color="auto" w:fill="auto"/>
          </w:tcPr>
          <w:p w14:paraId="6F312235" w14:textId="77777777" w:rsidR="00972A32" w:rsidRPr="00A90F7B" w:rsidRDefault="00972A32" w:rsidP="00793177">
            <w:pPr>
              <w:spacing w:after="0"/>
              <w:rPr>
                <w:rStyle w:val="Courier"/>
              </w:rPr>
            </w:pPr>
            <w:r w:rsidRPr="00A90F7B">
              <w:rPr>
                <w:rStyle w:val="Courier"/>
              </w:rPr>
              <w:t>http_proxy=http://10.0.2.2:3128/</w:t>
            </w:r>
          </w:p>
          <w:p w14:paraId="4AFA4AA2" w14:textId="77777777" w:rsidR="00972A32" w:rsidRPr="00A90F7B" w:rsidRDefault="00972A32" w:rsidP="00793177">
            <w:pPr>
              <w:spacing w:after="0"/>
              <w:rPr>
                <w:rStyle w:val="Courier"/>
              </w:rPr>
            </w:pPr>
            <w:r w:rsidRPr="00A90F7B">
              <w:rPr>
                <w:rStyle w:val="Courier"/>
              </w:rPr>
              <w:t>https_proxy=http://10.0.2.2:3128/</w:t>
            </w:r>
          </w:p>
          <w:p w14:paraId="7F0DFA98" w14:textId="77777777" w:rsidR="00972A32" w:rsidRPr="00A90F7B" w:rsidRDefault="00972A32" w:rsidP="00793177">
            <w:pPr>
              <w:spacing w:after="0"/>
              <w:rPr>
                <w:rStyle w:val="Courier"/>
              </w:rPr>
            </w:pPr>
            <w:r w:rsidRPr="00A90F7B">
              <w:rPr>
                <w:rStyle w:val="Courier"/>
              </w:rPr>
              <w:t>ftp_proxy=http://10.0.2.2:3128/</w:t>
            </w:r>
          </w:p>
          <w:p w14:paraId="56539FF0" w14:textId="77777777" w:rsidR="00972A32" w:rsidRPr="00A90F7B" w:rsidRDefault="00972A32" w:rsidP="00793177">
            <w:pPr>
              <w:spacing w:after="0"/>
              <w:rPr>
                <w:rStyle w:val="Courier"/>
              </w:rPr>
            </w:pPr>
            <w:r w:rsidRPr="00A90F7B">
              <w:rPr>
                <w:rStyle w:val="Courier"/>
              </w:rPr>
              <w:t>no_proxy="localhost,127.0.0.1,192.168.50.1,192.168.50.2"</w:t>
            </w:r>
          </w:p>
          <w:p w14:paraId="612BAACE" w14:textId="77777777" w:rsidR="00972A32" w:rsidRPr="00A90F7B" w:rsidRDefault="00972A32" w:rsidP="00793177">
            <w:pPr>
              <w:spacing w:after="0"/>
              <w:rPr>
                <w:rStyle w:val="Courier"/>
              </w:rPr>
            </w:pPr>
            <w:r w:rsidRPr="00A90F7B">
              <w:rPr>
                <w:rStyle w:val="Courier"/>
              </w:rPr>
              <w:t>HTTP_PROXY=http://10.0.2.2:3128/</w:t>
            </w:r>
          </w:p>
          <w:p w14:paraId="63447AE6" w14:textId="77777777" w:rsidR="00972A32" w:rsidRPr="00A90F7B" w:rsidRDefault="00972A32" w:rsidP="00793177">
            <w:pPr>
              <w:spacing w:after="0"/>
              <w:rPr>
                <w:rStyle w:val="Courier"/>
              </w:rPr>
            </w:pPr>
            <w:r w:rsidRPr="00A90F7B">
              <w:rPr>
                <w:rStyle w:val="Courier"/>
              </w:rPr>
              <w:t>HTTPS_PROXY=http://10.0.2.2:3128/</w:t>
            </w:r>
          </w:p>
          <w:p w14:paraId="552BB021" w14:textId="77777777" w:rsidR="00972A32" w:rsidRPr="00A90F7B" w:rsidRDefault="00972A32" w:rsidP="00793177">
            <w:pPr>
              <w:spacing w:after="0"/>
              <w:rPr>
                <w:rStyle w:val="Courier"/>
              </w:rPr>
            </w:pPr>
            <w:r w:rsidRPr="00A90F7B">
              <w:rPr>
                <w:rStyle w:val="Courier"/>
              </w:rPr>
              <w:t>FTP_PROXY=http://10.0.2.2:3128/</w:t>
            </w:r>
          </w:p>
          <w:p w14:paraId="0810D562" w14:textId="77777777" w:rsidR="00972A32" w:rsidRPr="00A90F7B" w:rsidRDefault="00972A32" w:rsidP="00793177">
            <w:pPr>
              <w:keepNext/>
              <w:spacing w:after="0"/>
              <w:rPr>
                <w:rStyle w:val="Courier"/>
              </w:rPr>
            </w:pPr>
            <w:r w:rsidRPr="00A90F7B">
              <w:rPr>
                <w:rStyle w:val="Courier"/>
              </w:rPr>
              <w:t>NO_PROXY="localhost,127.0.0.1,192.168.50.1,192.168.50.2"</w:t>
            </w:r>
          </w:p>
        </w:tc>
      </w:tr>
    </w:tbl>
    <w:p w14:paraId="309A970B" w14:textId="77777777" w:rsidR="00ED556A" w:rsidRDefault="00ED556A" w:rsidP="00972A32"/>
    <w:p w14:paraId="0A4ED39B" w14:textId="7C38E7F4" w:rsidR="00972A32" w:rsidRDefault="002D1DC7" w:rsidP="00972A32">
      <w:r>
        <w:rPr>
          <w:noProof/>
        </w:rPr>
        <mc:AlternateContent>
          <mc:Choice Requires="wpg">
            <w:drawing>
              <wp:anchor distT="0" distB="0" distL="114300" distR="114300" simplePos="0" relativeHeight="251823104" behindDoc="0" locked="0" layoutInCell="1" allowOverlap="1" wp14:anchorId="0D464553" wp14:editId="7F57F68D">
                <wp:simplePos x="0" y="0"/>
                <wp:positionH relativeFrom="column">
                  <wp:posOffset>608965</wp:posOffset>
                </wp:positionH>
                <wp:positionV relativeFrom="paragraph">
                  <wp:posOffset>508000</wp:posOffset>
                </wp:positionV>
                <wp:extent cx="4295775" cy="3834130"/>
                <wp:effectExtent l="0" t="0" r="9525" b="0"/>
                <wp:wrapTopAndBottom/>
                <wp:docPr id="52" name="Group 52"/>
                <wp:cNvGraphicFramePr/>
                <a:graphic xmlns:a="http://schemas.openxmlformats.org/drawingml/2006/main">
                  <a:graphicData uri="http://schemas.microsoft.com/office/word/2010/wordprocessingGroup">
                    <wpg:wgp>
                      <wpg:cNvGrpSpPr/>
                      <wpg:grpSpPr>
                        <a:xfrm>
                          <a:off x="0" y="0"/>
                          <a:ext cx="4295775" cy="3834130"/>
                          <a:chOff x="339763" y="279881"/>
                          <a:chExt cx="4292526" cy="3836623"/>
                        </a:xfrm>
                      </wpg:grpSpPr>
                      <pic:pic xmlns:pic="http://schemas.openxmlformats.org/drawingml/2006/picture">
                        <pic:nvPicPr>
                          <pic:cNvPr id="2212" name="Picture 2212"/>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300635"/>
                          </a:xfrm>
                          <a:prstGeom prst="rect">
                            <a:avLst/>
                          </a:prstGeom>
                          <a:solidFill>
                            <a:prstClr val="white"/>
                          </a:solidFill>
                          <a:ln>
                            <a:noFill/>
                          </a:ln>
                          <a:effectLst/>
                        </wps:spPr>
                        <wps:txbx>
                          <w:txbxContent>
                            <w:p w14:paraId="695236C9" w14:textId="77777777" w:rsidR="00C43073" w:rsidRDefault="00C43073" w:rsidP="0031217E">
                              <w:pPr>
                                <w:pStyle w:val="Caption"/>
                                <w:rPr>
                                  <w:noProof/>
                                </w:rPr>
                              </w:pPr>
                              <w:r>
                                <w:t>Figure 11: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16" style="position:absolute;margin-left:47.95pt;margin-top:40pt;width:338.25pt;height:301.9pt;z-index:251823104;mso-width-relative:margin;mso-height-relative:margin" coordorigin="3397,2798" coordsize="42925,38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">
                <v:shape id="Picture 2212" o:spid="_x0000_s1117"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56" o:title=""/>
                  <v:path arrowok="t"/>
                </v:shape>
                <v:shape id="Text Box 51" o:spid="_x0000_s1118" type="#_x0000_t202" style="position:absolute;left:3429;top:38158;width:42868;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14:paraId="695236C9" w14:textId="77777777" w:rsidR="00C43073" w:rsidRDefault="00C43073" w:rsidP="0031217E">
                        <w:pPr>
                          <w:pStyle w:val="Caption"/>
                          <w:rPr>
                            <w:noProof/>
                          </w:rPr>
                        </w:pPr>
                        <w:r>
                          <w:t>Figure 11: Configuring a proxy in Ubuntu Linux</w:t>
                        </w:r>
                      </w:p>
                    </w:txbxContent>
                  </v:textbox>
                </v:shape>
                <w10:wrap type="topAndBottom"/>
              </v:group>
            </w:pict>
          </mc:Fallback>
        </mc:AlternateContent>
      </w:r>
      <w:r w:rsidR="00972A32" w:rsidRPr="00C03A67">
        <w:t xml:space="preserve">Alternatively, </w:t>
      </w:r>
      <w:r w:rsidR="00972A32">
        <w:t>you can use the Ubuntu Network Configuration application to manually specify the desired proxies (Figure 1</w:t>
      </w:r>
      <w:r w:rsidR="00665351">
        <w:t>1</w:t>
      </w:r>
      <w:r w:rsidR="00972A32">
        <w:t>)</w:t>
      </w:r>
      <w:r w:rsidR="00972A32" w:rsidRPr="00C03A67">
        <w:t>.</w:t>
      </w:r>
    </w:p>
    <w:p w14:paraId="0B7DDDD1" w14:textId="3BE67DDE" w:rsidR="00972A32" w:rsidRDefault="002D1DC7">
      <w:pPr>
        <w:pStyle w:val="Heading3-Appendix"/>
      </w:pPr>
      <w:bookmarkStart w:id="859" w:name="_Toc377037301"/>
      <w:r>
        <w:lastRenderedPageBreak/>
        <w:t xml:space="preserve">  Problems with</w:t>
      </w:r>
      <w:r w:rsidR="00972A32">
        <w:t xml:space="preserve"> </w:t>
      </w:r>
      <w:r>
        <w:t xml:space="preserve">CNTLM </w:t>
      </w:r>
      <w:bookmarkEnd w:id="859"/>
    </w:p>
    <w:p w14:paraId="76B3494E" w14:textId="77777777" w:rsidR="00972A32" w:rsidRPr="00C75E47" w:rsidRDefault="00972A32" w:rsidP="00C75E47">
      <w:r w:rsidRPr="00C75E47">
        <w:t>If possible, finish the install on a virtual machine connected to the Internet instead of a local i</w:t>
      </w:r>
      <w:r w:rsidRPr="00A90F7B">
        <w:t>n</w:t>
      </w:r>
      <w:r w:rsidRPr="00C75E47">
        <w:t xml:space="preserve">tranet. If this is not possible, you will need to configure your virtual machine’s settings in such a way that you are able to use the </w:t>
      </w:r>
      <w:r w:rsidRPr="00A90F7B">
        <w:t>apt get</w:t>
      </w:r>
      <w:r w:rsidRPr="00C75E47">
        <w:t xml:space="preserve"> command; negotiating an intranet may require install</w:t>
      </w:r>
      <w:r w:rsidRPr="00A90F7B">
        <w:t>a</w:t>
      </w:r>
      <w:r w:rsidRPr="00C75E47">
        <w:t>tion of CNTLM within your virtual machine, as well.</w:t>
      </w:r>
    </w:p>
    <w:p w14:paraId="57101FE2" w14:textId="77777777" w:rsidR="005B4143" w:rsidRPr="00A90F7B" w:rsidRDefault="00972A32" w:rsidP="00C75E47">
      <w:r w:rsidRPr="00A90F7B">
        <w:t>If CNTLM causes issues after you have successfully installed the software, but then when you try to open the web sites locally hosted and CNTLM then causes issues, establish port for</w:t>
      </w:r>
      <w:r w:rsidRPr="00C75E47">
        <w:t>warding within your virtual machine to forward the ports of interest (e.g. 5000, etc) to your physical m</w:t>
      </w:r>
      <w:r w:rsidRPr="00A90F7B">
        <w:t>a</w:t>
      </w:r>
      <w:r w:rsidRPr="00C75E47">
        <w:t>chine, and browse the web sites on your physical machine. At least at CT RTC this solves the is</w:t>
      </w:r>
      <w:r w:rsidRPr="00A90F7B">
        <w:t>sues with the proxy.</w:t>
      </w:r>
    </w:p>
    <w:p w14:paraId="6F76607A" w14:textId="77777777" w:rsidR="00B1462A" w:rsidRPr="00C15BFE" w:rsidRDefault="00003EA5">
      <w:pPr>
        <w:pStyle w:val="Heading1-Appendix"/>
      </w:pPr>
      <w:bookmarkStart w:id="860" w:name="_Toc379537717"/>
      <w:bookmarkStart w:id="861" w:name="_Toc379537718"/>
      <w:bookmarkStart w:id="862" w:name="_Toc379537719"/>
      <w:bookmarkStart w:id="863" w:name="_Toc379537720"/>
      <w:bookmarkStart w:id="864" w:name="_Toc379537721"/>
      <w:bookmarkStart w:id="865" w:name="_Toc379537722"/>
      <w:bookmarkStart w:id="866" w:name="_Toc379537723"/>
      <w:bookmarkStart w:id="867" w:name="_Toc379537724"/>
      <w:bookmarkStart w:id="868" w:name="_Toc379537725"/>
      <w:bookmarkStart w:id="869" w:name="_Toc379537726"/>
      <w:bookmarkStart w:id="870" w:name="_Toc379537727"/>
      <w:bookmarkStart w:id="871" w:name="_Toc379537728"/>
      <w:bookmarkStart w:id="872" w:name="_Toc379537729"/>
      <w:bookmarkStart w:id="873" w:name="_Toc379537730"/>
      <w:bookmarkStart w:id="874" w:name="_Toc379537731"/>
      <w:bookmarkStart w:id="875" w:name="_Toc379537732"/>
      <w:bookmarkStart w:id="876" w:name="_Toc379537733"/>
      <w:bookmarkStart w:id="877" w:name="_Toc379537734"/>
      <w:bookmarkStart w:id="878" w:name="_Toc379537735"/>
      <w:bookmarkStart w:id="879" w:name="_Toc379537736"/>
      <w:bookmarkStart w:id="880" w:name="_Toc379537737"/>
      <w:bookmarkStart w:id="881" w:name="_Toc379537738"/>
      <w:bookmarkStart w:id="882" w:name="_Toc379537739"/>
      <w:bookmarkStart w:id="883" w:name="_Toc379537740"/>
      <w:bookmarkStart w:id="884" w:name="_Toc379537741"/>
      <w:bookmarkStart w:id="885" w:name="_Toc379537742"/>
      <w:bookmarkStart w:id="886" w:name="_Toc379537743"/>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r w:rsidRPr="00C15BFE">
        <w:lastRenderedPageBreak/>
        <w:t>Architectural and Deployment Diagrams</w:t>
      </w:r>
    </w:p>
    <w:p w14:paraId="2B600921" w14:textId="77777777" w:rsidR="004D75D8" w:rsidRDefault="004D75D8" w:rsidP="004D75D8">
      <w:pPr>
        <w:pStyle w:val="Body"/>
      </w:pPr>
      <w:r w:rsidRPr="004D75D8">
        <w:rPr>
          <w:noProof/>
        </w:rPr>
        <mc:AlternateContent>
          <mc:Choice Requires="wps">
            <w:drawing>
              <wp:anchor distT="0" distB="0" distL="114300" distR="114300" simplePos="0" relativeHeight="251829248" behindDoc="0" locked="0" layoutInCell="1" allowOverlap="1" wp14:anchorId="77D7C7AC" wp14:editId="2C14100A">
                <wp:simplePos x="0" y="0"/>
                <wp:positionH relativeFrom="column">
                  <wp:posOffset>152400</wp:posOffset>
                </wp:positionH>
                <wp:positionV relativeFrom="paragraph">
                  <wp:posOffset>3222625</wp:posOffset>
                </wp:positionV>
                <wp:extent cx="5486400" cy="266700"/>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0AA7C935" w14:textId="77777777" w:rsidR="00C43073" w:rsidRPr="004D75D8" w:rsidRDefault="00C43073" w:rsidP="0031217E">
                            <w:pPr>
                              <w:pStyle w:val="Caption"/>
                            </w:pPr>
                            <w:r>
                              <w:t>Figure 12: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119" type="#_x0000_t202" style="position:absolute;margin-left:12pt;margin-top:253.75pt;width:6in;height:21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" stroked="f">
                <v:textbox style="mso-fit-shape-to-text:t" inset="0,0,0,0">
                  <w:txbxContent>
                    <w:p w14:paraId="0AA7C935" w14:textId="77777777" w:rsidR="00C43073" w:rsidRPr="004D75D8" w:rsidRDefault="00C43073" w:rsidP="0031217E">
                      <w:pPr>
                        <w:pStyle w:val="Caption"/>
                      </w:pPr>
                      <w:r>
                        <w:t>Figure 12: A diagram of NGDS</w:t>
                      </w:r>
                    </w:p>
                  </w:txbxContent>
                </v:textbox>
              </v:shape>
            </w:pict>
          </mc:Fallback>
        </mc:AlternateContent>
      </w:r>
      <w:r w:rsidRPr="004D75D8">
        <w:rPr>
          <w:noProof/>
        </w:rPr>
        <w:drawing>
          <wp:anchor distT="0" distB="0" distL="114300" distR="114300" simplePos="0" relativeHeight="251828224" behindDoc="0" locked="0" layoutInCell="1" allowOverlap="1" wp14:anchorId="18B82188" wp14:editId="6AEB2656">
            <wp:simplePos x="0" y="0"/>
            <wp:positionH relativeFrom="column">
              <wp:posOffset>152400</wp:posOffset>
            </wp:positionH>
            <wp:positionV relativeFrom="paragraph">
              <wp:posOffset>241300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p>
    <w:p w14:paraId="34D85F43" w14:textId="77777777" w:rsidR="005B5568" w:rsidRPr="00C15BFE" w:rsidRDefault="00895275">
      <w:pPr>
        <w:pStyle w:val="Heading2-Appendix"/>
      </w:pPr>
      <w:bookmarkStart w:id="887" w:name="_Toc380756567"/>
      <w:bookmarkStart w:id="888" w:name="_Toc382489405"/>
      <w:bookmarkStart w:id="889" w:name="_Toc382491130"/>
      <w:bookmarkStart w:id="890" w:name="_Toc382492903"/>
      <w:bookmarkStart w:id="891" w:name="_Toc382923321"/>
      <w:bookmarkStart w:id="892" w:name="_Toc382923434"/>
      <w:bookmarkStart w:id="893" w:name="_Toc382935045"/>
      <w:bookmarkStart w:id="894" w:name="_Toc383599609"/>
      <w:bookmarkStart w:id="895" w:name="_Toc383599610"/>
      <w:bookmarkEnd w:id="887"/>
      <w:bookmarkEnd w:id="888"/>
      <w:bookmarkEnd w:id="889"/>
      <w:bookmarkEnd w:id="890"/>
      <w:bookmarkEnd w:id="891"/>
      <w:bookmarkEnd w:id="892"/>
      <w:bookmarkEnd w:id="893"/>
      <w:bookmarkEnd w:id="894"/>
      <w:bookmarkEnd w:id="895"/>
      <w:r w:rsidRPr="00C15BFE">
        <w:t>What is CKAN?</w:t>
      </w:r>
    </w:p>
    <w:p w14:paraId="6BCB5C9D" w14:textId="77777777" w:rsidR="00895275" w:rsidRDefault="00895275" w:rsidP="00895275">
      <w:pPr>
        <w:rPr>
          <w:bCs/>
        </w:rPr>
      </w:pPr>
      <w:r w:rsidRPr="00F634E5">
        <w:rPr>
          <w:bCs/>
        </w:rPr>
        <w:t xml:space="preserve">CKAN stands for </w:t>
      </w:r>
      <w:r w:rsidRPr="00F634E5">
        <w:rPr>
          <w:b/>
          <w:bCs/>
        </w:rPr>
        <w:t>Comprehensive Knowledge Archive Network</w:t>
      </w:r>
      <w:r>
        <w:rPr>
          <w:bCs/>
        </w:rPr>
        <w:t>.</w:t>
      </w:r>
    </w:p>
    <w:p w14:paraId="73ACD39D" w14:textId="77777777"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14:paraId="483F337B" w14:textId="77777777"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w:t>
      </w:r>
      <w:r w:rsidR="00F43410">
        <w:rPr>
          <w:bCs/>
        </w:rPr>
        <w:t>3</w:t>
      </w:r>
      <w:r w:rsidR="009958E8">
        <w:rPr>
          <w:bCs/>
        </w:rPr>
        <w:t xml:space="preserve"> for an overview of the components of CKAN as developed for use in NGDS.</w:t>
      </w:r>
    </w:p>
    <w:p w14:paraId="3BA6E2DB" w14:textId="77777777" w:rsidR="005B5568" w:rsidRDefault="005B5568" w:rsidP="00A90F7B"/>
    <w:p w14:paraId="0C59B7FD" w14:textId="77777777" w:rsidR="005B5568" w:rsidRDefault="005B5568" w:rsidP="00A90F7B"/>
    <w:p w14:paraId="68F422E0" w14:textId="77777777" w:rsidR="005B5568" w:rsidRDefault="005B5568" w:rsidP="00A90F7B"/>
    <w:p w14:paraId="78EACD87" w14:textId="77777777" w:rsidR="007037A9" w:rsidRDefault="004D75D8" w:rsidP="00A90F7B">
      <w:r w:rsidRPr="00415183">
        <w:rPr>
          <w:noProof/>
        </w:rPr>
        <w:lastRenderedPageBreak/>
        <w:drawing>
          <wp:inline distT="0" distB="0" distL="0" distR="0" wp14:anchorId="5A2A9977" wp14:editId="2F4E5D8C">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14:paraId="62DBB24C" w14:textId="77777777" w:rsidR="005B5568" w:rsidRPr="00A90F7B" w:rsidRDefault="007037A9" w:rsidP="00A90F7B">
      <w:bookmarkStart w:id="896" w:name="_Toc380757626"/>
      <w:r w:rsidRPr="00C75E47">
        <w:t xml:space="preserve">Figure </w:t>
      </w:r>
      <w:r w:rsidR="00F43410" w:rsidRPr="00C75E47">
        <w:t>13</w:t>
      </w:r>
      <w:r w:rsidRPr="00A90F7B">
        <w:t>: NGDS High-level Components</w:t>
      </w:r>
      <w:bookmarkEnd w:id="896"/>
    </w:p>
    <w:p w14:paraId="2153EA00" w14:textId="77777777" w:rsidR="005B5568" w:rsidRDefault="005B5568" w:rsidP="00A90F7B"/>
    <w:p w14:paraId="218E3FBE" w14:textId="77777777" w:rsidR="0054133B" w:rsidRPr="00415183" w:rsidRDefault="0054133B">
      <w:pPr>
        <w:pStyle w:val="Heading2-Appendix"/>
        <w:rPr>
          <w:noProof/>
        </w:rPr>
      </w:pPr>
      <w:bookmarkStart w:id="897" w:name="_Toc377463042"/>
      <w:bookmarkStart w:id="898" w:name="_Toc380734686"/>
      <w:r w:rsidRPr="00415183">
        <w:rPr>
          <w:noProof/>
        </w:rPr>
        <w:t>Domain Model</w:t>
      </w:r>
      <w:bookmarkEnd w:id="897"/>
      <w:bookmarkEnd w:id="898"/>
    </w:p>
    <w:p w14:paraId="69302321" w14:textId="77777777" w:rsidR="00F5667A" w:rsidRDefault="0054133B" w:rsidP="00A90F7B">
      <w:pPr>
        <w:rPr>
          <w:noProof/>
        </w:rPr>
      </w:pPr>
      <w:r w:rsidRPr="00415183">
        <w:rPr>
          <w:noProof/>
        </w:rPr>
        <w:t xml:space="preserve">The Domain Model of NGDS can be represented as a </w:t>
      </w:r>
      <w:r w:rsidR="007A63F7" w:rsidRPr="00415183">
        <w:rPr>
          <w:noProof/>
        </w:rPr>
        <w:t>c</w:t>
      </w:r>
      <w:r w:rsidRPr="00415183">
        <w:rPr>
          <w:noProof/>
        </w:rPr>
        <w:t>lass diagram (</w:t>
      </w:r>
      <w:r w:rsidR="00F91A5F">
        <w:rPr>
          <w:noProof/>
        </w:rPr>
        <w:t>Figure 1</w:t>
      </w:r>
      <w:r w:rsidR="00F43410">
        <w:rPr>
          <w:noProof/>
        </w:rPr>
        <w:t>4</w:t>
      </w:r>
      <w:r w:rsidR="005B5568">
        <w:rPr>
          <w:noProof/>
        </w:rPr>
        <w:t>)</w:t>
      </w:r>
      <w:r w:rsidR="00F91A5F">
        <w:rPr>
          <w:noProof/>
        </w:rPr>
        <w:t>. This shows the relationships of the separate entities that comprise the system; boxes on the left and bottom represent  end users accessing the system, which results in discovering datasets, OGC-compliant web services, and other resources.</w:t>
      </w:r>
    </w:p>
    <w:p w14:paraId="16D39E4D" w14:textId="77777777" w:rsidR="00F5667A" w:rsidRDefault="00F43410" w:rsidP="00A90F7B">
      <w:pPr>
        <w:rPr>
          <w:noProof/>
        </w:rPr>
      </w:pPr>
      <w:r>
        <w:rPr>
          <w:noProof/>
        </w:rPr>
        <w:lastRenderedPageBreak/>
        <mc:AlternateContent>
          <mc:Choice Requires="wps">
            <w:drawing>
              <wp:anchor distT="0" distB="0" distL="114300" distR="114300" simplePos="0" relativeHeight="251802624" behindDoc="0" locked="0" layoutInCell="1" allowOverlap="1" wp14:anchorId="6C678C3D" wp14:editId="5B7BEBD5">
                <wp:simplePos x="0" y="0"/>
                <wp:positionH relativeFrom="column">
                  <wp:posOffset>190500</wp:posOffset>
                </wp:positionH>
                <wp:positionV relativeFrom="paragraph">
                  <wp:posOffset>4292600</wp:posOffset>
                </wp:positionV>
                <wp:extent cx="5486400" cy="266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34A9AD8C" w14:textId="77777777" w:rsidR="00C43073" w:rsidRPr="00A90F7B" w:rsidRDefault="00C43073" w:rsidP="0031217E">
                            <w:pPr>
                              <w:pStyle w:val="Caption"/>
                            </w:pPr>
                            <w:bookmarkStart w:id="899" w:name="_Toc380757627"/>
                            <w:r w:rsidRPr="0031217E">
                              <w:t>Figure 14: NGDS Domain Model as a Class Diagram</w:t>
                            </w:r>
                            <w:bookmarkEnd w:id="8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20" type="#_x0000_t202" style="position:absolute;margin-left:15pt;margin-top:338pt;width:6in;height:21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" stroked="f">
                <v:textbox style="mso-fit-shape-to-text:t" inset="0,0,0,0">
                  <w:txbxContent>
                    <w:p w14:paraId="34A9AD8C" w14:textId="77777777" w:rsidR="00C43073" w:rsidRPr="00A90F7B" w:rsidRDefault="00C43073" w:rsidP="0031217E">
                      <w:pPr>
                        <w:pStyle w:val="Caption"/>
                      </w:pPr>
                      <w:bookmarkStart w:id="900" w:name="_Toc380757627"/>
                      <w:r w:rsidRPr="0031217E">
                        <w:t>Figure 14: NGDS Domain Model as a Class Diagram</w:t>
                      </w:r>
                      <w:bookmarkEnd w:id="900"/>
                    </w:p>
                  </w:txbxContent>
                </v:textbox>
              </v:shape>
            </w:pict>
          </mc:Fallback>
        </mc:AlternateContent>
      </w:r>
      <w:r>
        <w:rPr>
          <w:noProof/>
        </w:rPr>
        <w:drawing>
          <wp:anchor distT="0" distB="0" distL="114300" distR="114300" simplePos="0" relativeHeight="251831296" behindDoc="0" locked="0" layoutInCell="1" allowOverlap="1" wp14:anchorId="3C1324F8" wp14:editId="457E08B9">
            <wp:simplePos x="0" y="0"/>
            <wp:positionH relativeFrom="column">
              <wp:posOffset>295275</wp:posOffset>
            </wp:positionH>
            <wp:positionV relativeFrom="paragraph">
              <wp:posOffset>225425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14:paraId="6855C420" w14:textId="77777777" w:rsidR="006900EA" w:rsidRPr="00415183" w:rsidRDefault="00963E51" w:rsidP="00A90F7B">
      <w:pPr>
        <w:pStyle w:val="Heading2-Appendix"/>
      </w:pPr>
      <w:bookmarkStart w:id="901" w:name="_Toc380734687"/>
      <w:r>
        <w:t xml:space="preserve">Additional </w:t>
      </w:r>
      <w:r w:rsidR="006900EA" w:rsidRPr="00415183">
        <w:t>Notes on CKAN</w:t>
      </w:r>
      <w:r w:rsidR="00895275">
        <w:t xml:space="preserve"> in Production Mode</w:t>
      </w:r>
      <w:bookmarkEnd w:id="901"/>
    </w:p>
    <w:p w14:paraId="3D51F5DD" w14:textId="77777777" w:rsidR="006900EA" w:rsidRPr="00A90F7B" w:rsidRDefault="00895275" w:rsidP="00A90F7B">
      <w:pPr>
        <w:pStyle w:val="NoSpacing"/>
      </w:pPr>
      <w:r w:rsidRPr="00C75E47">
        <w:t xml:space="preserve">When running CKAN in </w:t>
      </w:r>
      <w:r>
        <w:rPr>
          <w:b/>
        </w:rPr>
        <w:t>production</w:t>
      </w:r>
      <w:r w:rsidRPr="00C75E47">
        <w:t xml:space="preserve"> mode, consider the following</w:t>
      </w:r>
      <w:r w:rsidR="006900EA" w:rsidRPr="00C75E47">
        <w:t>:</w:t>
      </w:r>
    </w:p>
    <w:p w14:paraId="0C51EAE4" w14:textId="77777777" w:rsidR="006900EA" w:rsidRPr="00196BC3" w:rsidRDefault="006900EA" w:rsidP="00A90F7B">
      <w:pPr>
        <w:pStyle w:val="ListBullet"/>
      </w:pPr>
      <w:r w:rsidRPr="00415183">
        <w:t>The celeryd runs as a service; you can control it with</w:t>
      </w:r>
      <w:r w:rsidR="00895275">
        <w:t xml:space="preserve"> the following command</w:t>
      </w:r>
      <w:r w:rsidRPr="00415183">
        <w:t xml:space="preserve">: </w:t>
      </w:r>
      <w:r w:rsidRPr="00196BC3">
        <w:br/>
      </w:r>
      <w:r w:rsidRPr="00A90F7B">
        <w:rPr>
          <w:rStyle w:val="Courier"/>
        </w:rPr>
        <w:t>sudo service ngds-celeryd start|stop|restart|status</w:t>
      </w:r>
    </w:p>
    <w:p w14:paraId="3DACEADF" w14:textId="77777777" w:rsidR="006900EA" w:rsidRDefault="007037A9" w:rsidP="00A90F7B">
      <w:pPr>
        <w:pStyle w:val="ListBullet"/>
      </w:pPr>
      <w:r>
        <w:t xml:space="preserve">If </w:t>
      </w:r>
      <w:r w:rsidR="006900EA" w:rsidRPr="00415183">
        <w:t xml:space="preserve">Tomcat </w:t>
      </w:r>
      <w:r>
        <w:t>needs</w:t>
      </w:r>
      <w:r w:rsidR="006900EA" w:rsidRPr="00415183">
        <w:t xml:space="preserve"> to be started manually</w:t>
      </w:r>
      <w:r>
        <w:t>, do so</w:t>
      </w:r>
      <w:r w:rsidR="006900EA" w:rsidRPr="00415183">
        <w:t xml:space="preserve"> </w:t>
      </w:r>
      <w:r w:rsidR="00895275">
        <w:t>with the following command</w:t>
      </w:r>
      <w:r w:rsidR="006900EA" w:rsidRPr="00415183">
        <w:t>:</w:t>
      </w:r>
      <w:r w:rsidR="006900EA" w:rsidRPr="00415183">
        <w:br/>
      </w:r>
      <w:r w:rsidR="006900EA" w:rsidRPr="00A90F7B">
        <w:rPr>
          <w:rStyle w:val="Courier"/>
        </w:rPr>
        <w:t>cd /opt/ngds/tomcat/bin; ./catalina.sh run</w:t>
      </w:r>
    </w:p>
    <w:p w14:paraId="2DBB2FC6" w14:textId="77777777" w:rsidR="00BC40CB" w:rsidRDefault="00BC40CB" w:rsidP="00A90F7B">
      <w:pPr>
        <w:pStyle w:val="ListBullet"/>
      </w:pPr>
      <w:r>
        <w:t>The log file for CKAN is in the following location</w:t>
      </w:r>
      <w:r w:rsidRPr="00415183">
        <w:t>:</w:t>
      </w:r>
      <w:r w:rsidRPr="00415183">
        <w:br/>
      </w:r>
      <w:r w:rsidRPr="00A90F7B">
        <w:rPr>
          <w:rStyle w:val="Courier"/>
        </w:rPr>
        <w:t>/var/log/apache2/</w:t>
      </w:r>
    </w:p>
    <w:p w14:paraId="69367632" w14:textId="7E68FBFE" w:rsidR="00557EC5" w:rsidRPr="00AC06A4" w:rsidRDefault="00BC40CB" w:rsidP="00A90F7B">
      <w:pPr>
        <w:pStyle w:val="ListBullet"/>
      </w:pPr>
      <w:r>
        <w:t>Source code is installed at the following location</w:t>
      </w:r>
      <w:r w:rsidRPr="00415183">
        <w:t>:</w:t>
      </w:r>
      <w:r>
        <w:br/>
      </w:r>
      <w:r w:rsidRPr="00A90F7B">
        <w:rPr>
          <w:rStyle w:val="Courier"/>
        </w:rPr>
        <w:t>/opt/ngds/bin/default</w:t>
      </w:r>
      <w:r w:rsidR="0013717A" w:rsidRPr="00A90F7B">
        <w:rPr>
          <w:rStyle w:val="Courier"/>
        </w:rPr>
        <w:t>/</w:t>
      </w:r>
    </w:p>
    <w:p w14:paraId="6E3E6EB4" w14:textId="77777777" w:rsidR="00FD6C46" w:rsidRPr="00FD6C46" w:rsidRDefault="00FD6C46" w:rsidP="00C75E47"/>
    <w:sectPr w:rsidR="00FD6C46" w:rsidRPr="00FD6C46" w:rsidSect="00415183">
      <w:footerReference w:type="even" r:id="rId60"/>
      <w:footerReference w:type="default" r:id="rId61"/>
      <w:type w:val="oddPage"/>
      <w:pgSz w:w="12240" w:h="15840" w:code="1"/>
      <w:pgMar w:top="1267" w:right="1440" w:bottom="1440" w:left="720" w:header="720" w:footer="1008" w:gutter="72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74" w:author="Stephen Richard" w:date="2014-03-30T13:20:00Z" w:initials="smr">
    <w:p w14:paraId="5633FD61" w14:textId="238C6900" w:rsidR="00C43073" w:rsidRDefault="00C43073">
      <w:pPr>
        <w:pStyle w:val="CommentText"/>
      </w:pPr>
      <w:r>
        <w:rPr>
          <w:rStyle w:val="CommentReference"/>
        </w:rPr>
        <w:annotationRef/>
      </w:r>
      <w:r>
        <w:t>What if ngds is not in sudoers file?</w:t>
      </w:r>
    </w:p>
  </w:comment>
  <w:comment w:id="283" w:author="Stephen Richard" w:date="2014-03-30T13:20:00Z" w:initials="smr">
    <w:p w14:paraId="0CC75F82" w14:textId="77777777" w:rsidR="00C43073" w:rsidRDefault="00C43073">
      <w:pPr>
        <w:pStyle w:val="CommentText"/>
      </w:pPr>
      <w:r>
        <w:rPr>
          <w:rStyle w:val="CommentReference"/>
        </w:rPr>
        <w:annotationRef/>
      </w:r>
      <w:r>
        <w:t>does "</w:t>
      </w:r>
      <w:r w:rsidRPr="004819BD">
        <w:t xml:space="preserve"> (c) is not a valid attri</w:t>
      </w:r>
      <w:r w:rsidRPr="004819BD">
        <w:t>b</w:t>
      </w:r>
      <w:r w:rsidRPr="004819BD">
        <w:t>ute name: ckanext/ngds/ngdsui/public/vendor/.gitattributes:1</w:t>
      </w:r>
      <w:r>
        <w:t>" mean anything important? it showed up at the end of the cloning sequence, the rest looks ok.</w:t>
      </w:r>
    </w:p>
    <w:p w14:paraId="56252EC5" w14:textId="7EE40601" w:rsidR="00C43073" w:rsidRDefault="00C43073">
      <w:pPr>
        <w:pStyle w:val="CommentText"/>
      </w:pPr>
    </w:p>
  </w:comment>
  <w:comment w:id="287" w:author="Stephen Richard" w:date="2014-03-30T13:20:00Z" w:initials="smr">
    <w:p w14:paraId="4CDF285A" w14:textId="3F7DC872" w:rsidR="00C43073" w:rsidRDefault="00C43073">
      <w:pPr>
        <w:pStyle w:val="CommentText"/>
      </w:pPr>
      <w:r>
        <w:rPr>
          <w:rStyle w:val="CommentReference"/>
        </w:rPr>
        <w:annotationRef/>
      </w:r>
      <w:r>
        <w:t>in the install-ngds.sh file, the following variables are set below a message that says: "DO NOT CHANGE VARIABLES below this point", which creates confusion...</w:t>
      </w:r>
    </w:p>
  </w:comment>
  <w:comment w:id="288" w:author="Stephen Richard" w:date="2014-03-30T13:20:00Z" w:initials="smr">
    <w:p w14:paraId="5286F352" w14:textId="1E316310" w:rsidR="00C43073" w:rsidRDefault="00C43073">
      <w:pPr>
        <w:pStyle w:val="CommentText"/>
      </w:pPr>
      <w:r>
        <w:rPr>
          <w:rStyle w:val="CommentReference"/>
        </w:rPr>
        <w:annotationRef/>
      </w:r>
      <w:r>
        <w:t>The SMTP varialbles are all set below that point...</w:t>
      </w:r>
    </w:p>
  </w:comment>
  <w:comment w:id="292" w:author="Stephen Richard" w:date="2014-03-31T12:13:00Z" w:initials="smr">
    <w:p w14:paraId="39A91ACD" w14:textId="77777777" w:rsidR="00272F1E" w:rsidRDefault="00272F1E">
      <w:pPr>
        <w:pStyle w:val="CommentText"/>
      </w:pPr>
      <w:r>
        <w:rPr>
          <w:rStyle w:val="CommentReference"/>
        </w:rPr>
        <w:annotationRef/>
      </w:r>
      <w:r>
        <w:t>Error:</w:t>
      </w:r>
      <w:r w:rsidR="006A4318">
        <w:t xml:space="preserve"> (Installation on Ubuntu 13.10)</w:t>
      </w:r>
    </w:p>
    <w:p w14:paraId="0FA705A1" w14:textId="77777777" w:rsidR="00272F1E" w:rsidRDefault="00272F1E" w:rsidP="00F851A4">
      <w:pPr>
        <w:pStyle w:val="CommentText"/>
      </w:pPr>
      <w:r>
        <w:t>You will need atleast 230500 kBytes of Disk Free</w:t>
      </w:r>
    </w:p>
    <w:p w14:paraId="158FA99D" w14:textId="77777777" w:rsidR="00272F1E" w:rsidRDefault="00272F1E" w:rsidP="00F851A4">
      <w:pPr>
        <w:pStyle w:val="CommentText"/>
      </w:pPr>
      <w:r>
        <w:t>Please free up the required Disk Space and try again</w:t>
      </w:r>
    </w:p>
    <w:p w14:paraId="436AA162" w14:textId="77777777" w:rsidR="00272F1E" w:rsidRDefault="00272F1E" w:rsidP="00F851A4">
      <w:pPr>
        <w:pStyle w:val="CommentText"/>
      </w:pPr>
      <w:r>
        <w:t>cannot unpack jdk6</w:t>
      </w:r>
    </w:p>
    <w:p w14:paraId="6CBE1307" w14:textId="77777777" w:rsidR="00272F1E" w:rsidRDefault="00272F1E" w:rsidP="00F851A4">
      <w:pPr>
        <w:pStyle w:val="CommentText"/>
      </w:pPr>
      <w:r>
        <w:t>Oracle JDK 6 is NOT installed.</w:t>
      </w:r>
    </w:p>
    <w:p w14:paraId="52ECD8FF" w14:textId="77777777" w:rsidR="00272F1E" w:rsidRDefault="00272F1E" w:rsidP="00F851A4">
      <w:pPr>
        <w:pStyle w:val="CommentText"/>
      </w:pPr>
      <w:r>
        <w:t>dpkg: error processing oracle-java6-installer (--configure):</w:t>
      </w:r>
    </w:p>
    <w:p w14:paraId="634D8660" w14:textId="77777777" w:rsidR="00272F1E" w:rsidRDefault="00272F1E" w:rsidP="00F851A4">
      <w:pPr>
        <w:pStyle w:val="CommentText"/>
      </w:pPr>
      <w:r>
        <w:t xml:space="preserve"> subprocess installed post-installation script r</w:t>
      </w:r>
      <w:r>
        <w:t>e</w:t>
      </w:r>
      <w:r>
        <w:t>turned error exit status 1</w:t>
      </w:r>
    </w:p>
    <w:p w14:paraId="3029059D" w14:textId="77777777" w:rsidR="00272F1E" w:rsidRDefault="00272F1E" w:rsidP="00F851A4">
      <w:pPr>
        <w:pStyle w:val="CommentText"/>
      </w:pPr>
      <w:r>
        <w:t>Setting up gsfonts-x11 (0.22) ...</w:t>
      </w:r>
    </w:p>
    <w:p w14:paraId="30C931BA" w14:textId="77777777" w:rsidR="00272F1E" w:rsidRDefault="00272F1E" w:rsidP="00F851A4">
      <w:pPr>
        <w:pStyle w:val="CommentText"/>
      </w:pPr>
      <w:r>
        <w:t>Errors were encountered while processing:</w:t>
      </w:r>
    </w:p>
    <w:p w14:paraId="7F09F72D" w14:textId="77777777" w:rsidR="00272F1E" w:rsidRDefault="00272F1E" w:rsidP="00F851A4">
      <w:pPr>
        <w:pStyle w:val="CommentText"/>
      </w:pPr>
      <w:r>
        <w:t xml:space="preserve"> oracle-java6-installer</w:t>
      </w:r>
    </w:p>
    <w:p w14:paraId="6CE67274" w14:textId="77777777" w:rsidR="00272F1E" w:rsidRDefault="00272F1E" w:rsidP="00F851A4">
      <w:pPr>
        <w:pStyle w:val="CommentText"/>
      </w:pPr>
      <w:r>
        <w:t>The process completed, with '..fix the issue and try again.', then the next lines are:</w:t>
      </w:r>
    </w:p>
    <w:p w14:paraId="6EB4ECDC" w14:textId="77777777" w:rsidR="00272F1E" w:rsidRDefault="00272F1E" w:rsidP="00F851A4">
      <w:pPr>
        <w:pStyle w:val="CommentText"/>
      </w:pPr>
      <w:r>
        <w:t>Installation of NGDS is complete.</w:t>
      </w:r>
    </w:p>
    <w:p w14:paraId="2DEFB267" w14:textId="77777777" w:rsidR="00272F1E" w:rsidRDefault="00272F1E" w:rsidP="00F851A4">
      <w:pPr>
        <w:pStyle w:val="CommentText"/>
      </w:pPr>
      <w:r>
        <w:t>For more information about operating NGDS see the Operations Manual at:</w:t>
      </w:r>
    </w:p>
    <w:p w14:paraId="02C9BBFE" w14:textId="77777777" w:rsidR="00272F1E" w:rsidRDefault="00272F1E" w:rsidP="00F851A4">
      <w:pPr>
        <w:pStyle w:val="CommentText"/>
      </w:pPr>
      <w:r>
        <w:t>https://github.com/ngds/dev-info/wiki/NGDS-v1.0-Operations-Guide</w:t>
      </w:r>
    </w:p>
    <w:p w14:paraId="393146E7" w14:textId="342B78E5" w:rsidR="00272F1E" w:rsidRDefault="00272F1E" w:rsidP="00F851A4">
      <w:pPr>
        <w:pStyle w:val="CommentText"/>
      </w:pPr>
      <w:r>
        <w:t>When there is an error should say "Installation failed", and ideally open the log file, or something helpful</w:t>
      </w:r>
    </w:p>
  </w:comment>
  <w:comment w:id="293" w:author="Stephen Richard" w:date="2014-03-30T13:20:00Z" w:initials="smr">
    <w:p w14:paraId="473BE493" w14:textId="77777777" w:rsidR="00C43073" w:rsidRDefault="00C43073">
      <w:pPr>
        <w:pStyle w:val="CommentText"/>
      </w:pPr>
      <w:r>
        <w:rPr>
          <w:rStyle w:val="CommentReference"/>
        </w:rPr>
        <w:annotationRef/>
      </w:r>
      <w:r>
        <w:t>Error:</w:t>
      </w:r>
    </w:p>
    <w:p w14:paraId="5FBCC400" w14:textId="77777777" w:rsidR="00C43073" w:rsidRDefault="00C43073" w:rsidP="00F851A4">
      <w:pPr>
        <w:pStyle w:val="CommentText"/>
      </w:pPr>
      <w:r>
        <w:t>You will need atleast 230500 kBytes of Disk Free</w:t>
      </w:r>
    </w:p>
    <w:p w14:paraId="67B823B7" w14:textId="77777777" w:rsidR="00C43073" w:rsidRDefault="00C43073" w:rsidP="00F851A4">
      <w:pPr>
        <w:pStyle w:val="CommentText"/>
      </w:pPr>
      <w:r>
        <w:t>Please free up the required Disk Space and try again</w:t>
      </w:r>
    </w:p>
    <w:p w14:paraId="1E3F1D04" w14:textId="77777777" w:rsidR="00C43073" w:rsidRDefault="00C43073" w:rsidP="00F851A4">
      <w:pPr>
        <w:pStyle w:val="CommentText"/>
      </w:pPr>
      <w:r>
        <w:t>cannot unpack jdk6</w:t>
      </w:r>
    </w:p>
    <w:p w14:paraId="7648EDC1" w14:textId="77777777" w:rsidR="00C43073" w:rsidRDefault="00C43073" w:rsidP="00F851A4">
      <w:pPr>
        <w:pStyle w:val="CommentText"/>
      </w:pPr>
      <w:r>
        <w:t>Oracle JDK 6 is NOT installed.</w:t>
      </w:r>
    </w:p>
    <w:p w14:paraId="66D5F401" w14:textId="77777777" w:rsidR="00C43073" w:rsidRDefault="00C43073" w:rsidP="00F851A4">
      <w:pPr>
        <w:pStyle w:val="CommentText"/>
      </w:pPr>
      <w:r>
        <w:t>dpkg: error processing oracle-java6-installer (--configure):</w:t>
      </w:r>
    </w:p>
    <w:p w14:paraId="38FEC3F9" w14:textId="77777777" w:rsidR="00C43073" w:rsidRDefault="00C43073" w:rsidP="00F851A4">
      <w:pPr>
        <w:pStyle w:val="CommentText"/>
      </w:pPr>
      <w:r>
        <w:t xml:space="preserve"> subprocess installed post-installation script r</w:t>
      </w:r>
      <w:r>
        <w:t>e</w:t>
      </w:r>
      <w:r>
        <w:t>turned error exit status 1</w:t>
      </w:r>
    </w:p>
    <w:p w14:paraId="20B0F9BB" w14:textId="77777777" w:rsidR="00C43073" w:rsidRDefault="00C43073" w:rsidP="00F851A4">
      <w:pPr>
        <w:pStyle w:val="CommentText"/>
      </w:pPr>
      <w:r>
        <w:t>Setting up gsfonts-x11 (0.22) ...</w:t>
      </w:r>
    </w:p>
    <w:p w14:paraId="40693F58" w14:textId="77777777" w:rsidR="00C43073" w:rsidRDefault="00C43073" w:rsidP="00F851A4">
      <w:pPr>
        <w:pStyle w:val="CommentText"/>
      </w:pPr>
      <w:r>
        <w:t>Errors were encountered while processing:</w:t>
      </w:r>
    </w:p>
    <w:p w14:paraId="20AFE697" w14:textId="77777777" w:rsidR="00C43073" w:rsidRDefault="00C43073" w:rsidP="00F851A4">
      <w:pPr>
        <w:pStyle w:val="CommentText"/>
      </w:pPr>
      <w:r>
        <w:t xml:space="preserve"> oracle-java6-installer</w:t>
      </w:r>
    </w:p>
    <w:p w14:paraId="172DFD9C" w14:textId="77777777" w:rsidR="00C43073" w:rsidRDefault="00C43073" w:rsidP="00F851A4">
      <w:pPr>
        <w:pStyle w:val="CommentText"/>
      </w:pPr>
      <w:r>
        <w:t>The process completed, with '..fix the issue and try again.', then the next lines are:</w:t>
      </w:r>
    </w:p>
    <w:p w14:paraId="5A66F97A" w14:textId="77777777" w:rsidR="00C43073" w:rsidRDefault="00C43073" w:rsidP="00F851A4">
      <w:pPr>
        <w:pStyle w:val="CommentText"/>
      </w:pPr>
      <w:r>
        <w:t>Installation of NGDS is complete.</w:t>
      </w:r>
    </w:p>
    <w:p w14:paraId="3B7D92D0" w14:textId="77777777" w:rsidR="00C43073" w:rsidRDefault="00C43073" w:rsidP="00F851A4">
      <w:pPr>
        <w:pStyle w:val="CommentText"/>
      </w:pPr>
      <w:r>
        <w:t>For more information about operating NGDS see the Operations Manual at:</w:t>
      </w:r>
    </w:p>
    <w:p w14:paraId="5B761911" w14:textId="77777777" w:rsidR="00C43073" w:rsidRDefault="00C43073" w:rsidP="00F851A4">
      <w:pPr>
        <w:pStyle w:val="CommentText"/>
      </w:pPr>
      <w:r>
        <w:t>https://github.com/ngds/dev-info/wiki/NGDS-v1.0-Operations-Guide</w:t>
      </w:r>
    </w:p>
    <w:p w14:paraId="5CAC8368" w14:textId="77777777" w:rsidR="00C43073" w:rsidRDefault="00C43073" w:rsidP="00F851A4">
      <w:pPr>
        <w:pStyle w:val="CommentText"/>
      </w:pPr>
      <w:r>
        <w:t>When there is an error should say "Installation failed", and ideally open the log file, or something helpful</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564CC55" w14:textId="77777777" w:rsidR="00A27E7E" w:rsidRDefault="00A27E7E">
      <w:r>
        <w:separator/>
      </w:r>
    </w:p>
  </w:endnote>
  <w:endnote w:type="continuationSeparator" w:id="0">
    <w:p w14:paraId="482DA8E6" w14:textId="77777777" w:rsidR="00A27E7E" w:rsidRDefault="00A27E7E">
      <w:r>
        <w:continuationSeparator/>
      </w:r>
    </w:p>
  </w:endnote>
  <w:endnote w:type="continuationNotice" w:id="1">
    <w:p w14:paraId="39A94F92" w14:textId="77777777" w:rsidR="00A27E7E" w:rsidRDefault="00A27E7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ource Code Pro">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ABA5C" w14:textId="77777777" w:rsidR="00C43073" w:rsidRDefault="00C43073">
    <w:pPr>
      <w:pStyle w:val="Footer"/>
      <w:jc w:val="center"/>
    </w:pPr>
  </w:p>
  <w:p w14:paraId="624C3004" w14:textId="77777777" w:rsidR="00C43073" w:rsidRDefault="00C430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3FD924" w14:textId="77777777" w:rsidR="00D022B5" w:rsidRDefault="00D022B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000DA" w14:textId="77777777" w:rsidR="00C43073" w:rsidRDefault="00C43073">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2EA38704" wp14:editId="527F772C">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1945EB" w14:textId="77777777" w:rsidR="00C43073" w:rsidRDefault="00C43073">
    <w:pPr>
      <w:pStyle w:val="Footer"/>
      <w:tabs>
        <w:tab w:val="clear" w:pos="8640"/>
        <w:tab w:val="right" w:pos="828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14:paraId="1997A8CC" w14:textId="77777777" w:rsidR="00C43073" w:rsidRDefault="00C43073">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D773E6">
          <w:t>10</w:t>
        </w:r>
        <w:r>
          <w:fldChar w:fldCharType="end"/>
        </w:r>
      </w:p>
    </w:sdtContent>
  </w:sdt>
  <w:p w14:paraId="6A3352FA" w14:textId="77777777" w:rsidR="00C43073" w:rsidRDefault="00C43073">
    <w:pPr>
      <w:pStyle w:val="Footer"/>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14:paraId="6D1BFDC6" w14:textId="77777777" w:rsidR="00C43073" w:rsidRDefault="00C43073">
        <w:pPr>
          <w:pStyle w:val="Footer"/>
          <w:jc w:val="center"/>
        </w:pPr>
        <w:r>
          <w:rPr>
            <w:noProof w:val="0"/>
          </w:rPr>
          <w:fldChar w:fldCharType="begin"/>
        </w:r>
        <w:r>
          <w:instrText xml:space="preserve"> PAGE   \* MERGEFORMAT </w:instrText>
        </w:r>
        <w:r>
          <w:rPr>
            <w:noProof w:val="0"/>
          </w:rPr>
          <w:fldChar w:fldCharType="separate"/>
        </w:r>
        <w:r w:rsidR="00D773E6">
          <w:t>9</w:t>
        </w:r>
        <w:r>
          <w:fldChar w:fldCharType="end"/>
        </w:r>
      </w:p>
    </w:sdtContent>
  </w:sdt>
  <w:p w14:paraId="65E37E21" w14:textId="77777777" w:rsidR="00C43073" w:rsidRDefault="00C43073">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8B2DE7" w14:textId="77777777" w:rsidR="00A27E7E" w:rsidRDefault="00A27E7E">
      <w:r>
        <w:separator/>
      </w:r>
    </w:p>
  </w:footnote>
  <w:footnote w:type="continuationSeparator" w:id="0">
    <w:p w14:paraId="60C42CD5" w14:textId="77777777" w:rsidR="00A27E7E" w:rsidRDefault="00A27E7E">
      <w:r>
        <w:continuationSeparator/>
      </w:r>
    </w:p>
  </w:footnote>
  <w:footnote w:type="continuationNotice" w:id="1">
    <w:p w14:paraId="471E3935" w14:textId="77777777" w:rsidR="00A27E7E" w:rsidRDefault="00A27E7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1FC7DE" w14:textId="77777777" w:rsidR="00C43073" w:rsidRPr="000F1287" w:rsidRDefault="00C43073" w:rsidP="00504058">
    <w:pP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5F18CC" w14:textId="77777777" w:rsidR="00D022B5" w:rsidRDefault="00D022B5">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8E122" w14:textId="77777777" w:rsidR="00C43073" w:rsidRDefault="00C43073"/>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DEDB91" w14:textId="70BDDADA" w:rsidR="00C43073" w:rsidRDefault="00C4307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364075A"/>
    <w:lvl w:ilvl="0">
      <w:start w:val="1"/>
      <w:numFmt w:val="decimal"/>
      <w:lvlText w:val="%1."/>
      <w:lvlJc w:val="left"/>
      <w:pPr>
        <w:tabs>
          <w:tab w:val="num" w:pos="1800"/>
        </w:tabs>
        <w:ind w:left="1800" w:hanging="360"/>
      </w:pPr>
    </w:lvl>
  </w:abstractNum>
  <w:abstractNum w:abstractNumId="1">
    <w:nsid w:val="FFFFFF7D"/>
    <w:multiLevelType w:val="singleLevel"/>
    <w:tmpl w:val="4210CC44"/>
    <w:lvl w:ilvl="0">
      <w:start w:val="1"/>
      <w:numFmt w:val="decimal"/>
      <w:lvlText w:val="%1."/>
      <w:lvlJc w:val="left"/>
      <w:pPr>
        <w:tabs>
          <w:tab w:val="num" w:pos="1440"/>
        </w:tabs>
        <w:ind w:left="1440" w:hanging="360"/>
      </w:pPr>
    </w:lvl>
  </w:abstractNum>
  <w:abstractNum w:abstractNumId="2">
    <w:nsid w:val="FFFFFF7E"/>
    <w:multiLevelType w:val="singleLevel"/>
    <w:tmpl w:val="ADC869BE"/>
    <w:lvl w:ilvl="0">
      <w:start w:val="1"/>
      <w:numFmt w:val="decimal"/>
      <w:lvlText w:val="%1."/>
      <w:lvlJc w:val="left"/>
      <w:pPr>
        <w:tabs>
          <w:tab w:val="num" w:pos="1080"/>
        </w:tabs>
        <w:ind w:left="1080" w:hanging="360"/>
      </w:pPr>
    </w:lvl>
  </w:abstractNum>
  <w:abstractNum w:abstractNumId="3">
    <w:nsid w:val="FFFFFF7F"/>
    <w:multiLevelType w:val="singleLevel"/>
    <w:tmpl w:val="C448A0C0"/>
    <w:lvl w:ilvl="0">
      <w:start w:val="1"/>
      <w:numFmt w:val="decimal"/>
      <w:lvlText w:val="%1."/>
      <w:lvlJc w:val="left"/>
      <w:pPr>
        <w:tabs>
          <w:tab w:val="num" w:pos="720"/>
        </w:tabs>
        <w:ind w:left="720" w:hanging="360"/>
      </w:pPr>
    </w:lvl>
  </w:abstractNum>
  <w:abstractNum w:abstractNumId="4">
    <w:nsid w:val="FFFFFF80"/>
    <w:multiLevelType w:val="singleLevel"/>
    <w:tmpl w:val="8FAE7BC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82CE5D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4090003"/>
    <w:lvl w:ilvl="0">
      <w:start w:val="1"/>
      <w:numFmt w:val="bullet"/>
      <w:lvlText w:val="o"/>
      <w:lvlJc w:val="left"/>
      <w:pPr>
        <w:ind w:left="720" w:hanging="360"/>
      </w:pPr>
      <w:rPr>
        <w:rFonts w:ascii="Courier New" w:hAnsi="Courier New" w:cs="Courier New" w:hint="default"/>
      </w:rPr>
    </w:lvl>
  </w:abstractNum>
  <w:abstractNum w:abstractNumId="8">
    <w:nsid w:val="FFFFFF89"/>
    <w:multiLevelType w:val="singleLevel"/>
    <w:tmpl w:val="83CCA9CA"/>
    <w:lvl w:ilvl="0">
      <w:start w:val="1"/>
      <w:numFmt w:val="bullet"/>
      <w:lvlText w:val=""/>
      <w:lvlJc w:val="left"/>
      <w:pPr>
        <w:tabs>
          <w:tab w:val="num" w:pos="360"/>
        </w:tabs>
        <w:ind w:left="360" w:hanging="360"/>
      </w:pPr>
      <w:rPr>
        <w:rFonts w:ascii="Symbol" w:hAnsi="Symbol" w:hint="default"/>
      </w:rPr>
    </w:lvl>
  </w:abstractNum>
  <w:abstractNum w:abstractNumId="9">
    <w:nsid w:val="00915CC8"/>
    <w:multiLevelType w:val="singleLevel"/>
    <w:tmpl w:val="54EC6C24"/>
    <w:lvl w:ilvl="0">
      <w:start w:val="1"/>
      <w:numFmt w:val="bullet"/>
      <w:lvlText w:val=""/>
      <w:lvlJc w:val="left"/>
      <w:pPr>
        <w:ind w:left="720" w:hanging="360"/>
      </w:pPr>
      <w:rPr>
        <w:rFonts w:ascii="Symbol" w:hAnsi="Symbol" w:hint="default"/>
      </w:rPr>
    </w:lvl>
  </w:abstractNum>
  <w:abstractNum w:abstractNumId="10">
    <w:nsid w:val="01EB33DA"/>
    <w:multiLevelType w:val="hybridMultilevel"/>
    <w:tmpl w:val="19F2A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DE2884"/>
    <w:multiLevelType w:val="multilevel"/>
    <w:tmpl w:val="782A43EA"/>
    <w:numStyleLink w:val="Style1"/>
  </w:abstractNum>
  <w:abstractNum w:abstractNumId="13">
    <w:nsid w:val="07766789"/>
    <w:multiLevelType w:val="multilevel"/>
    <w:tmpl w:val="C17A158E"/>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pStyle w:val="Heading3-Appendix"/>
      <w:lvlText w:val="%1.%2.%3"/>
      <w:lvlJc w:val="left"/>
      <w:pPr>
        <w:tabs>
          <w:tab w:val="num" w:pos="1800"/>
        </w:tabs>
        <w:ind w:left="180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0E4A6448"/>
    <w:multiLevelType w:val="multilevel"/>
    <w:tmpl w:val="77903124"/>
    <w:numStyleLink w:val="Style2"/>
  </w:abstractNum>
  <w:abstractNum w:abstractNumId="15">
    <w:nsid w:val="0EF8618E"/>
    <w:multiLevelType w:val="hybridMultilevel"/>
    <w:tmpl w:val="53B6E9C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FA031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nsid w:val="15A461FE"/>
    <w:multiLevelType w:val="multilevel"/>
    <w:tmpl w:val="AB7C2DC6"/>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18A473F7"/>
    <w:multiLevelType w:val="multilevel"/>
    <w:tmpl w:val="77903124"/>
    <w:numStyleLink w:val="Style2"/>
  </w:abstractNum>
  <w:abstractNum w:abstractNumId="20">
    <w:nsid w:val="1E2F1FC6"/>
    <w:multiLevelType w:val="hybridMultilevel"/>
    <w:tmpl w:val="14229E6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6A11955"/>
    <w:multiLevelType w:val="hybridMultilevel"/>
    <w:tmpl w:val="2DCEC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2F2B97"/>
    <w:multiLevelType w:val="hybridMultilevel"/>
    <w:tmpl w:val="EB00D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6A16F9"/>
    <w:multiLevelType w:val="hybridMultilevel"/>
    <w:tmpl w:val="9836B632"/>
    <w:lvl w:ilvl="0" w:tplc="345288CC">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94721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3C3450AF"/>
    <w:multiLevelType w:val="hybridMultilevel"/>
    <w:tmpl w:val="103A08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C640D60"/>
    <w:multiLevelType w:val="hybridMultilevel"/>
    <w:tmpl w:val="F1A83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0AD6E0F"/>
    <w:multiLevelType w:val="hybridMultilevel"/>
    <w:tmpl w:val="20584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3E20ABB"/>
    <w:multiLevelType w:val="multilevel"/>
    <w:tmpl w:val="77903124"/>
    <w:numStyleLink w:val="Style2"/>
  </w:abstractNum>
  <w:abstractNum w:abstractNumId="37">
    <w:nsid w:val="44510A61"/>
    <w:multiLevelType w:val="hybridMultilevel"/>
    <w:tmpl w:val="748A6924"/>
    <w:lvl w:ilvl="0" w:tplc="085853D6">
      <w:start w:val="1"/>
      <w:numFmt w:val="bullet"/>
      <w:pStyle w:val="List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263569"/>
    <w:multiLevelType w:val="hybridMultilevel"/>
    <w:tmpl w:val="7CF8C410"/>
    <w:lvl w:ilvl="0" w:tplc="087E28A4">
      <w:start w:val="6"/>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93404CF"/>
    <w:multiLevelType w:val="hybridMultilevel"/>
    <w:tmpl w:val="3B84C4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1">
    <w:nsid w:val="5099322C"/>
    <w:multiLevelType w:val="hybridMultilevel"/>
    <w:tmpl w:val="7C1499AC"/>
    <w:lvl w:ilvl="0" w:tplc="E9727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55625CBB"/>
    <w:multiLevelType w:val="hybridMultilevel"/>
    <w:tmpl w:val="100AB0D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nsid w:val="5875380C"/>
    <w:multiLevelType w:val="hybridMultilevel"/>
    <w:tmpl w:val="CBE6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944575E"/>
    <w:multiLevelType w:val="hybridMultilevel"/>
    <w:tmpl w:val="65086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8">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E495336"/>
    <w:multiLevelType w:val="multilevel"/>
    <w:tmpl w:val="77903124"/>
    <w:numStyleLink w:val="Style2"/>
  </w:abstractNum>
  <w:abstractNum w:abstractNumId="50">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0C76B96"/>
    <w:multiLevelType w:val="hybridMultilevel"/>
    <w:tmpl w:val="9FA40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2F10239"/>
    <w:multiLevelType w:val="singleLevel"/>
    <w:tmpl w:val="37A07DC0"/>
    <w:lvl w:ilvl="0">
      <w:start w:val="1"/>
      <w:numFmt w:val="bullet"/>
      <w:lvlText w:val=""/>
      <w:lvlJc w:val="left"/>
      <w:pPr>
        <w:tabs>
          <w:tab w:val="num" w:pos="360"/>
        </w:tabs>
        <w:ind w:left="360" w:hanging="360"/>
      </w:pPr>
      <w:rPr>
        <w:rFonts w:ascii="Symbol" w:hAnsi="Symbol" w:hint="default"/>
      </w:rPr>
    </w:lvl>
  </w:abstractNum>
  <w:abstractNum w:abstractNumId="53">
    <w:nsid w:val="63D93C4B"/>
    <w:multiLevelType w:val="multilevel"/>
    <w:tmpl w:val="782A43EA"/>
    <w:numStyleLink w:val="Style1"/>
  </w:abstractNum>
  <w:abstractNum w:abstractNumId="54">
    <w:nsid w:val="65373D01"/>
    <w:multiLevelType w:val="hybridMultilevel"/>
    <w:tmpl w:val="38C6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C62E4F"/>
    <w:multiLevelType w:val="multilevel"/>
    <w:tmpl w:val="1C6489EC"/>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6">
    <w:nsid w:val="66AD37E2"/>
    <w:multiLevelType w:val="hybridMultilevel"/>
    <w:tmpl w:val="2BA4A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9B2755"/>
    <w:multiLevelType w:val="hybridMultilevel"/>
    <w:tmpl w:val="69F0B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8C56CF4"/>
    <w:multiLevelType w:val="multilevel"/>
    <w:tmpl w:val="88188AF8"/>
    <w:lvl w:ilvl="0">
      <w:start w:val="1"/>
      <w:numFmt w:val="decimal"/>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7">
    <w:nsid w:val="78C57DD2"/>
    <w:multiLevelType w:val="hybridMultilevel"/>
    <w:tmpl w:val="100AB0D8"/>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D82270D"/>
    <w:multiLevelType w:val="hybridMultilevel"/>
    <w:tmpl w:val="D90A07C2"/>
    <w:lvl w:ilvl="0" w:tplc="E7402C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2"/>
  </w:num>
  <w:num w:numId="3">
    <w:abstractNumId w:val="18"/>
  </w:num>
  <w:num w:numId="4">
    <w:abstractNumId w:val="13"/>
  </w:num>
  <w:num w:numId="5">
    <w:abstractNumId w:val="8"/>
  </w:num>
  <w:num w:numId="6">
    <w:abstractNumId w:val="7"/>
  </w:num>
  <w:num w:numId="7">
    <w:abstractNumId w:val="6"/>
  </w:num>
  <w:num w:numId="8">
    <w:abstractNumId w:val="3"/>
  </w:num>
  <w:num w:numId="9">
    <w:abstractNumId w:val="40"/>
  </w:num>
  <w:num w:numId="10">
    <w:abstractNumId w:val="25"/>
  </w:num>
  <w:num w:numId="11">
    <w:abstractNumId w:val="58"/>
  </w:num>
  <w:num w:numId="12">
    <w:abstractNumId w:val="61"/>
  </w:num>
  <w:num w:numId="13">
    <w:abstractNumId w:val="59"/>
  </w:num>
  <w:num w:numId="14">
    <w:abstractNumId w:val="11"/>
  </w:num>
  <w:num w:numId="15">
    <w:abstractNumId w:val="15"/>
  </w:num>
  <w:num w:numId="16">
    <w:abstractNumId w:val="62"/>
  </w:num>
  <w:num w:numId="17">
    <w:abstractNumId w:val="64"/>
  </w:num>
  <w:num w:numId="18">
    <w:abstractNumId w:val="23"/>
  </w:num>
  <w:num w:numId="19">
    <w:abstractNumId w:val="63"/>
  </w:num>
  <w:num w:numId="20">
    <w:abstractNumId w:val="48"/>
  </w:num>
  <w:num w:numId="21">
    <w:abstractNumId w:val="24"/>
  </w:num>
  <w:num w:numId="22">
    <w:abstractNumId w:val="41"/>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65"/>
  </w:num>
  <w:num w:numId="27">
    <w:abstractNumId w:val="44"/>
  </w:num>
  <w:num w:numId="28">
    <w:abstractNumId w:val="66"/>
  </w:num>
  <w:num w:numId="2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7"/>
  </w:num>
  <w:num w:numId="31">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num>
  <w:num w:numId="35">
    <w:abstractNumId w:val="60"/>
  </w:num>
  <w:num w:numId="36">
    <w:abstractNumId w:val="34"/>
  </w:num>
  <w:num w:numId="37">
    <w:abstractNumId w:val="50"/>
  </w:num>
  <w:num w:numId="38">
    <w:abstractNumId w:val="17"/>
  </w:num>
  <w:num w:numId="39">
    <w:abstractNumId w:val="49"/>
  </w:num>
  <w:num w:numId="40">
    <w:abstractNumId w:val="36"/>
  </w:num>
  <w:num w:numId="41">
    <w:abstractNumId w:val="14"/>
  </w:num>
  <w:num w:numId="42">
    <w:abstractNumId w:val="19"/>
  </w:num>
  <w:num w:numId="43">
    <w:abstractNumId w:val="30"/>
  </w:num>
  <w:num w:numId="44">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asciiTheme="majorHAnsi" w:hAnsiTheme="majorHAnsi"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lef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7.%8."/>
        <w:lvlJc w:val="left"/>
        <w:pPr>
          <w:ind w:left="360" w:hanging="360"/>
        </w:pPr>
        <w:rPr>
          <w:rFonts w:hint="default"/>
        </w:rPr>
      </w:lvl>
    </w:lvlOverride>
    <w:lvlOverride w:ilvl="8">
      <w:lvl w:ilvl="8">
        <w:start w:val="1"/>
        <w:numFmt w:val="decimal"/>
        <w:lvlText w:val="%1.%2.%3.%4.%5.%6.%7.%8.%9."/>
        <w:lvlJc w:val="left"/>
        <w:pPr>
          <w:ind w:left="360" w:hanging="360"/>
        </w:pPr>
        <w:rPr>
          <w:rFonts w:hint="default"/>
        </w:rPr>
      </w:lvl>
    </w:lvlOverride>
  </w:num>
  <w:num w:numId="46">
    <w:abstractNumId w:val="12"/>
  </w:num>
  <w:num w:numId="47">
    <w:abstractNumId w:val="39"/>
  </w:num>
  <w:num w:numId="48">
    <w:abstractNumId w:val="55"/>
  </w:num>
  <w:num w:numId="49">
    <w:abstractNumId w:val="68"/>
  </w:num>
  <w:num w:numId="50">
    <w:abstractNumId w:val="38"/>
  </w:num>
  <w:num w:numId="51">
    <w:abstractNumId w:val="45"/>
  </w:num>
  <w:num w:numId="52">
    <w:abstractNumId w:val="33"/>
  </w:num>
  <w:num w:numId="53">
    <w:abstractNumId w:val="5"/>
  </w:num>
  <w:num w:numId="54">
    <w:abstractNumId w:val="4"/>
  </w:num>
  <w:num w:numId="55">
    <w:abstractNumId w:val="2"/>
  </w:num>
  <w:num w:numId="56">
    <w:abstractNumId w:val="1"/>
  </w:num>
  <w:num w:numId="57">
    <w:abstractNumId w:val="0"/>
  </w:num>
  <w:num w:numId="58">
    <w:abstractNumId w:val="16"/>
  </w:num>
  <w:num w:numId="59">
    <w:abstractNumId w:val="29"/>
  </w:num>
  <w:num w:numId="60">
    <w:abstractNumId w:val="26"/>
  </w:num>
  <w:num w:numId="61">
    <w:abstractNumId w:val="22"/>
  </w:num>
  <w:num w:numId="62">
    <w:abstractNumId w:val="37"/>
  </w:num>
  <w:num w:numId="63">
    <w:abstractNumId w:val="51"/>
  </w:num>
  <w:num w:numId="64">
    <w:abstractNumId w:val="10"/>
  </w:num>
  <w:num w:numId="65">
    <w:abstractNumId w:val="28"/>
  </w:num>
  <w:num w:numId="66">
    <w:abstractNumId w:val="54"/>
  </w:num>
  <w:num w:numId="67">
    <w:abstractNumId w:val="20"/>
  </w:num>
  <w:num w:numId="68">
    <w:abstractNumId w:val="35"/>
  </w:num>
  <w:num w:numId="69">
    <w:abstractNumId w:val="32"/>
  </w:num>
  <w:num w:numId="70">
    <w:abstractNumId w:val="43"/>
  </w:num>
  <w:num w:numId="71">
    <w:abstractNumId w:val="57"/>
  </w:num>
  <w:num w:numId="72">
    <w:abstractNumId w:val="67"/>
  </w:num>
  <w:num w:numId="73">
    <w:abstractNumId w:val="56"/>
  </w:num>
  <w:num w:numId="74">
    <w:abstractNumId w:val="46"/>
  </w:num>
  <w:num w:numId="75">
    <w:abstractNumId w:val="37"/>
    <w:lvlOverride w:ilvl="0"/>
    <w:lvlOverride w:ilvl="1"/>
    <w:lvlOverride w:ilvl="2"/>
    <w:lvlOverride w:ilvl="3"/>
    <w:lvlOverride w:ilvl="4"/>
    <w:lvlOverride w:ilvl="5"/>
    <w:lvlOverride w:ilvl="6"/>
    <w:lvlOverride w:ilvl="7"/>
    <w:lvlOverride w:ilvl="8"/>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160"/>
    <w:rsid w:val="00003EA5"/>
    <w:rsid w:val="00004E33"/>
    <w:rsid w:val="00006611"/>
    <w:rsid w:val="000078ED"/>
    <w:rsid w:val="000116C1"/>
    <w:rsid w:val="00011EBA"/>
    <w:rsid w:val="0001292B"/>
    <w:rsid w:val="00012EFB"/>
    <w:rsid w:val="00013225"/>
    <w:rsid w:val="00015876"/>
    <w:rsid w:val="00020B58"/>
    <w:rsid w:val="00020B70"/>
    <w:rsid w:val="00020D54"/>
    <w:rsid w:val="00026035"/>
    <w:rsid w:val="00030AAC"/>
    <w:rsid w:val="00030CA2"/>
    <w:rsid w:val="00031153"/>
    <w:rsid w:val="000346CE"/>
    <w:rsid w:val="00034F50"/>
    <w:rsid w:val="00037358"/>
    <w:rsid w:val="000402F0"/>
    <w:rsid w:val="00043711"/>
    <w:rsid w:val="00043C7B"/>
    <w:rsid w:val="00046A36"/>
    <w:rsid w:val="00050294"/>
    <w:rsid w:val="00050B9B"/>
    <w:rsid w:val="00051AF0"/>
    <w:rsid w:val="000534FE"/>
    <w:rsid w:val="00055DFC"/>
    <w:rsid w:val="00057730"/>
    <w:rsid w:val="00057E5A"/>
    <w:rsid w:val="0006106C"/>
    <w:rsid w:val="00061DC5"/>
    <w:rsid w:val="00063B0C"/>
    <w:rsid w:val="00063C4E"/>
    <w:rsid w:val="000671F4"/>
    <w:rsid w:val="0006727C"/>
    <w:rsid w:val="00072724"/>
    <w:rsid w:val="00075318"/>
    <w:rsid w:val="00075829"/>
    <w:rsid w:val="00075C76"/>
    <w:rsid w:val="00076D02"/>
    <w:rsid w:val="00084FB9"/>
    <w:rsid w:val="0008503E"/>
    <w:rsid w:val="00085501"/>
    <w:rsid w:val="00086C06"/>
    <w:rsid w:val="00094388"/>
    <w:rsid w:val="00095666"/>
    <w:rsid w:val="000A10C2"/>
    <w:rsid w:val="000A20CC"/>
    <w:rsid w:val="000A5E32"/>
    <w:rsid w:val="000A6E4E"/>
    <w:rsid w:val="000A7D6E"/>
    <w:rsid w:val="000B051A"/>
    <w:rsid w:val="000B47FD"/>
    <w:rsid w:val="000C0B2F"/>
    <w:rsid w:val="000C1CC7"/>
    <w:rsid w:val="000C2FC6"/>
    <w:rsid w:val="000C30CD"/>
    <w:rsid w:val="000C54C9"/>
    <w:rsid w:val="000C5B95"/>
    <w:rsid w:val="000D0D8C"/>
    <w:rsid w:val="000D18DB"/>
    <w:rsid w:val="000D2F9F"/>
    <w:rsid w:val="000D4882"/>
    <w:rsid w:val="000D554A"/>
    <w:rsid w:val="000D5553"/>
    <w:rsid w:val="000E1F91"/>
    <w:rsid w:val="000E21F2"/>
    <w:rsid w:val="000E3BEB"/>
    <w:rsid w:val="000F03F9"/>
    <w:rsid w:val="000F0E74"/>
    <w:rsid w:val="000F1287"/>
    <w:rsid w:val="000F1640"/>
    <w:rsid w:val="000F4DD7"/>
    <w:rsid w:val="00104729"/>
    <w:rsid w:val="00105FEC"/>
    <w:rsid w:val="0010622F"/>
    <w:rsid w:val="0010770F"/>
    <w:rsid w:val="00110B97"/>
    <w:rsid w:val="001123A8"/>
    <w:rsid w:val="00112AA7"/>
    <w:rsid w:val="00113010"/>
    <w:rsid w:val="0011337B"/>
    <w:rsid w:val="00113945"/>
    <w:rsid w:val="0011567F"/>
    <w:rsid w:val="001241DF"/>
    <w:rsid w:val="001243B6"/>
    <w:rsid w:val="001252BE"/>
    <w:rsid w:val="0012780F"/>
    <w:rsid w:val="00130F14"/>
    <w:rsid w:val="00130F57"/>
    <w:rsid w:val="001340E6"/>
    <w:rsid w:val="001347FA"/>
    <w:rsid w:val="0013717A"/>
    <w:rsid w:val="00145FB7"/>
    <w:rsid w:val="001572ED"/>
    <w:rsid w:val="00157774"/>
    <w:rsid w:val="00161565"/>
    <w:rsid w:val="001638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77AB"/>
    <w:rsid w:val="00190C0A"/>
    <w:rsid w:val="0019140D"/>
    <w:rsid w:val="00196BC3"/>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E3C63"/>
    <w:rsid w:val="001E492D"/>
    <w:rsid w:val="001E68DE"/>
    <w:rsid w:val="001F3C56"/>
    <w:rsid w:val="001F6158"/>
    <w:rsid w:val="001F7FC3"/>
    <w:rsid w:val="002029F2"/>
    <w:rsid w:val="00211F54"/>
    <w:rsid w:val="00212F4B"/>
    <w:rsid w:val="0021384F"/>
    <w:rsid w:val="00215AA6"/>
    <w:rsid w:val="0021690B"/>
    <w:rsid w:val="002174C9"/>
    <w:rsid w:val="00221245"/>
    <w:rsid w:val="00222232"/>
    <w:rsid w:val="002239A2"/>
    <w:rsid w:val="0022468F"/>
    <w:rsid w:val="002253DE"/>
    <w:rsid w:val="0022598B"/>
    <w:rsid w:val="00225B2C"/>
    <w:rsid w:val="00226362"/>
    <w:rsid w:val="00227467"/>
    <w:rsid w:val="00231D4D"/>
    <w:rsid w:val="002338A3"/>
    <w:rsid w:val="00234C33"/>
    <w:rsid w:val="002362C7"/>
    <w:rsid w:val="00236503"/>
    <w:rsid w:val="002413B2"/>
    <w:rsid w:val="00243CA7"/>
    <w:rsid w:val="00243EDF"/>
    <w:rsid w:val="002460C4"/>
    <w:rsid w:val="002462DB"/>
    <w:rsid w:val="00250876"/>
    <w:rsid w:val="00252B1A"/>
    <w:rsid w:val="00253D09"/>
    <w:rsid w:val="00254EB1"/>
    <w:rsid w:val="002603D5"/>
    <w:rsid w:val="002646CD"/>
    <w:rsid w:val="002664E2"/>
    <w:rsid w:val="0027136D"/>
    <w:rsid w:val="00271921"/>
    <w:rsid w:val="002719D9"/>
    <w:rsid w:val="00272628"/>
    <w:rsid w:val="00272F1E"/>
    <w:rsid w:val="002737DA"/>
    <w:rsid w:val="00276F6B"/>
    <w:rsid w:val="00281D74"/>
    <w:rsid w:val="00282010"/>
    <w:rsid w:val="00286DBF"/>
    <w:rsid w:val="00287B74"/>
    <w:rsid w:val="00287C92"/>
    <w:rsid w:val="00290F44"/>
    <w:rsid w:val="00292762"/>
    <w:rsid w:val="002939C0"/>
    <w:rsid w:val="002957F0"/>
    <w:rsid w:val="00295BBB"/>
    <w:rsid w:val="00296F63"/>
    <w:rsid w:val="002A089A"/>
    <w:rsid w:val="002A45B0"/>
    <w:rsid w:val="002A6665"/>
    <w:rsid w:val="002A7634"/>
    <w:rsid w:val="002A787A"/>
    <w:rsid w:val="002B0C1B"/>
    <w:rsid w:val="002B1C0C"/>
    <w:rsid w:val="002B1CB0"/>
    <w:rsid w:val="002B2B09"/>
    <w:rsid w:val="002B2D80"/>
    <w:rsid w:val="002B2F99"/>
    <w:rsid w:val="002B330D"/>
    <w:rsid w:val="002B3678"/>
    <w:rsid w:val="002B3F4A"/>
    <w:rsid w:val="002B63F3"/>
    <w:rsid w:val="002B657B"/>
    <w:rsid w:val="002B73D8"/>
    <w:rsid w:val="002C1BF7"/>
    <w:rsid w:val="002C4709"/>
    <w:rsid w:val="002D1DC7"/>
    <w:rsid w:val="002D24FD"/>
    <w:rsid w:val="002D4859"/>
    <w:rsid w:val="002D4D50"/>
    <w:rsid w:val="002D7A15"/>
    <w:rsid w:val="002E6184"/>
    <w:rsid w:val="002E79B4"/>
    <w:rsid w:val="002F7E98"/>
    <w:rsid w:val="00301939"/>
    <w:rsid w:val="00304AE5"/>
    <w:rsid w:val="00306FF2"/>
    <w:rsid w:val="003100DE"/>
    <w:rsid w:val="003114D0"/>
    <w:rsid w:val="0031217E"/>
    <w:rsid w:val="00315E63"/>
    <w:rsid w:val="00320B1C"/>
    <w:rsid w:val="00322634"/>
    <w:rsid w:val="003231D7"/>
    <w:rsid w:val="00325AC3"/>
    <w:rsid w:val="0033022F"/>
    <w:rsid w:val="00332B4E"/>
    <w:rsid w:val="00341F28"/>
    <w:rsid w:val="00344AF1"/>
    <w:rsid w:val="00347AFD"/>
    <w:rsid w:val="003509EE"/>
    <w:rsid w:val="003528CA"/>
    <w:rsid w:val="00364B06"/>
    <w:rsid w:val="003664D3"/>
    <w:rsid w:val="00366D2C"/>
    <w:rsid w:val="00367089"/>
    <w:rsid w:val="0037089D"/>
    <w:rsid w:val="00370FFA"/>
    <w:rsid w:val="003717CE"/>
    <w:rsid w:val="00373574"/>
    <w:rsid w:val="00374303"/>
    <w:rsid w:val="00374F46"/>
    <w:rsid w:val="00382D1E"/>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061B"/>
    <w:rsid w:val="003C4726"/>
    <w:rsid w:val="003C47E4"/>
    <w:rsid w:val="003C60E9"/>
    <w:rsid w:val="003D019D"/>
    <w:rsid w:val="003D0903"/>
    <w:rsid w:val="003D0B95"/>
    <w:rsid w:val="003D217D"/>
    <w:rsid w:val="003D495C"/>
    <w:rsid w:val="003D4BDE"/>
    <w:rsid w:val="003D4D48"/>
    <w:rsid w:val="003D73E6"/>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7CE"/>
    <w:rsid w:val="0041181A"/>
    <w:rsid w:val="00414541"/>
    <w:rsid w:val="00415183"/>
    <w:rsid w:val="00416BD4"/>
    <w:rsid w:val="004206F2"/>
    <w:rsid w:val="00424DFC"/>
    <w:rsid w:val="00426E39"/>
    <w:rsid w:val="00430389"/>
    <w:rsid w:val="0043041D"/>
    <w:rsid w:val="00431997"/>
    <w:rsid w:val="00433647"/>
    <w:rsid w:val="004361CE"/>
    <w:rsid w:val="00441E5A"/>
    <w:rsid w:val="00442885"/>
    <w:rsid w:val="00443F82"/>
    <w:rsid w:val="00444468"/>
    <w:rsid w:val="00445CC8"/>
    <w:rsid w:val="00446D06"/>
    <w:rsid w:val="00446FCD"/>
    <w:rsid w:val="00447812"/>
    <w:rsid w:val="004479CF"/>
    <w:rsid w:val="0045101B"/>
    <w:rsid w:val="00453EEF"/>
    <w:rsid w:val="00456CCF"/>
    <w:rsid w:val="00460853"/>
    <w:rsid w:val="00461D67"/>
    <w:rsid w:val="0046204C"/>
    <w:rsid w:val="00462247"/>
    <w:rsid w:val="00466AF8"/>
    <w:rsid w:val="00470B91"/>
    <w:rsid w:val="00470FA2"/>
    <w:rsid w:val="0047136E"/>
    <w:rsid w:val="00471DA8"/>
    <w:rsid w:val="0047328A"/>
    <w:rsid w:val="00473E8D"/>
    <w:rsid w:val="004743CD"/>
    <w:rsid w:val="004802B3"/>
    <w:rsid w:val="004819BD"/>
    <w:rsid w:val="00485330"/>
    <w:rsid w:val="004857C7"/>
    <w:rsid w:val="00490008"/>
    <w:rsid w:val="00491DC6"/>
    <w:rsid w:val="00493E8A"/>
    <w:rsid w:val="00497C43"/>
    <w:rsid w:val="004A6904"/>
    <w:rsid w:val="004B2D73"/>
    <w:rsid w:val="004B4A5C"/>
    <w:rsid w:val="004B4AD6"/>
    <w:rsid w:val="004B535F"/>
    <w:rsid w:val="004B746F"/>
    <w:rsid w:val="004C26BF"/>
    <w:rsid w:val="004C2EC3"/>
    <w:rsid w:val="004C36BE"/>
    <w:rsid w:val="004C66EB"/>
    <w:rsid w:val="004C74C6"/>
    <w:rsid w:val="004D1A2B"/>
    <w:rsid w:val="004D2E06"/>
    <w:rsid w:val="004D5B20"/>
    <w:rsid w:val="004D6B85"/>
    <w:rsid w:val="004D6FFC"/>
    <w:rsid w:val="004D75D8"/>
    <w:rsid w:val="004D7A52"/>
    <w:rsid w:val="004E3083"/>
    <w:rsid w:val="004E5CAA"/>
    <w:rsid w:val="004F0896"/>
    <w:rsid w:val="004F33CE"/>
    <w:rsid w:val="004F438C"/>
    <w:rsid w:val="004F668F"/>
    <w:rsid w:val="0050110B"/>
    <w:rsid w:val="005027AB"/>
    <w:rsid w:val="00502B52"/>
    <w:rsid w:val="005032AA"/>
    <w:rsid w:val="00504058"/>
    <w:rsid w:val="00510787"/>
    <w:rsid w:val="00510C29"/>
    <w:rsid w:val="005115C7"/>
    <w:rsid w:val="0051173E"/>
    <w:rsid w:val="00511EAB"/>
    <w:rsid w:val="00515F89"/>
    <w:rsid w:val="005164B0"/>
    <w:rsid w:val="0051725E"/>
    <w:rsid w:val="00517316"/>
    <w:rsid w:val="005241BF"/>
    <w:rsid w:val="005271F8"/>
    <w:rsid w:val="00532521"/>
    <w:rsid w:val="00533194"/>
    <w:rsid w:val="00534D20"/>
    <w:rsid w:val="00535036"/>
    <w:rsid w:val="0054133B"/>
    <w:rsid w:val="005435C4"/>
    <w:rsid w:val="00544E0E"/>
    <w:rsid w:val="00550CF1"/>
    <w:rsid w:val="00553099"/>
    <w:rsid w:val="00557EC5"/>
    <w:rsid w:val="00562BAA"/>
    <w:rsid w:val="005660CE"/>
    <w:rsid w:val="0056646E"/>
    <w:rsid w:val="00570A3F"/>
    <w:rsid w:val="00570AE9"/>
    <w:rsid w:val="00570EBE"/>
    <w:rsid w:val="0057546F"/>
    <w:rsid w:val="005805CA"/>
    <w:rsid w:val="005814F9"/>
    <w:rsid w:val="0058197A"/>
    <w:rsid w:val="00581C17"/>
    <w:rsid w:val="0058205D"/>
    <w:rsid w:val="0058300E"/>
    <w:rsid w:val="005853A5"/>
    <w:rsid w:val="00585B91"/>
    <w:rsid w:val="005861EC"/>
    <w:rsid w:val="005878FC"/>
    <w:rsid w:val="00590BA8"/>
    <w:rsid w:val="00594553"/>
    <w:rsid w:val="00594F36"/>
    <w:rsid w:val="005974AA"/>
    <w:rsid w:val="005A0B0C"/>
    <w:rsid w:val="005A172E"/>
    <w:rsid w:val="005A2455"/>
    <w:rsid w:val="005A3840"/>
    <w:rsid w:val="005B1E9A"/>
    <w:rsid w:val="005B235F"/>
    <w:rsid w:val="005B4143"/>
    <w:rsid w:val="005B5568"/>
    <w:rsid w:val="005B6CDA"/>
    <w:rsid w:val="005B7C91"/>
    <w:rsid w:val="005C08E9"/>
    <w:rsid w:val="005C10FA"/>
    <w:rsid w:val="005C35FB"/>
    <w:rsid w:val="005C5DC0"/>
    <w:rsid w:val="005C6137"/>
    <w:rsid w:val="005C6531"/>
    <w:rsid w:val="005D3061"/>
    <w:rsid w:val="005D31C2"/>
    <w:rsid w:val="005D5D8F"/>
    <w:rsid w:val="005E02CF"/>
    <w:rsid w:val="005E0CA5"/>
    <w:rsid w:val="005E15C8"/>
    <w:rsid w:val="005E30AB"/>
    <w:rsid w:val="005E3655"/>
    <w:rsid w:val="005E5085"/>
    <w:rsid w:val="005E68DF"/>
    <w:rsid w:val="005F1A34"/>
    <w:rsid w:val="005F4AA0"/>
    <w:rsid w:val="0060029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3D25"/>
    <w:rsid w:val="00625ABB"/>
    <w:rsid w:val="00631361"/>
    <w:rsid w:val="0063177C"/>
    <w:rsid w:val="00631D3C"/>
    <w:rsid w:val="00632EA1"/>
    <w:rsid w:val="006339E1"/>
    <w:rsid w:val="00635B56"/>
    <w:rsid w:val="00635F24"/>
    <w:rsid w:val="00637389"/>
    <w:rsid w:val="00646002"/>
    <w:rsid w:val="00647489"/>
    <w:rsid w:val="006536DD"/>
    <w:rsid w:val="0065476F"/>
    <w:rsid w:val="00655112"/>
    <w:rsid w:val="00655F25"/>
    <w:rsid w:val="00657104"/>
    <w:rsid w:val="00664C8B"/>
    <w:rsid w:val="00664FCA"/>
    <w:rsid w:val="00665351"/>
    <w:rsid w:val="00670832"/>
    <w:rsid w:val="00672A23"/>
    <w:rsid w:val="00672D26"/>
    <w:rsid w:val="00673CB3"/>
    <w:rsid w:val="006747E9"/>
    <w:rsid w:val="0067667D"/>
    <w:rsid w:val="006768C8"/>
    <w:rsid w:val="0067755D"/>
    <w:rsid w:val="00677C93"/>
    <w:rsid w:val="0068255C"/>
    <w:rsid w:val="00684E50"/>
    <w:rsid w:val="00686785"/>
    <w:rsid w:val="00687564"/>
    <w:rsid w:val="006900EA"/>
    <w:rsid w:val="00692182"/>
    <w:rsid w:val="00692363"/>
    <w:rsid w:val="0069307E"/>
    <w:rsid w:val="00694390"/>
    <w:rsid w:val="006962A7"/>
    <w:rsid w:val="006A293C"/>
    <w:rsid w:val="006A2B34"/>
    <w:rsid w:val="006A4318"/>
    <w:rsid w:val="006A4753"/>
    <w:rsid w:val="006A488C"/>
    <w:rsid w:val="006A5525"/>
    <w:rsid w:val="006B2DBF"/>
    <w:rsid w:val="006B6D93"/>
    <w:rsid w:val="006C0B4C"/>
    <w:rsid w:val="006C0E53"/>
    <w:rsid w:val="006C3FA6"/>
    <w:rsid w:val="006C57DF"/>
    <w:rsid w:val="006C732D"/>
    <w:rsid w:val="006D0430"/>
    <w:rsid w:val="006D05BA"/>
    <w:rsid w:val="006D43CC"/>
    <w:rsid w:val="006D53A5"/>
    <w:rsid w:val="006D5BFA"/>
    <w:rsid w:val="006D6734"/>
    <w:rsid w:val="006E1B07"/>
    <w:rsid w:val="006E247E"/>
    <w:rsid w:val="006E27FA"/>
    <w:rsid w:val="006F58EC"/>
    <w:rsid w:val="006F7FCB"/>
    <w:rsid w:val="00702C74"/>
    <w:rsid w:val="007033F0"/>
    <w:rsid w:val="007037A9"/>
    <w:rsid w:val="0070491C"/>
    <w:rsid w:val="00704DBB"/>
    <w:rsid w:val="00721DFD"/>
    <w:rsid w:val="007225A5"/>
    <w:rsid w:val="007264FE"/>
    <w:rsid w:val="00726EEA"/>
    <w:rsid w:val="00727188"/>
    <w:rsid w:val="00732709"/>
    <w:rsid w:val="00732970"/>
    <w:rsid w:val="00732FAD"/>
    <w:rsid w:val="00734918"/>
    <w:rsid w:val="0073510A"/>
    <w:rsid w:val="00735FAD"/>
    <w:rsid w:val="007360DA"/>
    <w:rsid w:val="007405C8"/>
    <w:rsid w:val="00750487"/>
    <w:rsid w:val="00753E2A"/>
    <w:rsid w:val="00754B6F"/>
    <w:rsid w:val="007552CD"/>
    <w:rsid w:val="00756D89"/>
    <w:rsid w:val="00761244"/>
    <w:rsid w:val="007619B2"/>
    <w:rsid w:val="007655BA"/>
    <w:rsid w:val="00771C8F"/>
    <w:rsid w:val="00772D54"/>
    <w:rsid w:val="00773896"/>
    <w:rsid w:val="00774AA0"/>
    <w:rsid w:val="00774BF1"/>
    <w:rsid w:val="00775148"/>
    <w:rsid w:val="007754EE"/>
    <w:rsid w:val="00780063"/>
    <w:rsid w:val="00785620"/>
    <w:rsid w:val="007863F0"/>
    <w:rsid w:val="00793177"/>
    <w:rsid w:val="00793BEA"/>
    <w:rsid w:val="0079455B"/>
    <w:rsid w:val="0079593B"/>
    <w:rsid w:val="00797FD1"/>
    <w:rsid w:val="007A22C7"/>
    <w:rsid w:val="007A2D7E"/>
    <w:rsid w:val="007A4291"/>
    <w:rsid w:val="007A6178"/>
    <w:rsid w:val="007A63F7"/>
    <w:rsid w:val="007A68E2"/>
    <w:rsid w:val="007B65FC"/>
    <w:rsid w:val="007B6776"/>
    <w:rsid w:val="007C435C"/>
    <w:rsid w:val="007C44E5"/>
    <w:rsid w:val="007C44F0"/>
    <w:rsid w:val="007C4A35"/>
    <w:rsid w:val="007C56AF"/>
    <w:rsid w:val="007C6926"/>
    <w:rsid w:val="007D5714"/>
    <w:rsid w:val="007E3DA1"/>
    <w:rsid w:val="007E5913"/>
    <w:rsid w:val="007E5C8B"/>
    <w:rsid w:val="007E6B3B"/>
    <w:rsid w:val="007E6C1C"/>
    <w:rsid w:val="007F211B"/>
    <w:rsid w:val="007F49A7"/>
    <w:rsid w:val="007F5200"/>
    <w:rsid w:val="007F747B"/>
    <w:rsid w:val="007F75B6"/>
    <w:rsid w:val="0080660A"/>
    <w:rsid w:val="00807A71"/>
    <w:rsid w:val="00811CED"/>
    <w:rsid w:val="00814F8A"/>
    <w:rsid w:val="00823A90"/>
    <w:rsid w:val="00824B0B"/>
    <w:rsid w:val="00825133"/>
    <w:rsid w:val="00826F4F"/>
    <w:rsid w:val="00830645"/>
    <w:rsid w:val="0083257D"/>
    <w:rsid w:val="00832E56"/>
    <w:rsid w:val="00835970"/>
    <w:rsid w:val="0083769B"/>
    <w:rsid w:val="00837B06"/>
    <w:rsid w:val="00840A2A"/>
    <w:rsid w:val="008413BE"/>
    <w:rsid w:val="008418D9"/>
    <w:rsid w:val="00844522"/>
    <w:rsid w:val="00844729"/>
    <w:rsid w:val="008462BF"/>
    <w:rsid w:val="008466CF"/>
    <w:rsid w:val="008469D7"/>
    <w:rsid w:val="00847337"/>
    <w:rsid w:val="00850468"/>
    <w:rsid w:val="00851B72"/>
    <w:rsid w:val="00852112"/>
    <w:rsid w:val="008524FF"/>
    <w:rsid w:val="00854AEF"/>
    <w:rsid w:val="00855236"/>
    <w:rsid w:val="0085622C"/>
    <w:rsid w:val="0085676B"/>
    <w:rsid w:val="008571FD"/>
    <w:rsid w:val="00860F50"/>
    <w:rsid w:val="00861FBD"/>
    <w:rsid w:val="00862614"/>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2677"/>
    <w:rsid w:val="008A3530"/>
    <w:rsid w:val="008A439E"/>
    <w:rsid w:val="008A4AC8"/>
    <w:rsid w:val="008A4AE2"/>
    <w:rsid w:val="008B0F03"/>
    <w:rsid w:val="008B1423"/>
    <w:rsid w:val="008B4AEA"/>
    <w:rsid w:val="008B62B4"/>
    <w:rsid w:val="008C1DC6"/>
    <w:rsid w:val="008C324B"/>
    <w:rsid w:val="008C39D7"/>
    <w:rsid w:val="008C43A9"/>
    <w:rsid w:val="008C4416"/>
    <w:rsid w:val="008D08E3"/>
    <w:rsid w:val="008D29F2"/>
    <w:rsid w:val="008D56AC"/>
    <w:rsid w:val="008D5A9E"/>
    <w:rsid w:val="008D5F53"/>
    <w:rsid w:val="008D6C0E"/>
    <w:rsid w:val="008E4626"/>
    <w:rsid w:val="008E7191"/>
    <w:rsid w:val="008E759B"/>
    <w:rsid w:val="008E7AA6"/>
    <w:rsid w:val="008E7E22"/>
    <w:rsid w:val="008F4D6F"/>
    <w:rsid w:val="008F7AA3"/>
    <w:rsid w:val="00900A85"/>
    <w:rsid w:val="009029E6"/>
    <w:rsid w:val="009036BB"/>
    <w:rsid w:val="00905E9C"/>
    <w:rsid w:val="00906406"/>
    <w:rsid w:val="00906DA3"/>
    <w:rsid w:val="00913A76"/>
    <w:rsid w:val="00917E54"/>
    <w:rsid w:val="00922AB8"/>
    <w:rsid w:val="0092317A"/>
    <w:rsid w:val="009245A3"/>
    <w:rsid w:val="009256B4"/>
    <w:rsid w:val="00926A4E"/>
    <w:rsid w:val="00935120"/>
    <w:rsid w:val="009429D5"/>
    <w:rsid w:val="00942BD0"/>
    <w:rsid w:val="00942E7C"/>
    <w:rsid w:val="00944E6E"/>
    <w:rsid w:val="00946035"/>
    <w:rsid w:val="00946BC2"/>
    <w:rsid w:val="009520CA"/>
    <w:rsid w:val="00955091"/>
    <w:rsid w:val="009562F2"/>
    <w:rsid w:val="00957A7A"/>
    <w:rsid w:val="00960AD1"/>
    <w:rsid w:val="00962782"/>
    <w:rsid w:val="0096296E"/>
    <w:rsid w:val="00962A3E"/>
    <w:rsid w:val="00963E51"/>
    <w:rsid w:val="0096615C"/>
    <w:rsid w:val="00967D4D"/>
    <w:rsid w:val="00972A32"/>
    <w:rsid w:val="00975D00"/>
    <w:rsid w:val="009770F5"/>
    <w:rsid w:val="00980AAD"/>
    <w:rsid w:val="00981B61"/>
    <w:rsid w:val="00983F6B"/>
    <w:rsid w:val="00984FD8"/>
    <w:rsid w:val="00986BFA"/>
    <w:rsid w:val="00986DCD"/>
    <w:rsid w:val="00990A6A"/>
    <w:rsid w:val="009925CC"/>
    <w:rsid w:val="009937DA"/>
    <w:rsid w:val="0099463B"/>
    <w:rsid w:val="00994FD6"/>
    <w:rsid w:val="009958E8"/>
    <w:rsid w:val="009A0CBA"/>
    <w:rsid w:val="009A0D05"/>
    <w:rsid w:val="009A1E53"/>
    <w:rsid w:val="009A5088"/>
    <w:rsid w:val="009B0250"/>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4379"/>
    <w:rsid w:val="009F5F4D"/>
    <w:rsid w:val="009F761D"/>
    <w:rsid w:val="009F7828"/>
    <w:rsid w:val="00A000B7"/>
    <w:rsid w:val="00A06179"/>
    <w:rsid w:val="00A06A32"/>
    <w:rsid w:val="00A06F8A"/>
    <w:rsid w:val="00A100AA"/>
    <w:rsid w:val="00A10193"/>
    <w:rsid w:val="00A106AF"/>
    <w:rsid w:val="00A1070D"/>
    <w:rsid w:val="00A10B1C"/>
    <w:rsid w:val="00A13B64"/>
    <w:rsid w:val="00A17A84"/>
    <w:rsid w:val="00A17FDE"/>
    <w:rsid w:val="00A20991"/>
    <w:rsid w:val="00A212CC"/>
    <w:rsid w:val="00A24ED1"/>
    <w:rsid w:val="00A256BB"/>
    <w:rsid w:val="00A25834"/>
    <w:rsid w:val="00A27E7E"/>
    <w:rsid w:val="00A30951"/>
    <w:rsid w:val="00A326B9"/>
    <w:rsid w:val="00A3523A"/>
    <w:rsid w:val="00A354F9"/>
    <w:rsid w:val="00A469A3"/>
    <w:rsid w:val="00A50113"/>
    <w:rsid w:val="00A53E68"/>
    <w:rsid w:val="00A5616B"/>
    <w:rsid w:val="00A60A41"/>
    <w:rsid w:val="00A60D4F"/>
    <w:rsid w:val="00A624D9"/>
    <w:rsid w:val="00A65082"/>
    <w:rsid w:val="00A703D9"/>
    <w:rsid w:val="00A7124A"/>
    <w:rsid w:val="00A71CF0"/>
    <w:rsid w:val="00A72CC8"/>
    <w:rsid w:val="00A76F44"/>
    <w:rsid w:val="00A8152C"/>
    <w:rsid w:val="00A8239D"/>
    <w:rsid w:val="00A84261"/>
    <w:rsid w:val="00A85D10"/>
    <w:rsid w:val="00A86B63"/>
    <w:rsid w:val="00A86FCE"/>
    <w:rsid w:val="00A87BE0"/>
    <w:rsid w:val="00A87BF7"/>
    <w:rsid w:val="00A90F7B"/>
    <w:rsid w:val="00A93F9A"/>
    <w:rsid w:val="00A953D3"/>
    <w:rsid w:val="00AA15F5"/>
    <w:rsid w:val="00AA2552"/>
    <w:rsid w:val="00AA5B69"/>
    <w:rsid w:val="00AA5C22"/>
    <w:rsid w:val="00AB2208"/>
    <w:rsid w:val="00AB4226"/>
    <w:rsid w:val="00AB4EE0"/>
    <w:rsid w:val="00AB6EEE"/>
    <w:rsid w:val="00AB74C6"/>
    <w:rsid w:val="00AB7BF1"/>
    <w:rsid w:val="00AB7FBF"/>
    <w:rsid w:val="00AC06A4"/>
    <w:rsid w:val="00AC1A5C"/>
    <w:rsid w:val="00AC2C1F"/>
    <w:rsid w:val="00AC2F6A"/>
    <w:rsid w:val="00AD0A9F"/>
    <w:rsid w:val="00AD0B90"/>
    <w:rsid w:val="00AD195F"/>
    <w:rsid w:val="00AD1FE6"/>
    <w:rsid w:val="00AD3696"/>
    <w:rsid w:val="00AD52AF"/>
    <w:rsid w:val="00AD5C87"/>
    <w:rsid w:val="00AD62FF"/>
    <w:rsid w:val="00AE1397"/>
    <w:rsid w:val="00AE2178"/>
    <w:rsid w:val="00AE2310"/>
    <w:rsid w:val="00AE2742"/>
    <w:rsid w:val="00AE29CC"/>
    <w:rsid w:val="00AE3578"/>
    <w:rsid w:val="00AE4864"/>
    <w:rsid w:val="00AE5AAB"/>
    <w:rsid w:val="00AF1822"/>
    <w:rsid w:val="00AF331C"/>
    <w:rsid w:val="00AF558A"/>
    <w:rsid w:val="00B02B6A"/>
    <w:rsid w:val="00B05FE1"/>
    <w:rsid w:val="00B10196"/>
    <w:rsid w:val="00B10C63"/>
    <w:rsid w:val="00B112DB"/>
    <w:rsid w:val="00B1462A"/>
    <w:rsid w:val="00B15057"/>
    <w:rsid w:val="00B1531F"/>
    <w:rsid w:val="00B15610"/>
    <w:rsid w:val="00B15E7B"/>
    <w:rsid w:val="00B178E0"/>
    <w:rsid w:val="00B21F31"/>
    <w:rsid w:val="00B22A60"/>
    <w:rsid w:val="00B2489C"/>
    <w:rsid w:val="00B24C36"/>
    <w:rsid w:val="00B25D68"/>
    <w:rsid w:val="00B27869"/>
    <w:rsid w:val="00B30D99"/>
    <w:rsid w:val="00B32AA3"/>
    <w:rsid w:val="00B34EE1"/>
    <w:rsid w:val="00B362D7"/>
    <w:rsid w:val="00B371B2"/>
    <w:rsid w:val="00B44FD6"/>
    <w:rsid w:val="00B479CD"/>
    <w:rsid w:val="00B500DB"/>
    <w:rsid w:val="00B503DC"/>
    <w:rsid w:val="00B515B3"/>
    <w:rsid w:val="00B51CD5"/>
    <w:rsid w:val="00B52956"/>
    <w:rsid w:val="00B53082"/>
    <w:rsid w:val="00B55661"/>
    <w:rsid w:val="00B56025"/>
    <w:rsid w:val="00B603DF"/>
    <w:rsid w:val="00B62CDD"/>
    <w:rsid w:val="00B62E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6670"/>
    <w:rsid w:val="00BA5416"/>
    <w:rsid w:val="00BB184D"/>
    <w:rsid w:val="00BB2E84"/>
    <w:rsid w:val="00BB2ED7"/>
    <w:rsid w:val="00BB7818"/>
    <w:rsid w:val="00BB7D80"/>
    <w:rsid w:val="00BC0646"/>
    <w:rsid w:val="00BC10C3"/>
    <w:rsid w:val="00BC2910"/>
    <w:rsid w:val="00BC3E97"/>
    <w:rsid w:val="00BC40CB"/>
    <w:rsid w:val="00BC5383"/>
    <w:rsid w:val="00BC548C"/>
    <w:rsid w:val="00BC54C4"/>
    <w:rsid w:val="00BC6DF3"/>
    <w:rsid w:val="00BD13F9"/>
    <w:rsid w:val="00BD2DE6"/>
    <w:rsid w:val="00BD5A8E"/>
    <w:rsid w:val="00BD6C07"/>
    <w:rsid w:val="00BE7A46"/>
    <w:rsid w:val="00BF1F5E"/>
    <w:rsid w:val="00C00A52"/>
    <w:rsid w:val="00C027BF"/>
    <w:rsid w:val="00C1011E"/>
    <w:rsid w:val="00C111FB"/>
    <w:rsid w:val="00C118B6"/>
    <w:rsid w:val="00C13A1B"/>
    <w:rsid w:val="00C15BFE"/>
    <w:rsid w:val="00C22462"/>
    <w:rsid w:val="00C23A3D"/>
    <w:rsid w:val="00C26BC1"/>
    <w:rsid w:val="00C30676"/>
    <w:rsid w:val="00C347F0"/>
    <w:rsid w:val="00C351E1"/>
    <w:rsid w:val="00C36D3F"/>
    <w:rsid w:val="00C374C2"/>
    <w:rsid w:val="00C40455"/>
    <w:rsid w:val="00C40AD1"/>
    <w:rsid w:val="00C40F19"/>
    <w:rsid w:val="00C419B6"/>
    <w:rsid w:val="00C41CE2"/>
    <w:rsid w:val="00C43073"/>
    <w:rsid w:val="00C46A7B"/>
    <w:rsid w:val="00C4756A"/>
    <w:rsid w:val="00C47E5F"/>
    <w:rsid w:val="00C50112"/>
    <w:rsid w:val="00C532D6"/>
    <w:rsid w:val="00C57D26"/>
    <w:rsid w:val="00C606BD"/>
    <w:rsid w:val="00C63F94"/>
    <w:rsid w:val="00C64157"/>
    <w:rsid w:val="00C70111"/>
    <w:rsid w:val="00C701BD"/>
    <w:rsid w:val="00C71CD5"/>
    <w:rsid w:val="00C71FDD"/>
    <w:rsid w:val="00C75E47"/>
    <w:rsid w:val="00C7692F"/>
    <w:rsid w:val="00C832EB"/>
    <w:rsid w:val="00C852D1"/>
    <w:rsid w:val="00C856DA"/>
    <w:rsid w:val="00C9089A"/>
    <w:rsid w:val="00C93541"/>
    <w:rsid w:val="00C9358C"/>
    <w:rsid w:val="00C93779"/>
    <w:rsid w:val="00C94786"/>
    <w:rsid w:val="00C95506"/>
    <w:rsid w:val="00C95E15"/>
    <w:rsid w:val="00CA1DC8"/>
    <w:rsid w:val="00CA1EBC"/>
    <w:rsid w:val="00CA357E"/>
    <w:rsid w:val="00CA4520"/>
    <w:rsid w:val="00CA578A"/>
    <w:rsid w:val="00CA5B05"/>
    <w:rsid w:val="00CA69EA"/>
    <w:rsid w:val="00CB2090"/>
    <w:rsid w:val="00CB35A8"/>
    <w:rsid w:val="00CB662A"/>
    <w:rsid w:val="00CC0849"/>
    <w:rsid w:val="00CC3987"/>
    <w:rsid w:val="00CC4252"/>
    <w:rsid w:val="00CC5A1D"/>
    <w:rsid w:val="00CD2406"/>
    <w:rsid w:val="00CD3499"/>
    <w:rsid w:val="00CD5309"/>
    <w:rsid w:val="00CD572F"/>
    <w:rsid w:val="00CD6194"/>
    <w:rsid w:val="00CD6382"/>
    <w:rsid w:val="00CE2ABC"/>
    <w:rsid w:val="00CE3425"/>
    <w:rsid w:val="00CE49DC"/>
    <w:rsid w:val="00CE5B49"/>
    <w:rsid w:val="00CF07C2"/>
    <w:rsid w:val="00CF1B6B"/>
    <w:rsid w:val="00CF2CB5"/>
    <w:rsid w:val="00CF672F"/>
    <w:rsid w:val="00D0184C"/>
    <w:rsid w:val="00D01FB3"/>
    <w:rsid w:val="00D022B5"/>
    <w:rsid w:val="00D03A8A"/>
    <w:rsid w:val="00D03C98"/>
    <w:rsid w:val="00D04758"/>
    <w:rsid w:val="00D04926"/>
    <w:rsid w:val="00D06AEA"/>
    <w:rsid w:val="00D13E66"/>
    <w:rsid w:val="00D14EF9"/>
    <w:rsid w:val="00D156F5"/>
    <w:rsid w:val="00D15758"/>
    <w:rsid w:val="00D172A3"/>
    <w:rsid w:val="00D207CC"/>
    <w:rsid w:val="00D20C6B"/>
    <w:rsid w:val="00D247ED"/>
    <w:rsid w:val="00D24FAB"/>
    <w:rsid w:val="00D25769"/>
    <w:rsid w:val="00D275E2"/>
    <w:rsid w:val="00D32DEE"/>
    <w:rsid w:val="00D33AC8"/>
    <w:rsid w:val="00D35E44"/>
    <w:rsid w:val="00D37259"/>
    <w:rsid w:val="00D41497"/>
    <w:rsid w:val="00D42B34"/>
    <w:rsid w:val="00D43D44"/>
    <w:rsid w:val="00D44855"/>
    <w:rsid w:val="00D44A26"/>
    <w:rsid w:val="00D463E8"/>
    <w:rsid w:val="00D475C8"/>
    <w:rsid w:val="00D525EC"/>
    <w:rsid w:val="00D54B2F"/>
    <w:rsid w:val="00D566FD"/>
    <w:rsid w:val="00D603F1"/>
    <w:rsid w:val="00D62EC4"/>
    <w:rsid w:val="00D64382"/>
    <w:rsid w:val="00D76F42"/>
    <w:rsid w:val="00D773E6"/>
    <w:rsid w:val="00D83AD1"/>
    <w:rsid w:val="00D84ABD"/>
    <w:rsid w:val="00D978ED"/>
    <w:rsid w:val="00DA091F"/>
    <w:rsid w:val="00DA1C5E"/>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9BD"/>
    <w:rsid w:val="00DD0C2B"/>
    <w:rsid w:val="00DD440C"/>
    <w:rsid w:val="00DD632F"/>
    <w:rsid w:val="00DD6B86"/>
    <w:rsid w:val="00DE181B"/>
    <w:rsid w:val="00DE3155"/>
    <w:rsid w:val="00DE672A"/>
    <w:rsid w:val="00DF0FC5"/>
    <w:rsid w:val="00DF1D24"/>
    <w:rsid w:val="00DF2D00"/>
    <w:rsid w:val="00DF4A7F"/>
    <w:rsid w:val="00E002C9"/>
    <w:rsid w:val="00E00383"/>
    <w:rsid w:val="00E049F6"/>
    <w:rsid w:val="00E07E19"/>
    <w:rsid w:val="00E14B28"/>
    <w:rsid w:val="00E156B9"/>
    <w:rsid w:val="00E20FA4"/>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56F4C"/>
    <w:rsid w:val="00E610C5"/>
    <w:rsid w:val="00E6344C"/>
    <w:rsid w:val="00E637B0"/>
    <w:rsid w:val="00E653F3"/>
    <w:rsid w:val="00E70D3A"/>
    <w:rsid w:val="00E71082"/>
    <w:rsid w:val="00E7249F"/>
    <w:rsid w:val="00E73A1D"/>
    <w:rsid w:val="00E7606E"/>
    <w:rsid w:val="00E763C2"/>
    <w:rsid w:val="00E80AAB"/>
    <w:rsid w:val="00E846CB"/>
    <w:rsid w:val="00E85A97"/>
    <w:rsid w:val="00E97D0D"/>
    <w:rsid w:val="00E97E48"/>
    <w:rsid w:val="00EA2882"/>
    <w:rsid w:val="00EB0395"/>
    <w:rsid w:val="00EB164D"/>
    <w:rsid w:val="00EB1AF6"/>
    <w:rsid w:val="00EB4407"/>
    <w:rsid w:val="00EB445C"/>
    <w:rsid w:val="00EB5099"/>
    <w:rsid w:val="00EC646F"/>
    <w:rsid w:val="00EC6B26"/>
    <w:rsid w:val="00ED556A"/>
    <w:rsid w:val="00EE4D27"/>
    <w:rsid w:val="00EE7D58"/>
    <w:rsid w:val="00EF214F"/>
    <w:rsid w:val="00EF3217"/>
    <w:rsid w:val="00EF4CAA"/>
    <w:rsid w:val="00EF517C"/>
    <w:rsid w:val="00EF5D09"/>
    <w:rsid w:val="00EF67D9"/>
    <w:rsid w:val="00EF72F1"/>
    <w:rsid w:val="00EF7618"/>
    <w:rsid w:val="00F00282"/>
    <w:rsid w:val="00F036E0"/>
    <w:rsid w:val="00F03E2F"/>
    <w:rsid w:val="00F050D2"/>
    <w:rsid w:val="00F108A2"/>
    <w:rsid w:val="00F10B87"/>
    <w:rsid w:val="00F139D5"/>
    <w:rsid w:val="00F2035C"/>
    <w:rsid w:val="00F21AF9"/>
    <w:rsid w:val="00F244CA"/>
    <w:rsid w:val="00F2482D"/>
    <w:rsid w:val="00F275A4"/>
    <w:rsid w:val="00F310DD"/>
    <w:rsid w:val="00F33D27"/>
    <w:rsid w:val="00F36DAF"/>
    <w:rsid w:val="00F37091"/>
    <w:rsid w:val="00F4175A"/>
    <w:rsid w:val="00F43410"/>
    <w:rsid w:val="00F46263"/>
    <w:rsid w:val="00F47CBB"/>
    <w:rsid w:val="00F50189"/>
    <w:rsid w:val="00F5388E"/>
    <w:rsid w:val="00F5667A"/>
    <w:rsid w:val="00F57152"/>
    <w:rsid w:val="00F57563"/>
    <w:rsid w:val="00F57D24"/>
    <w:rsid w:val="00F57EA3"/>
    <w:rsid w:val="00F6122E"/>
    <w:rsid w:val="00F6375E"/>
    <w:rsid w:val="00F63C93"/>
    <w:rsid w:val="00F64130"/>
    <w:rsid w:val="00F652BB"/>
    <w:rsid w:val="00F665A2"/>
    <w:rsid w:val="00F67981"/>
    <w:rsid w:val="00F67FF2"/>
    <w:rsid w:val="00F70893"/>
    <w:rsid w:val="00F7308C"/>
    <w:rsid w:val="00F73A52"/>
    <w:rsid w:val="00F76A6B"/>
    <w:rsid w:val="00F8077C"/>
    <w:rsid w:val="00F80883"/>
    <w:rsid w:val="00F81925"/>
    <w:rsid w:val="00F83198"/>
    <w:rsid w:val="00F84C5A"/>
    <w:rsid w:val="00F851A4"/>
    <w:rsid w:val="00F85982"/>
    <w:rsid w:val="00F86C56"/>
    <w:rsid w:val="00F8717F"/>
    <w:rsid w:val="00F872B2"/>
    <w:rsid w:val="00F87D16"/>
    <w:rsid w:val="00F90F5D"/>
    <w:rsid w:val="00F91A5F"/>
    <w:rsid w:val="00F93792"/>
    <w:rsid w:val="00F9700E"/>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C6E84"/>
    <w:rsid w:val="00FC7FB5"/>
    <w:rsid w:val="00FD030B"/>
    <w:rsid w:val="00FD1250"/>
    <w:rsid w:val="00FD1270"/>
    <w:rsid w:val="00FD2808"/>
    <w:rsid w:val="00FD55BF"/>
    <w:rsid w:val="00FD6C46"/>
    <w:rsid w:val="00FE0059"/>
    <w:rsid w:val="00FE010E"/>
    <w:rsid w:val="00FE169C"/>
    <w:rsid w:val="00FE1C74"/>
    <w:rsid w:val="00FE263A"/>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ED0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60629385">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370418015">
      <w:bodyDiv w:val="1"/>
      <w:marLeft w:val="0"/>
      <w:marRight w:val="0"/>
      <w:marTop w:val="0"/>
      <w:marBottom w:val="0"/>
      <w:divBdr>
        <w:top w:val="none" w:sz="0" w:space="0" w:color="auto"/>
        <w:left w:val="none" w:sz="0" w:space="0" w:color="auto"/>
        <w:bottom w:val="none" w:sz="0" w:space="0" w:color="auto"/>
        <w:right w:val="none" w:sz="0" w:space="0" w:color="auto"/>
      </w:divBdr>
    </w:div>
    <w:div w:id="437725172">
      <w:bodyDiv w:val="1"/>
      <w:marLeft w:val="0"/>
      <w:marRight w:val="0"/>
      <w:marTop w:val="0"/>
      <w:marBottom w:val="0"/>
      <w:divBdr>
        <w:top w:val="none" w:sz="0" w:space="0" w:color="auto"/>
        <w:left w:val="none" w:sz="0" w:space="0" w:color="auto"/>
        <w:bottom w:val="none" w:sz="0" w:space="0" w:color="auto"/>
        <w:right w:val="none" w:sz="0" w:space="0" w:color="auto"/>
      </w:divBdr>
    </w:div>
    <w:div w:id="625160435">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0875345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139104623">
      <w:bodyDiv w:val="1"/>
      <w:marLeft w:val="0"/>
      <w:marRight w:val="0"/>
      <w:marTop w:val="0"/>
      <w:marBottom w:val="0"/>
      <w:divBdr>
        <w:top w:val="none" w:sz="0" w:space="0" w:color="auto"/>
        <w:left w:val="none" w:sz="0" w:space="0" w:color="auto"/>
        <w:bottom w:val="none" w:sz="0" w:space="0" w:color="auto"/>
        <w:right w:val="none" w:sz="0" w:space="0" w:color="auto"/>
      </w:divBdr>
    </w:div>
    <w:div w:id="1265262184">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761834452">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hyperlink" Target="http://127.0.0.1:8080/geoserver/web/" TargetMode="External"/><Relationship Id="rId39" Type="http://schemas.openxmlformats.org/officeDocument/2006/relationships/image" Target="media/image5.png"/><Relationship Id="rId21" Type="http://schemas.openxmlformats.org/officeDocument/2006/relationships/hyperlink" Target="https://github.com/ngds/ckanext-ngds/wiki/Configuration-Parameters-for-NGDS" TargetMode="External"/><Relationship Id="rId34" Type="http://schemas.openxmlformats.org/officeDocument/2006/relationships/hyperlink" Target="http://www.vmware.com/products/player/" TargetMode="External"/><Relationship Id="rId42" Type="http://schemas.openxmlformats.org/officeDocument/2006/relationships/image" Target="media/image8.png"/><Relationship Id="rId47" Type="http://schemas.openxmlformats.org/officeDocument/2006/relationships/image" Target="media/image13.png"/><Relationship Id="rId50" Type="http://schemas.openxmlformats.org/officeDocument/2006/relationships/image" Target="media/image15.png"/><Relationship Id="rId55" Type="http://schemas.openxmlformats.org/officeDocument/2006/relationships/image" Target="media/image19.jpe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hyperlink" Target="https://github.com/ngds/ckanext-ngds/wiki/The-NGDS-Package-and-Resource-Schema" TargetMode="External"/><Relationship Id="rId29" Type="http://schemas.openxmlformats.org/officeDocument/2006/relationships/hyperlink" Target="http://geothermaldata.org/ngds/data" TargetMode="External"/><Relationship Id="rId41" Type="http://schemas.openxmlformats.org/officeDocument/2006/relationships/image" Target="media/image7.png"/><Relationship Id="rId54" Type="http://schemas.openxmlformats.org/officeDocument/2006/relationships/hyperlink" Target="http://cntlm.sourceforge.net/"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hyperlink" Target="http://127.0.0.1/" TargetMode="External"/><Relationship Id="rId32" Type="http://schemas.openxmlformats.org/officeDocument/2006/relationships/hyperlink" Target="http://schemas.usgin.org/validate/cm" TargetMode="Externa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3" Type="http://schemas.openxmlformats.org/officeDocument/2006/relationships/image" Target="media/image18.png"/><Relationship Id="rId58" Type="http://schemas.openxmlformats.org/officeDocument/2006/relationships/image" Target="media/image22.emf"/><Relationship Id="rId5" Type="http://schemas.microsoft.com/office/2007/relationships/stylesWithEffects" Target="stylesWithEffects.xml"/><Relationship Id="rId15" Type="http://schemas.openxmlformats.org/officeDocument/2006/relationships/header" Target="header3.xml"/><Relationship Id="rId23" Type="http://schemas.openxmlformats.org/officeDocument/2006/relationships/comments" Target="comments.xml"/><Relationship Id="rId28" Type="http://schemas.openxmlformats.org/officeDocument/2006/relationships/hyperlink" Target="http://127.0.0.1/" TargetMode="External"/><Relationship Id="rId36" Type="http://schemas.openxmlformats.org/officeDocument/2006/relationships/hyperlink" Target="https://www.virtualbox.org/wiki/Downloads" TargetMode="External"/><Relationship Id="rId49" Type="http://schemas.openxmlformats.org/officeDocument/2006/relationships/hyperlink" Target="http://releases.ubuntu.com/12.04/" TargetMode="External"/><Relationship Id="rId57" Type="http://schemas.openxmlformats.org/officeDocument/2006/relationships/image" Target="media/image21.emf"/><Relationship Id="rId61" Type="http://schemas.openxmlformats.org/officeDocument/2006/relationships/footer" Target="footer6.xml"/><Relationship Id="rId10" Type="http://schemas.openxmlformats.org/officeDocument/2006/relationships/image" Target="media/image1.png"/><Relationship Id="rId19" Type="http://schemas.openxmlformats.org/officeDocument/2006/relationships/hyperlink" Target="https://github.com/ngds/ckanext-ngds/wiki/_pages" TargetMode="External"/><Relationship Id="rId31" Type="http://schemas.openxmlformats.org/officeDocument/2006/relationships/hyperlink" Target="http://schemas.usgin.org/models/" TargetMode="External"/><Relationship Id="rId44" Type="http://schemas.openxmlformats.org/officeDocument/2006/relationships/image" Target="media/image10.png"/><Relationship Id="rId52" Type="http://schemas.openxmlformats.org/officeDocument/2006/relationships/image" Target="media/image17.png"/><Relationship Id="rId60" Type="http://schemas.openxmlformats.org/officeDocument/2006/relationships/footer" Target="footer5.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hyperlink" Target="http://docs.ckan.org/en/ckan-2.1/api.html" TargetMode="External"/><Relationship Id="rId27" Type="http://schemas.openxmlformats.org/officeDocument/2006/relationships/image" Target="media/image2.PNG"/><Relationship Id="rId30" Type="http://schemas.openxmlformats.org/officeDocument/2006/relationships/hyperlink" Target="http://schemas.usgin.org/models/" TargetMode="External"/><Relationship Id="rId35" Type="http://schemas.openxmlformats.org/officeDocument/2006/relationships/hyperlink" Target="https://www.virtualbox.org/wiki/Downloads" TargetMode="External"/><Relationship Id="rId43" Type="http://schemas.openxmlformats.org/officeDocument/2006/relationships/image" Target="media/image9.png"/><Relationship Id="rId48" Type="http://schemas.openxmlformats.org/officeDocument/2006/relationships/image" Target="media/image14.png"/><Relationship Id="rId56" Type="http://schemas.openxmlformats.org/officeDocument/2006/relationships/image" Target="media/image20.jpeg"/><Relationship Id="rId8" Type="http://schemas.openxmlformats.org/officeDocument/2006/relationships/footnotes" Target="footnotes.xml"/><Relationship Id="rId51" Type="http://schemas.openxmlformats.org/officeDocument/2006/relationships/image" Target="media/image16.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hyperlink" Target="http://127.0.0.1/organization" TargetMode="External"/><Relationship Id="rId33" Type="http://schemas.openxmlformats.org/officeDocument/2006/relationships/hyperlink" Target="https://github.com/ngds/system-design/wiki" TargetMode="External"/><Relationship Id="rId38" Type="http://schemas.openxmlformats.org/officeDocument/2006/relationships/image" Target="media/image4.png"/><Relationship Id="rId46" Type="http://schemas.openxmlformats.org/officeDocument/2006/relationships/image" Target="media/image12.png"/><Relationship Id="rId59" Type="http://schemas.openxmlformats.org/officeDocument/2006/relationships/image" Target="media/image23.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6E896D-EC62-4F3A-BB13-03CE04EA07C8}">
  <ds:schemaRefs>
    <ds:schemaRef ds:uri="http://schemas.openxmlformats.org/officeDocument/2006/bibliography"/>
  </ds:schemaRefs>
</ds:datastoreItem>
</file>

<file path=customXml/itemProps2.xml><?xml version="1.0" encoding="utf-8"?>
<ds:datastoreItem xmlns:ds="http://schemas.openxmlformats.org/officeDocument/2006/customXml" ds:itemID="{27CA4AC1-232F-4412-B849-7E7D96CC1C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487</TotalTime>
  <Pages>26</Pages>
  <Words>5828</Words>
  <Characters>33220</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38971</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Christy Caudill</cp:lastModifiedBy>
  <cp:revision>7</cp:revision>
  <cp:lastPrinted>2014-03-27T19:09:00Z</cp:lastPrinted>
  <dcterms:created xsi:type="dcterms:W3CDTF">2014-03-30T17:36:00Z</dcterms:created>
  <dcterms:modified xsi:type="dcterms:W3CDTF">2014-04-01T18:36:00Z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