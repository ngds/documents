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249B" w:rsidRPr="00415183" w:rsidRDefault="009E249B" w:rsidP="00E80AAB">
      <w:pPr>
        <w:pStyle w:val="Title-Line1"/>
        <w:spacing w:before="0" w:line="240" w:lineRule="auto"/>
        <w:jc w:val="left"/>
        <w:rPr>
          <w:rFonts w:asciiTheme="minorHAnsi" w:hAnsiTheme="minorHAnsi"/>
        </w:rPr>
      </w:pPr>
    </w:p>
    <w:p w:rsidR="00E80AAB" w:rsidRPr="00AB74C6" w:rsidRDefault="009E249B" w:rsidP="00E80AAB">
      <w:pPr>
        <w:pStyle w:val="Title-Line-2"/>
        <w:spacing w:before="0" w:line="240" w:lineRule="auto"/>
        <w:rPr>
          <w:rFonts w:asciiTheme="minorHAnsi" w:hAnsiTheme="minorHAnsi"/>
          <w:i/>
          <w:color w:val="1F497D" w:themeColor="text2"/>
          <w:sz w:val="58"/>
          <w:szCs w:val="58"/>
        </w:rPr>
      </w:pPr>
      <w:r w:rsidRPr="00415183">
        <w:rPr>
          <w:rFonts w:asciiTheme="minorHAnsi" w:hAnsiTheme="minorHAnsi"/>
        </w:rPr>
        <w:t xml:space="preserve">     </w:t>
      </w:r>
      <w:r w:rsidRPr="00415183">
        <w:rPr>
          <w:rFonts w:asciiTheme="minorHAnsi" w:hAnsiTheme="minorHAnsi"/>
        </w:rPr>
        <w:br/>
      </w:r>
      <w:r w:rsidR="005027AB" w:rsidRPr="00AB74C6">
        <w:rPr>
          <w:rFonts w:asciiTheme="minorHAnsi" w:hAnsiTheme="minorHAnsi"/>
          <w:i/>
          <w:color w:val="1F497D" w:themeColor="text2"/>
          <w:sz w:val="58"/>
          <w:szCs w:val="58"/>
        </w:rPr>
        <w:fldChar w:fldCharType="begin"/>
      </w:r>
      <w:r w:rsidR="005027AB" w:rsidRPr="00AB74C6">
        <w:rPr>
          <w:rFonts w:asciiTheme="minorHAnsi" w:hAnsiTheme="minorHAnsi"/>
          <w:i/>
          <w:color w:val="1F497D" w:themeColor="text2"/>
          <w:sz w:val="58"/>
          <w:szCs w:val="58"/>
        </w:rPr>
        <w:instrText xml:space="preserve"> DOCPROPERTY  Project  \* MERGEFORMAT </w:instrText>
      </w:r>
      <w:r w:rsidR="005027AB" w:rsidRPr="00AB74C6">
        <w:rPr>
          <w:rFonts w:asciiTheme="minorHAnsi" w:hAnsiTheme="minorHAnsi"/>
          <w:i/>
          <w:color w:val="1F497D" w:themeColor="text2"/>
          <w:sz w:val="58"/>
          <w:szCs w:val="58"/>
        </w:rPr>
        <w:fldChar w:fldCharType="separate"/>
      </w:r>
      <w:r w:rsidR="00623C6B" w:rsidRPr="00AB74C6">
        <w:rPr>
          <w:rFonts w:asciiTheme="minorHAnsi" w:hAnsiTheme="minorHAnsi"/>
          <w:i/>
          <w:color w:val="1F497D" w:themeColor="text2"/>
          <w:sz w:val="58"/>
          <w:szCs w:val="58"/>
        </w:rPr>
        <w:t>National Geothermal Data System</w:t>
      </w:r>
      <w:r w:rsidR="005027AB" w:rsidRPr="00AB74C6">
        <w:rPr>
          <w:rFonts w:asciiTheme="minorHAnsi" w:hAnsiTheme="minorHAnsi"/>
          <w:i/>
          <w:color w:val="1F497D" w:themeColor="text2"/>
          <w:sz w:val="58"/>
          <w:szCs w:val="58"/>
        </w:rPr>
        <w:fldChar w:fldCharType="end"/>
      </w:r>
    </w:p>
    <w:p w:rsidR="009E249B" w:rsidRPr="00E80AAB" w:rsidRDefault="00AB74C6" w:rsidP="00E80AAB">
      <w:pPr>
        <w:pStyle w:val="Title-Line-2"/>
        <w:spacing w:before="0" w:line="240" w:lineRule="auto"/>
        <w:rPr>
          <w:rFonts w:asciiTheme="minorHAnsi" w:hAnsiTheme="minorHAnsi"/>
          <w:color w:val="1F497D" w:themeColor="text2"/>
          <w:sz w:val="60"/>
          <w:szCs w:val="60"/>
        </w:rPr>
      </w:pPr>
      <w:r>
        <w:rPr>
          <w:rFonts w:asciiTheme="minorHAnsi" w:hAnsiTheme="minorHAnsi"/>
          <w:sz w:val="56"/>
          <w:szCs w:val="56"/>
        </w:rPr>
        <mc:AlternateContent>
          <mc:Choice Requires="wps">
            <w:drawing>
              <wp:anchor distT="0" distB="0" distL="114300" distR="114300" simplePos="0" relativeHeight="251798528" behindDoc="0" locked="0" layoutInCell="1" allowOverlap="1">
                <wp:simplePos x="0" y="0"/>
                <wp:positionH relativeFrom="column">
                  <wp:posOffset>252729</wp:posOffset>
                </wp:positionH>
                <wp:positionV relativeFrom="paragraph">
                  <wp:posOffset>103505</wp:posOffset>
                </wp:positionV>
                <wp:extent cx="4562475" cy="9525"/>
                <wp:effectExtent l="0" t="0" r="28575" b="28575"/>
                <wp:wrapNone/>
                <wp:docPr id="3" name="Straight Connector 3"/>
                <wp:cNvGraphicFramePr/>
                <a:graphic xmlns:a="http://schemas.openxmlformats.org/drawingml/2006/main">
                  <a:graphicData uri="http://schemas.microsoft.com/office/word/2010/wordprocessingShape">
                    <wps:wsp>
                      <wps:cNvCnPr/>
                      <wps:spPr>
                        <a:xfrm flipV="1">
                          <a:off x="0" y="0"/>
                          <a:ext cx="4562475" cy="9525"/>
                        </a:xfrm>
                        <a:prstGeom prst="line">
                          <a:avLst/>
                        </a:prstGeom>
                        <a:ln w="19050">
                          <a:solidFill>
                            <a:schemeClr val="accent1">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3" o:spid="_x0000_s1026" style="position:absolute;flip:y;z-index:251798528;visibility:visible;mso-wrap-style:square;mso-wrap-distance-left:9pt;mso-wrap-distance-top:0;mso-wrap-distance-right:9pt;mso-wrap-distance-bottom:0;mso-position-horizontal:absolute;mso-position-horizontal-relative:text;mso-position-vertical:absolute;mso-position-vertical-relative:text" from="19.9pt,8.15pt" to="379.15pt,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" strokecolor="#95b3d7 [1940]" strokeweight="1.5pt"/>
            </w:pict>
          </mc:Fallback>
        </mc:AlternateContent>
      </w:r>
      <w:r w:rsidR="009E249B" w:rsidRPr="00E80AAB">
        <w:rPr>
          <w:rFonts w:asciiTheme="minorHAnsi" w:hAnsiTheme="minorHAnsi"/>
          <w:sz w:val="56"/>
          <w:szCs w:val="56"/>
        </w:rPr>
        <w:br/>
      </w:r>
      <w:r w:rsidR="00E80AAB">
        <w:rPr>
          <w:rFonts w:asciiTheme="minorHAnsi" w:hAnsiTheme="minorHAnsi"/>
          <w:szCs w:val="40"/>
        </w:rPr>
        <w:t xml:space="preserve">Node-In-A-Box </w:t>
      </w:r>
      <w:r w:rsidR="009E249B" w:rsidRPr="00E80AAB">
        <w:rPr>
          <w:rFonts w:asciiTheme="minorHAnsi" w:hAnsiTheme="minorHAnsi"/>
          <w:szCs w:val="40"/>
        </w:rPr>
        <w:t xml:space="preserve">Software </w:t>
      </w:r>
      <w:r w:rsidR="000F1287" w:rsidRPr="00E80AAB">
        <w:rPr>
          <w:rFonts w:asciiTheme="minorHAnsi" w:hAnsiTheme="minorHAnsi"/>
          <w:szCs w:val="40"/>
        </w:rPr>
        <w:t xml:space="preserve">Installation </w:t>
      </w:r>
      <w:r w:rsidR="00E80AAB">
        <w:rPr>
          <w:rFonts w:asciiTheme="minorHAnsi" w:hAnsiTheme="minorHAnsi"/>
          <w:szCs w:val="40"/>
        </w:rPr>
        <w:t>Instructions</w:t>
      </w:r>
    </w:p>
    <w:p w:rsidR="00986DCD" w:rsidRPr="00415183" w:rsidRDefault="00986DCD" w:rsidP="00415183">
      <w:pPr>
        <w:pStyle w:val="Title-Line-2"/>
        <w:spacing w:before="0" w:line="240" w:lineRule="auto"/>
        <w:rPr>
          <w:rFonts w:asciiTheme="minorHAnsi" w:hAnsiTheme="minorHAnsi"/>
        </w:rPr>
      </w:pPr>
    </w:p>
    <w:p w:rsidR="00A10193" w:rsidRDefault="00A10193" w:rsidP="00E80AAB">
      <w:pPr>
        <w:pStyle w:val="Title-Line-3"/>
        <w:spacing w:before="0" w:after="100" w:line="240" w:lineRule="auto"/>
        <w:jc w:val="left"/>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Default="00A10193" w:rsidP="00415183">
      <w:pPr>
        <w:pStyle w:val="Title-Line-3"/>
        <w:spacing w:before="0" w:after="100" w:line="240" w:lineRule="auto"/>
        <w:rPr>
          <w:rFonts w:asciiTheme="minorHAnsi" w:hAnsiTheme="minorHAnsi"/>
        </w:rPr>
      </w:pPr>
    </w:p>
    <w:p w:rsidR="00A10193" w:rsidRP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Arizona Geo</w:t>
      </w:r>
      <w:r w:rsidR="00E80AAB">
        <w:rPr>
          <w:rFonts w:asciiTheme="minorHAnsi" w:hAnsiTheme="minorHAnsi"/>
          <w:b w:val="0"/>
          <w:i/>
          <w:color w:val="548DD4" w:themeColor="text2" w:themeTint="99"/>
          <w:sz w:val="24"/>
          <w:szCs w:val="24"/>
        </w:rPr>
        <w:t>logical Survey</w:t>
      </w:r>
    </w:p>
    <w:p w:rsidR="00B362D7" w:rsidRDefault="00B362D7" w:rsidP="00B362D7">
      <w:pPr>
        <w:pStyle w:val="Title-Line-3"/>
        <w:spacing w:before="0" w:after="100" w:line="240" w:lineRule="auto"/>
        <w:jc w:val="left"/>
        <w:rPr>
          <w:rFonts w:asciiTheme="minorHAnsi" w:hAnsiTheme="minorHAnsi"/>
          <w:b w:val="0"/>
          <w:i/>
          <w:color w:val="548DD4" w:themeColor="text2" w:themeTint="99"/>
          <w:sz w:val="24"/>
          <w:szCs w:val="24"/>
        </w:rPr>
      </w:pPr>
      <w:r w:rsidRPr="00B362D7">
        <w:rPr>
          <w:rFonts w:asciiTheme="minorHAnsi" w:hAnsiTheme="minorHAnsi"/>
          <w:b w:val="0"/>
          <w:i/>
          <w:color w:val="548DD4" w:themeColor="text2" w:themeTint="99"/>
          <w:sz w:val="24"/>
          <w:szCs w:val="24"/>
        </w:rPr>
        <w:t>Christop</w:t>
      </w:r>
      <w:r w:rsidR="00E80AAB">
        <w:rPr>
          <w:rFonts w:asciiTheme="minorHAnsi" w:hAnsiTheme="minorHAnsi"/>
          <w:b w:val="0"/>
          <w:i/>
          <w:color w:val="548DD4" w:themeColor="text2" w:themeTint="99"/>
          <w:sz w:val="24"/>
          <w:szCs w:val="24"/>
        </w:rPr>
        <w:t>h Kuhmuench, Siemens Corp.</w:t>
      </w:r>
    </w:p>
    <w:p w:rsidR="00B362D7" w:rsidRDefault="006147EF" w:rsidP="00B362D7">
      <w:pPr>
        <w:pStyle w:val="Title-Line-3"/>
        <w:spacing w:before="0" w:after="100" w:line="240" w:lineRule="auto"/>
        <w:jc w:val="left"/>
        <w:rPr>
          <w:rFonts w:asciiTheme="minorHAnsi" w:hAnsiTheme="minorHAnsi"/>
          <w:b w:val="0"/>
          <w:i/>
          <w:color w:val="548DD4" w:themeColor="text2" w:themeTint="99"/>
          <w:sz w:val="24"/>
          <w:szCs w:val="24"/>
        </w:rPr>
      </w:pPr>
      <w:r>
        <w:rPr>
          <w:rFonts w:asciiTheme="minorHAnsi" w:hAnsiTheme="minorHAnsi"/>
          <w:b w:val="0"/>
          <w:i/>
          <w:color w:val="548DD4" w:themeColor="text2" w:themeTint="99"/>
          <w:sz w:val="24"/>
          <w:szCs w:val="24"/>
        </w:rPr>
        <w:t>version 1.0</w:t>
      </w:r>
      <w:r w:rsidR="00E80AAB">
        <w:rPr>
          <w:rFonts w:asciiTheme="minorHAnsi" w:hAnsiTheme="minorHAnsi"/>
          <w:b w:val="0"/>
          <w:i/>
          <w:color w:val="548DD4" w:themeColor="text2" w:themeTint="99"/>
          <w:sz w:val="24"/>
          <w:szCs w:val="24"/>
        </w:rPr>
        <w:t>; 2/21/2014</w:t>
      </w:r>
    </w:p>
    <w:p w:rsidR="00DB4A65" w:rsidRDefault="00DB4A65" w:rsidP="00B362D7">
      <w:pPr>
        <w:pStyle w:val="Title-Line-3"/>
        <w:spacing w:before="0" w:after="100" w:line="240" w:lineRule="auto"/>
        <w:jc w:val="left"/>
        <w:rPr>
          <w:rFonts w:asciiTheme="minorHAnsi" w:hAnsiTheme="minorHAnsi"/>
          <w:b w:val="0"/>
          <w:i/>
          <w:color w:val="548DD4" w:themeColor="text2" w:themeTint="99"/>
          <w:sz w:val="24"/>
          <w:szCs w:val="24"/>
        </w:rPr>
      </w:pPr>
    </w:p>
    <w:p w:rsid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drawing>
          <wp:inline distT="0" distB="0" distL="0" distR="0" wp14:anchorId="0AA1C2D2" wp14:editId="0EA7814A">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rsidR="00B362D7" w:rsidRPr="00DB4A65" w:rsidRDefault="00DB4A65" w:rsidP="00DB4A65">
      <w:pPr>
        <w:pStyle w:val="Title-Line-3"/>
        <w:spacing w:before="0" w:after="100" w:line="240" w:lineRule="auto"/>
        <w:jc w:val="left"/>
        <w:rPr>
          <w:rFonts w:asciiTheme="minorHAnsi" w:hAnsiTheme="minorHAnsi"/>
          <w:b w:val="0"/>
          <w:color w:val="548DD4" w:themeColor="text2" w:themeTint="99"/>
          <w:sz w:val="24"/>
          <w:szCs w:val="24"/>
        </w:rPr>
      </w:pPr>
      <w:r w:rsidRPr="00DB4A65">
        <w:rPr>
          <w:rFonts w:asciiTheme="minorHAnsi" w:hAnsiTheme="minorHAnsi"/>
          <w:b w:val="0"/>
          <w:color w:val="548DD4" w:themeColor="text2" w:themeTint="99"/>
          <w:sz w:val="24"/>
          <w:szCs w:val="24"/>
        </w:rPr>
        <w:t>This work is licensed under a Creative Commons Attribution 3.0 Unported License.</w:t>
      </w:r>
      <w:r>
        <w:rPr>
          <w:rFonts w:asciiTheme="minorHAnsi" w:hAnsiTheme="minorHAnsi"/>
          <w:b w:val="0"/>
          <w:color w:val="548DD4" w:themeColor="text2" w:themeTint="99"/>
          <w:sz w:val="24"/>
          <w:szCs w:val="24"/>
        </w:rPr>
        <w:t xml:space="preserve"> </w:t>
      </w:r>
      <w:r w:rsidRPr="00DB4A65">
        <w:rPr>
          <w:rFonts w:asciiTheme="minorHAnsi" w:hAnsiTheme="minorHAnsi"/>
          <w:b w:val="0"/>
          <w:color w:val="548DD4" w:themeColor="text2" w:themeTint="99"/>
          <w:sz w:val="24"/>
          <w:szCs w:val="24"/>
        </w:rPr>
        <w:t>Copyright © Arizona Geological Survey,</w:t>
      </w:r>
      <w:r>
        <w:rPr>
          <w:rFonts w:asciiTheme="minorHAnsi" w:hAnsiTheme="minorHAnsi"/>
          <w:b w:val="0"/>
          <w:color w:val="548DD4" w:themeColor="text2" w:themeTint="99"/>
          <w:sz w:val="24"/>
          <w:szCs w:val="24"/>
        </w:rPr>
        <w:t xml:space="preserve"> 2014</w:t>
      </w:r>
    </w:p>
    <w:p w:rsidR="005D31C2" w:rsidRDefault="005D31C2" w:rsidP="00B362D7">
      <w:pPr>
        <w:pStyle w:val="Title-Line-3"/>
        <w:spacing w:before="0" w:after="200" w:line="240" w:lineRule="auto"/>
        <w:rPr>
          <w:b w:val="0"/>
        </w:rPr>
      </w:pPr>
    </w:p>
    <w:p w:rsidR="00A10193" w:rsidRPr="00B362D7" w:rsidRDefault="003D0B95" w:rsidP="00B362D7">
      <w:pPr>
        <w:pStyle w:val="Title-Line-3"/>
        <w:spacing w:before="0" w:after="200" w:line="240" w:lineRule="auto"/>
        <w:rPr>
          <w:b w:val="0"/>
        </w:rPr>
      </w:pPr>
      <w:r>
        <w:rPr>
          <w:b w:val="0"/>
        </w:rPr>
        <w:t>Edit History</w:t>
      </w:r>
    </w:p>
    <w:tbl>
      <w:tblPr>
        <w:tblStyle w:val="TableElegant"/>
        <w:tblW w:w="8302" w:type="dxa"/>
        <w:tblLayout w:type="fixed"/>
        <w:tblLook w:val="0080" w:firstRow="0" w:lastRow="0" w:firstColumn="1" w:lastColumn="0" w:noHBand="0" w:noVBand="0"/>
      </w:tblPr>
      <w:tblGrid>
        <w:gridCol w:w="1008"/>
        <w:gridCol w:w="1267"/>
        <w:gridCol w:w="1883"/>
        <w:gridCol w:w="4144"/>
      </w:tblGrid>
      <w:tr w:rsidR="00F2482D" w:rsidRPr="005E68DF" w:rsidTr="00A10193">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267"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883"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A10193">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A10193">
        <w:trPr>
          <w:trHeight w:val="56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A10193">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A10193">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A10193">
        <w:trPr>
          <w:trHeight w:val="653"/>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267"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883"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A10193">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267"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883"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A10193">
        <w:trPr>
          <w:trHeight w:val="581"/>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267"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A10193">
        <w:trPr>
          <w:trHeight w:val="608"/>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267"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883"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r w:rsidR="00A10193" w:rsidRPr="005E68DF" w:rsidTr="00A10193">
        <w:trPr>
          <w:trHeight w:val="608"/>
        </w:trPr>
        <w:tc>
          <w:tcPr>
            <w:tcW w:w="1008" w:type="dxa"/>
          </w:tcPr>
          <w:p w:rsidR="00A10193" w:rsidRDefault="006147EF" w:rsidP="00415183">
            <w:pPr>
              <w:pStyle w:val="Tabletext0"/>
              <w:spacing w:after="100" w:line="240" w:lineRule="auto"/>
              <w:jc w:val="both"/>
              <w:rPr>
                <w:rFonts w:asciiTheme="minorHAnsi" w:hAnsiTheme="minorHAnsi" w:cs="Arial"/>
              </w:rPr>
            </w:pPr>
            <w:r>
              <w:rPr>
                <w:rFonts w:asciiTheme="minorHAnsi" w:hAnsiTheme="minorHAnsi" w:cs="Arial"/>
              </w:rPr>
              <w:t>1.0</w:t>
            </w:r>
          </w:p>
        </w:tc>
        <w:tc>
          <w:tcPr>
            <w:tcW w:w="1267" w:type="dxa"/>
          </w:tcPr>
          <w:p w:rsidR="00A10193" w:rsidRDefault="00A10193" w:rsidP="00415183">
            <w:pPr>
              <w:pStyle w:val="Tabletext0"/>
              <w:spacing w:after="100" w:line="240" w:lineRule="auto"/>
              <w:jc w:val="both"/>
              <w:rPr>
                <w:rFonts w:asciiTheme="minorHAnsi" w:hAnsiTheme="minorHAnsi" w:cs="Arial"/>
              </w:rPr>
            </w:pPr>
            <w:r>
              <w:rPr>
                <w:rFonts w:asciiTheme="minorHAnsi" w:hAnsiTheme="minorHAnsi" w:cs="Arial"/>
              </w:rPr>
              <w:t>Christy Ca</w:t>
            </w:r>
            <w:r>
              <w:rPr>
                <w:rFonts w:asciiTheme="minorHAnsi" w:hAnsiTheme="minorHAnsi" w:cs="Arial"/>
              </w:rPr>
              <w:t>u</w:t>
            </w:r>
            <w:r>
              <w:rPr>
                <w:rFonts w:asciiTheme="minorHAnsi" w:hAnsiTheme="minorHAnsi" w:cs="Arial"/>
              </w:rPr>
              <w:t>dill</w:t>
            </w:r>
          </w:p>
        </w:tc>
        <w:tc>
          <w:tcPr>
            <w:tcW w:w="1883" w:type="dxa"/>
          </w:tcPr>
          <w:p w:rsidR="00A10193" w:rsidRDefault="001572ED" w:rsidP="00415183">
            <w:pPr>
              <w:pStyle w:val="Tabletext0"/>
              <w:spacing w:after="100" w:line="240" w:lineRule="auto"/>
              <w:jc w:val="both"/>
              <w:rPr>
                <w:rFonts w:asciiTheme="minorHAnsi" w:hAnsiTheme="minorHAnsi" w:cs="Arial"/>
              </w:rPr>
            </w:pPr>
            <w:r>
              <w:rPr>
                <w:rFonts w:asciiTheme="minorHAnsi" w:hAnsiTheme="minorHAnsi" w:cs="Arial"/>
              </w:rPr>
              <w:t>2/21</w:t>
            </w:r>
            <w:r w:rsidR="00A10193">
              <w:rPr>
                <w:rFonts w:asciiTheme="minorHAnsi" w:hAnsiTheme="minorHAnsi" w:cs="Arial"/>
              </w:rPr>
              <w:t>/2014</w:t>
            </w:r>
          </w:p>
        </w:tc>
        <w:tc>
          <w:tcPr>
            <w:tcW w:w="4144" w:type="dxa"/>
          </w:tcPr>
          <w:p w:rsidR="00A10193" w:rsidRDefault="00A10193" w:rsidP="002460C4">
            <w:pPr>
              <w:pStyle w:val="Tabletext0"/>
              <w:spacing w:after="100" w:line="240" w:lineRule="auto"/>
              <w:jc w:val="both"/>
              <w:rPr>
                <w:rFonts w:asciiTheme="minorHAnsi" w:hAnsiTheme="minorHAnsi" w:cs="Arial"/>
              </w:rPr>
            </w:pPr>
            <w:r>
              <w:rPr>
                <w:rFonts w:asciiTheme="minorHAnsi" w:hAnsiTheme="minorHAnsi" w:cs="Arial"/>
              </w:rPr>
              <w:t>Formatting changes</w:t>
            </w:r>
            <w:r w:rsidR="006147EF">
              <w:rPr>
                <w:rFonts w:asciiTheme="minorHAnsi" w:hAnsiTheme="minorHAnsi" w:cs="Arial"/>
              </w:rPr>
              <w:t>, minor edits and figure u</w:t>
            </w:r>
            <w:r w:rsidR="006147EF">
              <w:rPr>
                <w:rFonts w:asciiTheme="minorHAnsi" w:hAnsiTheme="minorHAnsi" w:cs="Arial"/>
              </w:rPr>
              <w:t>p</w:t>
            </w:r>
            <w:r w:rsidR="006147EF">
              <w:rPr>
                <w:rFonts w:asciiTheme="minorHAnsi" w:hAnsiTheme="minorHAnsi" w:cs="Arial"/>
              </w:rPr>
              <w:t>dates</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cstheme="minorHAnsi"/>
          <w:b w:val="0"/>
          <w:bCs/>
          <w:kern w:val="0"/>
          <w:sz w:val="22"/>
        </w:rPr>
        <w:id w:val="1721471399"/>
        <w:docPartObj>
          <w:docPartGallery w:val="Table of Contents"/>
          <w:docPartUnique/>
        </w:docPartObj>
      </w:sdtPr>
      <w:sdtEndPr>
        <w:rPr>
          <w:rFonts w:cstheme="minorBidi"/>
          <w:bCs w:val="0"/>
          <w:noProof/>
        </w:rPr>
      </w:sdtEndPr>
      <w:sdtContent>
        <w:bookmarkEnd w:id="0" w:displacedByCustomXml="prev"/>
        <w:p w:rsidR="00B02B6A" w:rsidRPr="006147EF" w:rsidRDefault="00B479CD" w:rsidP="006147EF">
          <w:pPr>
            <w:pStyle w:val="Heading1frontmatteronly"/>
            <w:spacing w:after="0" w:line="240" w:lineRule="auto"/>
            <w:rPr>
              <w:rFonts w:asciiTheme="minorHAnsi" w:hAnsiTheme="minorHAnsi" w:cstheme="minorHAnsi"/>
              <w:b w:val="0"/>
              <w:szCs w:val="36"/>
            </w:rPr>
          </w:pPr>
          <w:r w:rsidRPr="006147EF">
            <w:rPr>
              <w:rFonts w:asciiTheme="minorHAnsi" w:hAnsiTheme="minorHAnsi" w:cstheme="minorHAnsi"/>
              <w:b w:val="0"/>
              <w:szCs w:val="36"/>
            </w:rPr>
            <w:t>Contents</w:t>
          </w:r>
        </w:p>
        <w:p w:rsidR="00F57563" w:rsidRPr="006147EF" w:rsidRDefault="00B02B6A" w:rsidP="006147EF">
          <w:pPr>
            <w:pStyle w:val="TOC1"/>
            <w:spacing w:after="0" w:line="240" w:lineRule="auto"/>
            <w:rPr>
              <w:rFonts w:asciiTheme="minorHAnsi" w:hAnsiTheme="minorHAnsi" w:cstheme="minorHAnsi"/>
              <w:b w:val="0"/>
              <w:kern w:val="0"/>
            </w:rPr>
          </w:pPr>
          <w:r w:rsidRPr="006147EF">
            <w:rPr>
              <w:rFonts w:asciiTheme="minorHAnsi" w:hAnsiTheme="minorHAnsi" w:cstheme="minorHAnsi"/>
              <w:b w:val="0"/>
            </w:rPr>
            <w:fldChar w:fldCharType="begin"/>
          </w:r>
          <w:r w:rsidRPr="006147EF">
            <w:rPr>
              <w:rFonts w:asciiTheme="minorHAnsi" w:hAnsiTheme="minorHAnsi" w:cstheme="minorHAnsi"/>
              <w:b w:val="0"/>
            </w:rPr>
            <w:instrText xml:space="preserve"> TOC \o "1-3" \h \z \u </w:instrText>
          </w:r>
          <w:r w:rsidRPr="006147EF">
            <w:rPr>
              <w:rFonts w:asciiTheme="minorHAnsi" w:hAnsiTheme="minorHAnsi" w:cstheme="minorHAnsi"/>
              <w:b w:val="0"/>
            </w:rPr>
            <w:fldChar w:fldCharType="separate"/>
          </w:r>
          <w:hyperlink w:anchor="_Toc380756450" w:history="1">
            <w:r w:rsidR="00F57563" w:rsidRPr="006147EF">
              <w:rPr>
                <w:rStyle w:val="Hyperlink"/>
                <w:rFonts w:asciiTheme="minorHAnsi" w:hAnsiTheme="minorHAnsi" w:cstheme="minorHAnsi"/>
                <w:b w:val="0"/>
              </w:rPr>
              <w:t>1.</w:t>
            </w:r>
            <w:r w:rsidR="00F57563" w:rsidRPr="006147EF">
              <w:rPr>
                <w:rFonts w:asciiTheme="minorHAnsi" w:hAnsiTheme="minorHAnsi" w:cstheme="minorHAnsi"/>
                <w:b w:val="0"/>
                <w:kern w:val="0"/>
              </w:rPr>
              <w:tab/>
            </w:r>
            <w:r w:rsidR="00F57563" w:rsidRPr="006147EF">
              <w:rPr>
                <w:rStyle w:val="Hyperlink"/>
                <w:rFonts w:asciiTheme="minorHAnsi" w:hAnsiTheme="minorHAnsi" w:cstheme="minorHAnsi"/>
                <w:b w:val="0"/>
              </w:rPr>
              <w:t>Preface</w:t>
            </w:r>
            <w:r w:rsidR="00F57563" w:rsidRPr="006147EF">
              <w:rPr>
                <w:rFonts w:asciiTheme="minorHAnsi" w:hAnsiTheme="minorHAnsi" w:cstheme="minorHAnsi"/>
                <w:b w:val="0"/>
                <w:webHidden/>
              </w:rPr>
              <w:tab/>
            </w:r>
            <w:r w:rsidR="00F57563" w:rsidRPr="006147EF">
              <w:rPr>
                <w:rFonts w:asciiTheme="minorHAnsi" w:hAnsiTheme="minorHAnsi" w:cstheme="minorHAnsi"/>
                <w:b w:val="0"/>
                <w:webHidden/>
              </w:rPr>
              <w:fldChar w:fldCharType="begin"/>
            </w:r>
            <w:r w:rsidR="00F57563" w:rsidRPr="006147EF">
              <w:rPr>
                <w:rFonts w:asciiTheme="minorHAnsi" w:hAnsiTheme="minorHAnsi" w:cstheme="minorHAnsi"/>
                <w:b w:val="0"/>
                <w:webHidden/>
              </w:rPr>
              <w:instrText xml:space="preserve"> PAGEREF _Toc380756450 \h </w:instrText>
            </w:r>
            <w:r w:rsidR="00F57563" w:rsidRPr="006147EF">
              <w:rPr>
                <w:rFonts w:asciiTheme="minorHAnsi" w:hAnsiTheme="minorHAnsi" w:cstheme="minorHAnsi"/>
                <w:b w:val="0"/>
                <w:webHidden/>
              </w:rPr>
            </w:r>
            <w:r w:rsidR="00F57563" w:rsidRPr="006147EF">
              <w:rPr>
                <w:rFonts w:asciiTheme="minorHAnsi" w:hAnsiTheme="minorHAnsi" w:cstheme="minorHAnsi"/>
                <w:b w:val="0"/>
                <w:webHidden/>
              </w:rPr>
              <w:fldChar w:fldCharType="separate"/>
            </w:r>
            <w:r w:rsidR="00F57563" w:rsidRPr="006147EF">
              <w:rPr>
                <w:rFonts w:asciiTheme="minorHAnsi" w:hAnsiTheme="minorHAnsi" w:cstheme="minorHAnsi"/>
                <w:b w:val="0"/>
                <w:webHidden/>
              </w:rPr>
              <w:t>2</w:t>
            </w:r>
            <w:r w:rsidR="00F57563"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51" w:history="1">
            <w:r w:rsidRPr="006147EF">
              <w:rPr>
                <w:rStyle w:val="Hyperlink"/>
                <w:rFonts w:asciiTheme="minorHAnsi" w:hAnsiTheme="minorHAnsi" w:cstheme="minorHAnsi"/>
                <w:b w:val="0"/>
              </w:rPr>
              <w:t>1.1</w:t>
            </w:r>
            <w:r w:rsidRPr="006147EF">
              <w:rPr>
                <w:rFonts w:asciiTheme="minorHAnsi" w:hAnsiTheme="minorHAnsi" w:cstheme="minorHAnsi"/>
                <w:b w:val="0"/>
                <w:kern w:val="0"/>
              </w:rPr>
              <w:tab/>
            </w:r>
            <w:r w:rsidRPr="006147EF">
              <w:rPr>
                <w:rStyle w:val="Hyperlink"/>
                <w:rFonts w:asciiTheme="minorHAnsi" w:hAnsiTheme="minorHAnsi" w:cstheme="minorHAnsi"/>
                <w:b w:val="0"/>
              </w:rPr>
              <w:t>Purpose and Audience</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_Toc380756451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55" w:history="1">
            <w:r w:rsidRPr="006147EF">
              <w:rPr>
                <w:rStyle w:val="Hyperlink"/>
                <w:rFonts w:asciiTheme="minorHAnsi" w:hAnsiTheme="minorHAnsi" w:cstheme="minorHAnsi"/>
                <w:b w:val="0"/>
              </w:rPr>
              <w:t>1.2</w:t>
            </w:r>
            <w:r w:rsidRPr="006147EF">
              <w:rPr>
                <w:rFonts w:asciiTheme="minorHAnsi" w:hAnsiTheme="minorHAnsi" w:cstheme="minorHAnsi"/>
                <w:b w:val="0"/>
                <w:kern w:val="0"/>
              </w:rPr>
              <w:tab/>
            </w:r>
            <w:r w:rsidRPr="006147EF">
              <w:rPr>
                <w:rStyle w:val="Hyperlink"/>
                <w:rFonts w:asciiTheme="minorHAnsi" w:hAnsiTheme="minorHAnsi" w:cstheme="minorHAnsi"/>
                <w:b w:val="0"/>
              </w:rPr>
              <w:t>Document Roadmap</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_Toc380756455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56" w:history="1">
            <w:r w:rsidRPr="006147EF">
              <w:rPr>
                <w:rStyle w:val="Hyperlink"/>
                <w:rFonts w:asciiTheme="minorHAnsi" w:hAnsiTheme="minorHAnsi" w:cstheme="minorHAnsi"/>
                <w:b w:val="0"/>
              </w:rPr>
              <w:t>1.3</w:t>
            </w:r>
            <w:r w:rsidRPr="006147EF">
              <w:rPr>
                <w:rFonts w:asciiTheme="minorHAnsi" w:hAnsiTheme="minorHAnsi" w:cstheme="minorHAnsi"/>
                <w:b w:val="0"/>
                <w:kern w:val="0"/>
              </w:rPr>
              <w:tab/>
            </w:r>
            <w:r w:rsidRPr="006147EF">
              <w:rPr>
                <w:rStyle w:val="Hyperlink"/>
                <w:rFonts w:asciiTheme="minorHAnsi" w:hAnsiTheme="minorHAnsi" w:cstheme="minorHAnsi"/>
                <w:b w:val="0"/>
              </w:rPr>
              <w:t>System Scope and Background</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_Toc380756456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w:t>
            </w:r>
            <w:r w:rsidRPr="006147EF">
              <w:rPr>
                <w:rFonts w:asciiTheme="minorHAnsi" w:hAnsiTheme="minorHAnsi" w:cstheme="minorHAnsi"/>
                <w:b w:val="0"/>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457" w:history="1">
            <w:r w:rsidRPr="006147EF">
              <w:rPr>
                <w:rStyle w:val="Hyperlink"/>
                <w:rFonts w:asciiTheme="minorHAnsi" w:hAnsiTheme="minorHAnsi" w:cstheme="minorHAnsi"/>
              </w:rPr>
              <w:t>1.3.1</w:t>
            </w:r>
            <w:r w:rsidRPr="006147EF">
              <w:rPr>
                <w:rFonts w:asciiTheme="minorHAnsi" w:hAnsiTheme="minorHAnsi" w:cstheme="minorHAnsi"/>
                <w:kern w:val="0"/>
              </w:rPr>
              <w:tab/>
            </w:r>
            <w:r w:rsidR="006147EF">
              <w:rPr>
                <w:rFonts w:asciiTheme="minorHAnsi" w:hAnsiTheme="minorHAnsi" w:cstheme="minorHAnsi"/>
                <w:kern w:val="0"/>
              </w:rPr>
              <w:tab/>
            </w:r>
            <w:r w:rsidRPr="006147EF">
              <w:rPr>
                <w:rStyle w:val="Hyperlink"/>
                <w:rFonts w:asciiTheme="minorHAnsi" w:hAnsiTheme="minorHAnsi" w:cstheme="minorHAnsi"/>
              </w:rPr>
              <w:t>What is the NGDS Software Stack?</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_Toc380756457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3</w:t>
            </w:r>
            <w:r w:rsidRPr="006147EF">
              <w:rPr>
                <w:rFonts w:asciiTheme="minorHAnsi" w:hAnsiTheme="minorHAnsi" w:cstheme="minorHAnsi"/>
                <w:webHidden/>
              </w:rPr>
              <w:fldChar w:fldCharType="end"/>
            </w:r>
          </w:hyperlink>
        </w:p>
        <w:p w:rsidR="00F57563" w:rsidRPr="006147EF" w:rsidRDefault="00F57563" w:rsidP="006147EF">
          <w:pPr>
            <w:pStyle w:val="TOC1"/>
            <w:spacing w:after="0" w:line="240" w:lineRule="auto"/>
            <w:rPr>
              <w:rFonts w:asciiTheme="minorHAnsi" w:hAnsiTheme="minorHAnsi" w:cstheme="minorHAnsi"/>
              <w:b w:val="0"/>
              <w:kern w:val="0"/>
            </w:rPr>
          </w:pPr>
          <w:hyperlink w:anchor="_Toc380756458" w:history="1">
            <w:r w:rsidRPr="006147EF">
              <w:rPr>
                <w:rStyle w:val="Hyperlink"/>
                <w:rFonts w:asciiTheme="minorHAnsi" w:hAnsiTheme="minorHAnsi" w:cstheme="minorHAnsi"/>
                <w:b w:val="0"/>
              </w:rPr>
              <w:t>2.</w:t>
            </w:r>
            <w:r w:rsidRPr="006147EF">
              <w:rPr>
                <w:rFonts w:asciiTheme="minorHAnsi" w:hAnsiTheme="minorHAnsi" w:cstheme="minorHAnsi"/>
                <w:b w:val="0"/>
                <w:kern w:val="0"/>
              </w:rPr>
              <w:tab/>
            </w:r>
            <w:r w:rsidRPr="006147EF">
              <w:rPr>
                <w:rStyle w:val="Hyperlink"/>
                <w:rFonts w:asciiTheme="minorHAnsi" w:hAnsiTheme="minorHAnsi" w:cstheme="minorHAnsi"/>
                <w:b w:val="0"/>
              </w:rPr>
              <w:t>Quick Installation Guide</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_Toc380756458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3</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60" w:history="1">
            <w:r w:rsidRPr="006147EF">
              <w:rPr>
                <w:rStyle w:val="Hyperlink"/>
                <w:rFonts w:asciiTheme="minorHAnsi" w:hAnsiTheme="minorHAnsi" w:cstheme="minorHAnsi"/>
                <w:b w:val="0"/>
              </w:rPr>
              <w:t>2.1</w:t>
            </w:r>
            <w:r w:rsidRPr="006147EF">
              <w:rPr>
                <w:rFonts w:asciiTheme="minorHAnsi" w:hAnsiTheme="minorHAnsi" w:cstheme="minorHAnsi"/>
                <w:b w:val="0"/>
                <w:kern w:val="0"/>
              </w:rPr>
              <w:tab/>
            </w:r>
            <w:r w:rsidRPr="006147EF">
              <w:rPr>
                <w:rStyle w:val="Hyperlink"/>
                <w:rFonts w:asciiTheme="minorHAnsi" w:hAnsiTheme="minorHAnsi" w:cstheme="minorHAnsi"/>
                <w:b w:val="0"/>
              </w:rPr>
              <w:t>Install Xubuntu Linux</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_Toc380756460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3</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61" w:history="1">
            <w:r w:rsidRPr="006147EF">
              <w:rPr>
                <w:rStyle w:val="Hyperlink"/>
                <w:rFonts w:asciiTheme="minorHAnsi" w:hAnsiTheme="minorHAnsi" w:cstheme="minorHAnsi"/>
                <w:b w:val="0"/>
              </w:rPr>
              <w:t>2.2</w:t>
            </w:r>
            <w:r w:rsidRPr="006147EF">
              <w:rPr>
                <w:rFonts w:asciiTheme="minorHAnsi" w:hAnsiTheme="minorHAnsi" w:cstheme="minorHAnsi"/>
                <w:b w:val="0"/>
                <w:kern w:val="0"/>
              </w:rPr>
              <w:tab/>
            </w:r>
            <w:r w:rsidRPr="006147EF">
              <w:rPr>
                <w:rStyle w:val="Hyperlink"/>
                <w:rFonts w:asciiTheme="minorHAnsi" w:hAnsiTheme="minorHAnsi" w:cstheme="minorHAnsi"/>
                <w:b w:val="0"/>
              </w:rPr>
              <w:t>Update Apt-Get</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_Toc380756461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3</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62" w:history="1">
            <w:r w:rsidRPr="006147EF">
              <w:rPr>
                <w:rStyle w:val="Hyperlink"/>
                <w:rFonts w:asciiTheme="minorHAnsi" w:hAnsiTheme="minorHAnsi" w:cstheme="minorHAnsi"/>
                <w:b w:val="0"/>
              </w:rPr>
              <w:t>2.3</w:t>
            </w:r>
            <w:r w:rsidRPr="006147EF">
              <w:rPr>
                <w:rFonts w:asciiTheme="minorHAnsi" w:hAnsiTheme="minorHAnsi" w:cstheme="minorHAnsi"/>
                <w:b w:val="0"/>
                <w:kern w:val="0"/>
              </w:rPr>
              <w:tab/>
            </w:r>
            <w:r w:rsidRPr="006147EF">
              <w:rPr>
                <w:rStyle w:val="Hyperlink"/>
                <w:rFonts w:asciiTheme="minorHAnsi" w:hAnsiTheme="minorHAnsi" w:cstheme="minorHAnsi"/>
                <w:b w:val="0"/>
              </w:rPr>
              <w:t>Install the Oracle Java Development Kit (JDK)</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_Toc380756462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4</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63" w:history="1">
            <w:r w:rsidRPr="006147EF">
              <w:rPr>
                <w:rStyle w:val="Hyperlink"/>
                <w:rFonts w:asciiTheme="minorHAnsi" w:hAnsiTheme="minorHAnsi" w:cstheme="minorHAnsi"/>
                <w:b w:val="0"/>
              </w:rPr>
              <w:t>2.4</w:t>
            </w:r>
            <w:r w:rsidRPr="006147EF">
              <w:rPr>
                <w:rFonts w:asciiTheme="minorHAnsi" w:hAnsiTheme="minorHAnsi" w:cstheme="minorHAnsi"/>
                <w:b w:val="0"/>
                <w:kern w:val="0"/>
              </w:rPr>
              <w:tab/>
            </w:r>
            <w:r w:rsidRPr="006147EF">
              <w:rPr>
                <w:rStyle w:val="Hyperlink"/>
                <w:rFonts w:asciiTheme="minorHAnsi" w:hAnsiTheme="minorHAnsi" w:cstheme="minorHAnsi"/>
                <w:b w:val="0"/>
              </w:rPr>
              <w:t>Install Git</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_Toc380756463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4</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64" w:history="1">
            <w:r w:rsidRPr="006147EF">
              <w:rPr>
                <w:rStyle w:val="Hyperlink"/>
                <w:rFonts w:asciiTheme="minorHAnsi" w:hAnsiTheme="minorHAnsi" w:cstheme="minorHAnsi"/>
                <w:b w:val="0"/>
              </w:rPr>
              <w:t>2.5</w:t>
            </w:r>
            <w:r w:rsidRPr="006147EF">
              <w:rPr>
                <w:rFonts w:asciiTheme="minorHAnsi" w:hAnsiTheme="minorHAnsi" w:cstheme="minorHAnsi"/>
                <w:b w:val="0"/>
                <w:kern w:val="0"/>
              </w:rPr>
              <w:tab/>
            </w:r>
            <w:r w:rsidRPr="006147EF">
              <w:rPr>
                <w:rStyle w:val="Hyperlink"/>
                <w:rFonts w:asciiTheme="minorHAnsi" w:hAnsiTheme="minorHAnsi" w:cstheme="minorHAnsi"/>
                <w:b w:val="0"/>
              </w:rPr>
              <w:t>Start Apache Tomcat</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_Toc380756464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4</w:t>
            </w:r>
            <w:r w:rsidRPr="006147EF">
              <w:rPr>
                <w:rFonts w:asciiTheme="minorHAnsi" w:hAnsiTheme="minorHAnsi" w:cstheme="minorHAnsi"/>
                <w:b w:val="0"/>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478" w:history="1">
            <w:r w:rsidR="006147EF">
              <w:rPr>
                <w:rStyle w:val="Hyperlink"/>
                <w:rFonts w:asciiTheme="minorHAnsi" w:hAnsiTheme="minorHAnsi" w:cstheme="minorHAnsi"/>
              </w:rPr>
              <w:t>2.5.1</w:t>
            </w:r>
            <w:r w:rsidRPr="006147EF">
              <w:rPr>
                <w:rFonts w:asciiTheme="minorHAnsi" w:hAnsiTheme="minorHAnsi" w:cstheme="minorHAnsi"/>
                <w:kern w:val="0"/>
              </w:rPr>
              <w:tab/>
            </w:r>
            <w:r w:rsidR="006147EF">
              <w:rPr>
                <w:rFonts w:asciiTheme="minorHAnsi" w:hAnsiTheme="minorHAnsi" w:cstheme="minorHAnsi"/>
                <w:kern w:val="0"/>
              </w:rPr>
              <w:tab/>
            </w:r>
            <w:r w:rsidRPr="006147EF">
              <w:rPr>
                <w:rStyle w:val="Hyperlink"/>
                <w:rFonts w:asciiTheme="minorHAnsi" w:hAnsiTheme="minorHAnsi" w:cstheme="minorHAnsi"/>
              </w:rPr>
              <w:t>Log in with the following credentials:</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_Toc380756478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4</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479" w:history="1">
            <w:r w:rsidR="006147EF">
              <w:rPr>
                <w:rStyle w:val="Hyperlink"/>
                <w:rFonts w:asciiTheme="minorHAnsi" w:hAnsiTheme="minorHAnsi" w:cstheme="minorHAnsi"/>
              </w:rPr>
              <w:t xml:space="preserve">2.5.2 </w:t>
            </w:r>
            <w:r w:rsidR="006147EF">
              <w:rPr>
                <w:rStyle w:val="Hyperlink"/>
                <w:rFonts w:asciiTheme="minorHAnsi" w:hAnsiTheme="minorHAnsi" w:cstheme="minorHAnsi"/>
              </w:rPr>
              <w:tab/>
            </w:r>
            <w:r w:rsidR="006147EF">
              <w:rPr>
                <w:rStyle w:val="Hyperlink"/>
                <w:rFonts w:asciiTheme="minorHAnsi" w:hAnsiTheme="minorHAnsi" w:cstheme="minorHAnsi"/>
              </w:rPr>
              <w:tab/>
            </w:r>
            <w:r w:rsidRPr="006147EF">
              <w:rPr>
                <w:rStyle w:val="Hyperlink"/>
                <w:rFonts w:asciiTheme="minorHAnsi" w:hAnsiTheme="minorHAnsi" w:cstheme="minorHAnsi"/>
              </w:rPr>
              <w:t>Navigate to the following URL:</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_Toc380756479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4</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480" w:history="1">
            <w:r w:rsidR="006147EF">
              <w:rPr>
                <w:rStyle w:val="Hyperlink"/>
                <w:rFonts w:asciiTheme="minorHAnsi" w:hAnsiTheme="minorHAnsi" w:cstheme="minorHAnsi"/>
              </w:rPr>
              <w:t>2.5.3</w:t>
            </w:r>
            <w:r w:rsidR="006147EF">
              <w:rPr>
                <w:rStyle w:val="Hyperlink"/>
                <w:rFonts w:asciiTheme="minorHAnsi" w:hAnsiTheme="minorHAnsi" w:cstheme="minorHAnsi"/>
              </w:rPr>
              <w:tab/>
            </w:r>
            <w:r w:rsidR="006147EF">
              <w:rPr>
                <w:rStyle w:val="Hyperlink"/>
                <w:rFonts w:asciiTheme="minorHAnsi" w:hAnsiTheme="minorHAnsi" w:cstheme="minorHAnsi"/>
              </w:rPr>
              <w:tab/>
            </w:r>
            <w:r w:rsidRPr="006147EF">
              <w:rPr>
                <w:rStyle w:val="Hyperlink"/>
                <w:rFonts w:asciiTheme="minorHAnsi" w:hAnsiTheme="minorHAnsi" w:cstheme="minorHAnsi"/>
              </w:rPr>
              <w:t>Add a new organization; make the name of the organization:</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_Toc380756480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4</w:t>
            </w:r>
            <w:r w:rsidRPr="006147EF">
              <w:rPr>
                <w:rFonts w:asciiTheme="minorHAnsi" w:hAnsiTheme="minorHAnsi" w:cstheme="minorHAnsi"/>
                <w:webHidden/>
              </w:rPr>
              <w:fldChar w:fldCharType="end"/>
            </w:r>
          </w:hyperlink>
        </w:p>
        <w:p w:rsidR="00F57563" w:rsidRPr="006147EF" w:rsidRDefault="00F57563" w:rsidP="006147EF">
          <w:pPr>
            <w:pStyle w:val="TOC1"/>
            <w:spacing w:after="0" w:line="240" w:lineRule="auto"/>
            <w:rPr>
              <w:rFonts w:asciiTheme="minorHAnsi" w:hAnsiTheme="minorHAnsi" w:cstheme="minorHAnsi"/>
              <w:b w:val="0"/>
              <w:kern w:val="0"/>
            </w:rPr>
          </w:pPr>
          <w:hyperlink w:anchor="_Toc380756481" w:history="1">
            <w:r w:rsidRPr="006147EF">
              <w:rPr>
                <w:rStyle w:val="Hyperlink"/>
                <w:rFonts w:asciiTheme="minorHAnsi" w:hAnsiTheme="minorHAnsi" w:cstheme="minorHAnsi"/>
                <w:b w:val="0"/>
              </w:rPr>
              <w:t>3.</w:t>
            </w:r>
            <w:r w:rsidRPr="006147EF">
              <w:rPr>
                <w:rFonts w:asciiTheme="minorHAnsi" w:hAnsiTheme="minorHAnsi" w:cstheme="minorHAnsi"/>
                <w:b w:val="0"/>
                <w:kern w:val="0"/>
              </w:rPr>
              <w:tab/>
            </w:r>
            <w:r w:rsidRPr="006147EF">
              <w:rPr>
                <w:rStyle w:val="Hyperlink"/>
                <w:rFonts w:asciiTheme="minorHAnsi" w:hAnsiTheme="minorHAnsi" w:cstheme="minorHAnsi"/>
                <w:b w:val="0"/>
              </w:rPr>
              <w:t>Prerequisites</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_Toc380756481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5</w:t>
            </w:r>
            <w:r w:rsidRPr="006147EF">
              <w:rPr>
                <w:rFonts w:asciiTheme="minorHAnsi" w:hAnsiTheme="minorHAnsi" w:cstheme="minorHAnsi"/>
                <w:b w:val="0"/>
                <w:webHidden/>
              </w:rPr>
              <w:fldChar w:fldCharType="end"/>
            </w:r>
          </w:hyperlink>
        </w:p>
        <w:p w:rsidR="00F57563" w:rsidRPr="006147EF" w:rsidRDefault="00F57563" w:rsidP="006147EF">
          <w:pPr>
            <w:pStyle w:val="TOC1"/>
            <w:spacing w:after="0" w:line="240" w:lineRule="auto"/>
            <w:rPr>
              <w:rFonts w:asciiTheme="minorHAnsi" w:hAnsiTheme="minorHAnsi" w:cstheme="minorHAnsi"/>
              <w:b w:val="0"/>
              <w:kern w:val="0"/>
            </w:rPr>
          </w:pPr>
          <w:hyperlink w:anchor="_Toc380756482" w:history="1">
            <w:r w:rsidRPr="006147EF">
              <w:rPr>
                <w:rStyle w:val="Hyperlink"/>
                <w:rFonts w:asciiTheme="minorHAnsi" w:hAnsiTheme="minorHAnsi" w:cstheme="minorHAnsi"/>
                <w:b w:val="0"/>
              </w:rPr>
              <w:t>4.</w:t>
            </w:r>
            <w:r w:rsidRPr="006147EF">
              <w:rPr>
                <w:rFonts w:asciiTheme="minorHAnsi" w:hAnsiTheme="minorHAnsi" w:cstheme="minorHAnsi"/>
                <w:b w:val="0"/>
                <w:kern w:val="0"/>
              </w:rPr>
              <w:tab/>
            </w:r>
            <w:r w:rsidRPr="006147EF">
              <w:rPr>
                <w:rStyle w:val="Hyperlink"/>
                <w:rFonts w:asciiTheme="minorHAnsi" w:hAnsiTheme="minorHAnsi" w:cstheme="minorHAnsi"/>
                <w:b w:val="0"/>
              </w:rPr>
              <w:t>Install the NGDS Software Stack</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_Toc380756482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5</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85" w:history="1">
            <w:r w:rsidRPr="006147EF">
              <w:rPr>
                <w:rStyle w:val="Hyperlink"/>
                <w:rFonts w:asciiTheme="minorHAnsi" w:hAnsiTheme="minorHAnsi" w:cstheme="minorHAnsi"/>
                <w:b w:val="0"/>
              </w:rPr>
              <w:t>4.1</w:t>
            </w:r>
            <w:r w:rsidRPr="006147EF">
              <w:rPr>
                <w:rFonts w:asciiTheme="minorHAnsi" w:hAnsiTheme="minorHAnsi" w:cstheme="minorHAnsi"/>
                <w:b w:val="0"/>
                <w:kern w:val="0"/>
              </w:rPr>
              <w:tab/>
            </w:r>
            <w:r w:rsidRPr="006147EF">
              <w:rPr>
                <w:rStyle w:val="Hyperlink"/>
                <w:rFonts w:asciiTheme="minorHAnsi" w:hAnsiTheme="minorHAnsi" w:cstheme="minorHAnsi"/>
                <w:b w:val="0"/>
              </w:rPr>
              <w:t>Update Apt-Get</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_Toc380756485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6</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86" w:history="1">
            <w:r w:rsidRPr="006147EF">
              <w:rPr>
                <w:rStyle w:val="Hyperlink"/>
                <w:rFonts w:asciiTheme="minorHAnsi" w:hAnsiTheme="minorHAnsi" w:cstheme="minorHAnsi"/>
                <w:b w:val="0"/>
              </w:rPr>
              <w:t>4.2</w:t>
            </w:r>
            <w:r w:rsidRPr="006147EF">
              <w:rPr>
                <w:rFonts w:asciiTheme="minorHAnsi" w:hAnsiTheme="minorHAnsi" w:cstheme="minorHAnsi"/>
                <w:b w:val="0"/>
                <w:kern w:val="0"/>
              </w:rPr>
              <w:tab/>
            </w:r>
            <w:r w:rsidRPr="006147EF">
              <w:rPr>
                <w:rStyle w:val="Hyperlink"/>
                <w:rFonts w:asciiTheme="minorHAnsi" w:hAnsiTheme="minorHAnsi" w:cstheme="minorHAnsi"/>
                <w:b w:val="0"/>
              </w:rPr>
              <w:t>Install a Java Development Kit (JDK)</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_Toc380756486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6</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87" w:history="1">
            <w:r w:rsidRPr="006147EF">
              <w:rPr>
                <w:rStyle w:val="Hyperlink"/>
                <w:rFonts w:asciiTheme="minorHAnsi" w:hAnsiTheme="minorHAnsi" w:cstheme="minorHAnsi"/>
                <w:b w:val="0"/>
              </w:rPr>
              <w:t>4.3</w:t>
            </w:r>
            <w:r w:rsidRPr="006147EF">
              <w:rPr>
                <w:rFonts w:asciiTheme="minorHAnsi" w:hAnsiTheme="minorHAnsi" w:cstheme="minorHAnsi"/>
                <w:b w:val="0"/>
                <w:kern w:val="0"/>
              </w:rPr>
              <w:tab/>
            </w:r>
            <w:r w:rsidRPr="006147EF">
              <w:rPr>
                <w:rStyle w:val="Hyperlink"/>
                <w:rFonts w:asciiTheme="minorHAnsi" w:hAnsiTheme="minorHAnsi" w:cstheme="minorHAnsi"/>
                <w:b w:val="0"/>
              </w:rPr>
              <w:t>Install Git</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_Toc380756487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7</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88" w:history="1">
            <w:r w:rsidRPr="006147EF">
              <w:rPr>
                <w:rStyle w:val="Hyperlink"/>
                <w:rFonts w:asciiTheme="minorHAnsi" w:hAnsiTheme="minorHAnsi" w:cstheme="minorHAnsi"/>
                <w:b w:val="0"/>
              </w:rPr>
              <w:t>4.4</w:t>
            </w:r>
            <w:r w:rsidRPr="006147EF">
              <w:rPr>
                <w:rFonts w:asciiTheme="minorHAnsi" w:hAnsiTheme="minorHAnsi" w:cstheme="minorHAnsi"/>
                <w:b w:val="0"/>
                <w:kern w:val="0"/>
              </w:rPr>
              <w:tab/>
            </w:r>
            <w:r w:rsidRPr="006147EF">
              <w:rPr>
                <w:rStyle w:val="Hyperlink"/>
                <w:rFonts w:asciiTheme="minorHAnsi" w:hAnsiTheme="minorHAnsi" w:cstheme="minorHAnsi"/>
                <w:b w:val="0"/>
              </w:rPr>
              <w:t>Obtain the NGDS Software Stack Installation Files</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_Toc380756488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7</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89" w:history="1">
            <w:r w:rsidRPr="006147EF">
              <w:rPr>
                <w:rStyle w:val="Hyperlink"/>
                <w:rFonts w:asciiTheme="minorHAnsi" w:hAnsiTheme="minorHAnsi" w:cstheme="minorHAnsi"/>
                <w:b w:val="0"/>
              </w:rPr>
              <w:t>4.5</w:t>
            </w:r>
            <w:r w:rsidRPr="006147EF">
              <w:rPr>
                <w:rFonts w:asciiTheme="minorHAnsi" w:hAnsiTheme="minorHAnsi" w:cstheme="minorHAnsi"/>
                <w:b w:val="0"/>
                <w:kern w:val="0"/>
              </w:rPr>
              <w:tab/>
            </w:r>
            <w:r w:rsidRPr="006147EF">
              <w:rPr>
                <w:rStyle w:val="Hyperlink"/>
                <w:rFonts w:asciiTheme="minorHAnsi" w:hAnsiTheme="minorHAnsi" w:cstheme="minorHAnsi"/>
                <w:b w:val="0"/>
              </w:rPr>
              <w:t>Set Installation Parameters</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_Toc380756489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7</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90" w:history="1">
            <w:r w:rsidRPr="006147EF">
              <w:rPr>
                <w:rStyle w:val="Hyperlink"/>
                <w:rFonts w:asciiTheme="minorHAnsi" w:hAnsiTheme="minorHAnsi" w:cstheme="minorHAnsi"/>
                <w:b w:val="0"/>
              </w:rPr>
              <w:t>4.6</w:t>
            </w:r>
            <w:r w:rsidRPr="006147EF">
              <w:rPr>
                <w:rFonts w:asciiTheme="minorHAnsi" w:hAnsiTheme="minorHAnsi" w:cstheme="minorHAnsi"/>
                <w:b w:val="0"/>
                <w:kern w:val="0"/>
              </w:rPr>
              <w:tab/>
            </w:r>
            <w:r w:rsidRPr="006147EF">
              <w:rPr>
                <w:rStyle w:val="Hyperlink"/>
                <w:rFonts w:asciiTheme="minorHAnsi" w:hAnsiTheme="minorHAnsi" w:cstheme="minorHAnsi"/>
                <w:b w:val="0"/>
              </w:rPr>
              <w:t>Run the Installation Script</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_Toc380756490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8</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491" w:history="1">
            <w:r w:rsidRPr="006147EF">
              <w:rPr>
                <w:rStyle w:val="Hyperlink"/>
                <w:rFonts w:asciiTheme="minorHAnsi" w:hAnsiTheme="minorHAnsi" w:cstheme="minorHAnsi"/>
                <w:b w:val="0"/>
              </w:rPr>
              <w:t>4.7</w:t>
            </w:r>
            <w:r w:rsidRPr="006147EF">
              <w:rPr>
                <w:rFonts w:asciiTheme="minorHAnsi" w:hAnsiTheme="minorHAnsi" w:cstheme="minorHAnsi"/>
                <w:b w:val="0"/>
                <w:kern w:val="0"/>
              </w:rPr>
              <w:tab/>
            </w:r>
            <w:r w:rsidRPr="006147EF">
              <w:rPr>
                <w:rStyle w:val="Hyperlink"/>
                <w:rFonts w:asciiTheme="minorHAnsi" w:hAnsiTheme="minorHAnsi" w:cstheme="minorHAnsi"/>
                <w:b w:val="0"/>
              </w:rPr>
              <w:t>Final Steps</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_Toc380756491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8</w:t>
            </w:r>
            <w:r w:rsidRPr="006147EF">
              <w:rPr>
                <w:rFonts w:asciiTheme="minorHAnsi" w:hAnsiTheme="minorHAnsi" w:cstheme="minorHAnsi"/>
                <w:b w:val="0"/>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08" w:history="1">
            <w:r w:rsidR="006147EF">
              <w:rPr>
                <w:rStyle w:val="Hyperlink"/>
                <w:rFonts w:asciiTheme="minorHAnsi" w:hAnsiTheme="minorHAnsi" w:cstheme="minorHAnsi"/>
              </w:rPr>
              <w:t>4.7.1</w:t>
            </w:r>
            <w:r w:rsidR="006147EF">
              <w:rPr>
                <w:rStyle w:val="Hyperlink"/>
                <w:rFonts w:asciiTheme="minorHAnsi" w:hAnsiTheme="minorHAnsi" w:cstheme="minorHAnsi"/>
              </w:rPr>
              <w:tab/>
            </w:r>
            <w:r w:rsidR="006147EF">
              <w:rPr>
                <w:rStyle w:val="Hyperlink"/>
                <w:rFonts w:asciiTheme="minorHAnsi" w:hAnsiTheme="minorHAnsi" w:cstheme="minorHAnsi"/>
              </w:rPr>
              <w:tab/>
            </w:r>
            <w:r w:rsidRPr="006147EF">
              <w:rPr>
                <w:rStyle w:val="Hyperlink"/>
                <w:rFonts w:asciiTheme="minorHAnsi" w:hAnsiTheme="minorHAnsi" w:cstheme="minorHAnsi"/>
              </w:rPr>
              <w:t>Start Apache Tomcat</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_Toc380756508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8</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33" w:history="1">
            <w:r w:rsidR="006147EF">
              <w:rPr>
                <w:rStyle w:val="Hyperlink"/>
                <w:rFonts w:asciiTheme="minorHAnsi" w:hAnsiTheme="minorHAnsi" w:cstheme="minorHAnsi"/>
              </w:rPr>
              <w:t>4.7.2</w:t>
            </w:r>
            <w:r w:rsidR="006147EF">
              <w:rPr>
                <w:rStyle w:val="Hyperlink"/>
                <w:rFonts w:asciiTheme="minorHAnsi" w:hAnsiTheme="minorHAnsi" w:cstheme="minorHAnsi"/>
              </w:rPr>
              <w:tab/>
            </w:r>
            <w:r w:rsidR="006147EF">
              <w:rPr>
                <w:rStyle w:val="Hyperlink"/>
                <w:rFonts w:asciiTheme="minorHAnsi" w:hAnsiTheme="minorHAnsi" w:cstheme="minorHAnsi"/>
              </w:rPr>
              <w:tab/>
            </w:r>
            <w:r w:rsidRPr="006147EF">
              <w:rPr>
                <w:rStyle w:val="Hyperlink"/>
                <w:rFonts w:asciiTheme="minorHAnsi" w:hAnsiTheme="minorHAnsi" w:cstheme="minorHAnsi"/>
              </w:rPr>
              <w:t>Log in with the following credentials:</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_Toc380756533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8</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35" w:history="1">
            <w:r w:rsidR="006147EF">
              <w:rPr>
                <w:rStyle w:val="Hyperlink"/>
                <w:rFonts w:asciiTheme="minorHAnsi" w:hAnsiTheme="minorHAnsi" w:cstheme="minorHAnsi"/>
              </w:rPr>
              <w:t>4.7.3</w:t>
            </w:r>
            <w:r w:rsidR="006147EF">
              <w:rPr>
                <w:rStyle w:val="Hyperlink"/>
                <w:rFonts w:asciiTheme="minorHAnsi" w:hAnsiTheme="minorHAnsi" w:cstheme="minorHAnsi"/>
              </w:rPr>
              <w:tab/>
            </w:r>
            <w:r w:rsidR="006147EF">
              <w:rPr>
                <w:rStyle w:val="Hyperlink"/>
                <w:rFonts w:asciiTheme="minorHAnsi" w:hAnsiTheme="minorHAnsi" w:cstheme="minorHAnsi"/>
              </w:rPr>
              <w:tab/>
            </w:r>
            <w:r w:rsidRPr="006147EF">
              <w:rPr>
                <w:rStyle w:val="Hyperlink"/>
                <w:rFonts w:asciiTheme="minorHAnsi" w:hAnsiTheme="minorHAnsi" w:cstheme="minorHAnsi"/>
              </w:rPr>
              <w:t>Navigate to the following URL:</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_Toc380756535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9</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36" w:history="1">
            <w:r w:rsidR="006147EF">
              <w:rPr>
                <w:rStyle w:val="Hyperlink"/>
                <w:rFonts w:asciiTheme="minorHAnsi" w:hAnsiTheme="minorHAnsi" w:cstheme="minorHAnsi"/>
              </w:rPr>
              <w:t>4.7.4</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Add a new organization; make the name of the organization:</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_Toc380756536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9</w:t>
            </w:r>
            <w:r w:rsidRPr="006147EF">
              <w:rPr>
                <w:rFonts w:asciiTheme="minorHAnsi" w:hAnsiTheme="minorHAnsi" w:cstheme="minorHAnsi"/>
                <w:webHidden/>
              </w:rPr>
              <w:fldChar w:fldCharType="end"/>
            </w:r>
          </w:hyperlink>
        </w:p>
        <w:p w:rsidR="00F57563" w:rsidRPr="006147EF" w:rsidRDefault="00F57563" w:rsidP="006147EF">
          <w:pPr>
            <w:pStyle w:val="TOC1"/>
            <w:spacing w:after="0" w:line="240" w:lineRule="auto"/>
            <w:rPr>
              <w:rFonts w:asciiTheme="minorHAnsi" w:hAnsiTheme="minorHAnsi" w:cstheme="minorHAnsi"/>
              <w:b w:val="0"/>
              <w:kern w:val="0"/>
            </w:rPr>
          </w:pPr>
          <w:hyperlink w:anchor="_Toc380756537" w:history="1">
            <w:r w:rsidRPr="006147EF">
              <w:rPr>
                <w:rStyle w:val="Hyperlink"/>
                <w:rFonts w:asciiTheme="minorHAnsi" w:hAnsiTheme="minorHAnsi" w:cstheme="minorHAnsi"/>
                <w:b w:val="0"/>
              </w:rPr>
              <w:t>5.</w:t>
            </w:r>
            <w:r w:rsidRPr="006147EF">
              <w:rPr>
                <w:rFonts w:asciiTheme="minorHAnsi" w:hAnsiTheme="minorHAnsi" w:cstheme="minorHAnsi"/>
                <w:b w:val="0"/>
                <w:kern w:val="0"/>
              </w:rPr>
              <w:tab/>
            </w:r>
            <w:r w:rsidRPr="006147EF">
              <w:rPr>
                <w:rStyle w:val="Hyperlink"/>
                <w:rFonts w:asciiTheme="minorHAnsi" w:hAnsiTheme="minorHAnsi" w:cstheme="minorHAnsi"/>
                <w:b w:val="0"/>
              </w:rPr>
              <w:t>Troubleshooting your NGDS Installation</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_Toc380756537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9</w:t>
            </w:r>
            <w:r w:rsidRPr="006147EF">
              <w:rPr>
                <w:rFonts w:asciiTheme="minorHAnsi" w:hAnsiTheme="minorHAnsi" w:cstheme="minorHAnsi"/>
                <w:b w:val="0"/>
                <w:webHidden/>
              </w:rPr>
              <w:fldChar w:fldCharType="end"/>
            </w:r>
          </w:hyperlink>
        </w:p>
        <w:p w:rsidR="00F57563" w:rsidRPr="006147EF" w:rsidRDefault="00F57563" w:rsidP="006147EF">
          <w:pPr>
            <w:pStyle w:val="TOC1"/>
            <w:tabs>
              <w:tab w:val="left" w:pos="1440"/>
            </w:tabs>
            <w:spacing w:after="0" w:line="240" w:lineRule="auto"/>
            <w:rPr>
              <w:rFonts w:asciiTheme="minorHAnsi" w:hAnsiTheme="minorHAnsi" w:cstheme="minorHAnsi"/>
              <w:b w:val="0"/>
              <w:kern w:val="0"/>
            </w:rPr>
          </w:pPr>
          <w:hyperlink w:anchor="_Toc380756538" w:history="1">
            <w:r w:rsidRPr="006147EF">
              <w:rPr>
                <w:rStyle w:val="Hyperlink"/>
                <w:rFonts w:asciiTheme="minorHAnsi" w:hAnsiTheme="minorHAnsi" w:cstheme="minorHAnsi"/>
                <w:b w:val="0"/>
              </w:rPr>
              <w:t>Appendix A</w:t>
            </w:r>
            <w:r w:rsidRPr="006147EF">
              <w:rPr>
                <w:rFonts w:asciiTheme="minorHAnsi" w:hAnsiTheme="minorHAnsi" w:cstheme="minorHAnsi"/>
                <w:b w:val="0"/>
                <w:kern w:val="0"/>
              </w:rPr>
              <w:tab/>
            </w:r>
            <w:r w:rsidRPr="006147EF">
              <w:rPr>
                <w:rStyle w:val="Hyperlink"/>
                <w:rFonts w:asciiTheme="minorHAnsi" w:hAnsiTheme="minorHAnsi" w:cstheme="minorHAnsi"/>
                <w:b w:val="0"/>
              </w:rPr>
              <w:t>Installing a Virtual Machine</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_Toc380756538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10</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539" w:history="1">
            <w:r w:rsidRPr="006147EF">
              <w:rPr>
                <w:rStyle w:val="Hyperlink"/>
                <w:rFonts w:asciiTheme="minorHAnsi" w:hAnsiTheme="minorHAnsi" w:cstheme="minorHAnsi"/>
                <w:b w:val="0"/>
              </w:rPr>
              <w:t>A.1</w:t>
            </w:r>
            <w:r w:rsidRPr="006147EF">
              <w:rPr>
                <w:rFonts w:asciiTheme="minorHAnsi" w:hAnsiTheme="minorHAnsi" w:cstheme="minorHAnsi"/>
                <w:b w:val="0"/>
                <w:kern w:val="0"/>
              </w:rPr>
              <w:tab/>
            </w:r>
            <w:r w:rsidRPr="006147EF">
              <w:rPr>
                <w:rStyle w:val="Hyperlink"/>
                <w:rFonts w:asciiTheme="minorHAnsi" w:hAnsiTheme="minorHAnsi" w:cstheme="minorHAnsi"/>
                <w:b w:val="0"/>
              </w:rPr>
              <w:t>Creating an Ubuntu Linux Virtual Machine using VirtualBox</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_Toc380756539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10</w:t>
            </w:r>
            <w:r w:rsidRPr="006147EF">
              <w:rPr>
                <w:rFonts w:asciiTheme="minorHAnsi" w:hAnsiTheme="minorHAnsi" w:cstheme="minorHAnsi"/>
                <w:b w:val="0"/>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40" w:history="1">
            <w:r w:rsidRPr="006147EF">
              <w:rPr>
                <w:rStyle w:val="Hyperlink"/>
                <w:rFonts w:asciiTheme="minorHAnsi" w:hAnsiTheme="minorHAnsi" w:cstheme="minorHAnsi"/>
              </w:rPr>
              <w:t>A.1.1</w:t>
            </w:r>
            <w:r w:rsidRPr="006147EF">
              <w:rPr>
                <w:rFonts w:asciiTheme="minorHAnsi" w:hAnsiTheme="minorHAnsi" w:cstheme="minorHAnsi"/>
                <w:kern w:val="0"/>
              </w:rPr>
              <w:tab/>
            </w:r>
            <w:r w:rsidR="006147EF">
              <w:rPr>
                <w:rFonts w:asciiTheme="minorHAnsi" w:hAnsiTheme="minorHAnsi" w:cstheme="minorHAnsi"/>
                <w:kern w:val="0"/>
              </w:rPr>
              <w:tab/>
            </w:r>
            <w:r w:rsidRPr="006147EF">
              <w:rPr>
                <w:rStyle w:val="Hyperlink"/>
                <w:rFonts w:asciiTheme="minorHAnsi" w:hAnsiTheme="minorHAnsi" w:cstheme="minorHAnsi"/>
              </w:rPr>
              <w:t>Download and install Oracle VM VirtualBox Manager</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_Toc380756540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10</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43" w:history="1">
            <w:r w:rsidRPr="006147EF">
              <w:rPr>
                <w:rStyle w:val="Hyperlink"/>
                <w:rFonts w:asciiTheme="minorHAnsi" w:hAnsiTheme="minorHAnsi" w:cstheme="minorHAnsi"/>
              </w:rPr>
              <w:t>A.1.2</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Create an Ubuntu Linux Virtual Machine</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_Toc380756543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10</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45" w:history="1">
            <w:r w:rsidRPr="006147EF">
              <w:rPr>
                <w:rStyle w:val="Hyperlink"/>
                <w:rFonts w:asciiTheme="minorHAnsi" w:hAnsiTheme="minorHAnsi" w:cstheme="minorHAnsi"/>
              </w:rPr>
              <w:t>A.1.3</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Configure your Virtual Machine</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_Toc380756545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13</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54" w:history="1">
            <w:r w:rsidRPr="006147EF">
              <w:rPr>
                <w:rStyle w:val="Hyperlink"/>
                <w:rFonts w:asciiTheme="minorHAnsi" w:hAnsiTheme="minorHAnsi" w:cstheme="minorHAnsi"/>
              </w:rPr>
              <w:t>A.1.4</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Download an Ubuntu ISO image</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_Toc380756554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15</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55" w:history="1">
            <w:r w:rsidRPr="006147EF">
              <w:rPr>
                <w:rStyle w:val="Hyperlink"/>
                <w:rFonts w:asciiTheme="minorHAnsi" w:hAnsiTheme="minorHAnsi" w:cstheme="minorHAnsi"/>
              </w:rPr>
              <w:t>A.1.5</w:t>
            </w:r>
            <w:r w:rsidRPr="006147EF">
              <w:rPr>
                <w:rFonts w:asciiTheme="minorHAnsi" w:hAnsiTheme="minorHAnsi" w:cstheme="minorHAnsi"/>
                <w:kern w:val="0"/>
              </w:rPr>
              <w:tab/>
            </w:r>
            <w:r w:rsidR="006147EF">
              <w:rPr>
                <w:rFonts w:asciiTheme="minorHAnsi" w:hAnsiTheme="minorHAnsi" w:cstheme="minorHAnsi"/>
                <w:kern w:val="0"/>
              </w:rPr>
              <w:tab/>
            </w:r>
            <w:r w:rsidRPr="006147EF">
              <w:rPr>
                <w:rStyle w:val="Hyperlink"/>
                <w:rFonts w:asciiTheme="minorHAnsi" w:hAnsiTheme="minorHAnsi" w:cstheme="minorHAnsi"/>
              </w:rPr>
              <w:t>Mount the Linux installation .ISO file in your virtual machine</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_Toc380756555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15</w:t>
            </w:r>
            <w:r w:rsidRPr="006147EF">
              <w:rPr>
                <w:rFonts w:asciiTheme="minorHAnsi" w:hAnsiTheme="minorHAnsi" w:cstheme="minorHAnsi"/>
                <w:webHidden/>
              </w:rPr>
              <w:fldChar w:fldCharType="end"/>
            </w:r>
          </w:hyperlink>
        </w:p>
        <w:p w:rsidR="00F57563" w:rsidRPr="006147EF" w:rsidRDefault="00F57563" w:rsidP="006147EF">
          <w:pPr>
            <w:pStyle w:val="TOC3"/>
            <w:tabs>
              <w:tab w:val="left" w:pos="1440"/>
            </w:tabs>
            <w:spacing w:after="0" w:line="240" w:lineRule="auto"/>
            <w:ind w:left="1440" w:hanging="936"/>
            <w:rPr>
              <w:rFonts w:asciiTheme="minorHAnsi" w:hAnsiTheme="minorHAnsi" w:cstheme="minorHAnsi"/>
              <w:kern w:val="0"/>
            </w:rPr>
          </w:pPr>
          <w:hyperlink w:anchor="_Toc380756556" w:history="1">
            <w:r w:rsidRPr="006147EF">
              <w:rPr>
                <w:rStyle w:val="Hyperlink"/>
                <w:rFonts w:asciiTheme="minorHAnsi" w:hAnsiTheme="minorHAnsi" w:cstheme="minorHAnsi"/>
              </w:rPr>
              <w:t>A.1.6</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Install Ubuntu Linux 12.04</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_Toc380756556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16</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57" w:history="1">
            <w:r w:rsidRPr="006147EF">
              <w:rPr>
                <w:rStyle w:val="Hyperlink"/>
                <w:rFonts w:asciiTheme="minorHAnsi" w:hAnsiTheme="minorHAnsi" w:cstheme="minorHAnsi"/>
              </w:rPr>
              <w:t>A.1.7</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Take a Snapshot</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_Toc380756557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18</w:t>
            </w:r>
            <w:r w:rsidRPr="006147EF">
              <w:rPr>
                <w:rFonts w:asciiTheme="minorHAnsi" w:hAnsiTheme="minorHAnsi" w:cstheme="minorHAnsi"/>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558" w:history="1">
            <w:r w:rsidRPr="006147EF">
              <w:rPr>
                <w:rStyle w:val="Hyperlink"/>
                <w:rFonts w:asciiTheme="minorHAnsi" w:hAnsiTheme="minorHAnsi" w:cstheme="minorHAnsi"/>
                <w:b w:val="0"/>
              </w:rPr>
              <w:t>A.2</w:t>
            </w:r>
            <w:r w:rsidRPr="006147EF">
              <w:rPr>
                <w:rFonts w:asciiTheme="minorHAnsi" w:hAnsiTheme="minorHAnsi" w:cstheme="minorHAnsi"/>
                <w:b w:val="0"/>
                <w:kern w:val="0"/>
              </w:rPr>
              <w:tab/>
            </w:r>
            <w:r w:rsidRPr="006147EF">
              <w:rPr>
                <w:rStyle w:val="Hyperlink"/>
                <w:rFonts w:asciiTheme="minorHAnsi" w:hAnsiTheme="minorHAnsi" w:cstheme="minorHAnsi"/>
                <w:b w:val="0"/>
              </w:rPr>
              <w:t>Accommodating a corporate firewall (OPTIONAL)</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_Toc380756558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18</w:t>
            </w:r>
            <w:r w:rsidRPr="006147EF">
              <w:rPr>
                <w:rFonts w:asciiTheme="minorHAnsi" w:hAnsiTheme="minorHAnsi" w:cstheme="minorHAnsi"/>
                <w:b w:val="0"/>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59" w:history="1">
            <w:r w:rsidRPr="006147EF">
              <w:rPr>
                <w:rStyle w:val="Hyperlink"/>
                <w:rFonts w:asciiTheme="minorHAnsi" w:hAnsiTheme="minorHAnsi" w:cstheme="minorHAnsi"/>
              </w:rPr>
              <w:t>A.2.1</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Install and Configure CNTLM</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_Toc380756559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18</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60" w:history="1">
            <w:r w:rsidRPr="006147EF">
              <w:rPr>
                <w:rStyle w:val="Hyperlink"/>
                <w:rFonts w:asciiTheme="minorHAnsi" w:hAnsiTheme="minorHAnsi" w:cstheme="minorHAnsi"/>
              </w:rPr>
              <w:t>A.2.2</w:t>
            </w:r>
            <w:r w:rsidR="006147EF">
              <w:rPr>
                <w:rStyle w:val="Hyperlink"/>
                <w:rFonts w:asciiTheme="minorHAnsi" w:hAnsiTheme="minorHAnsi" w:cstheme="minorHAnsi"/>
              </w:rPr>
              <w:tab/>
            </w:r>
            <w:r w:rsidRPr="006147EF">
              <w:rPr>
                <w:rFonts w:asciiTheme="minorHAnsi" w:hAnsiTheme="minorHAnsi" w:cstheme="minorHAnsi"/>
                <w:kern w:val="0"/>
              </w:rPr>
              <w:tab/>
            </w:r>
            <w:r w:rsidRPr="006147EF">
              <w:rPr>
                <w:rStyle w:val="Hyperlink"/>
                <w:rFonts w:asciiTheme="minorHAnsi" w:hAnsiTheme="minorHAnsi" w:cstheme="minorHAnsi"/>
              </w:rPr>
              <w:t>Configure your virtual machine environment to use CNTLM as its proxy</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_Toc380756560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19</w:t>
            </w:r>
            <w:r w:rsidRPr="006147EF">
              <w:rPr>
                <w:rFonts w:asciiTheme="minorHAnsi" w:hAnsiTheme="minorHAnsi" w:cstheme="minorHAnsi"/>
                <w:webHidden/>
              </w:rPr>
              <w:fldChar w:fldCharType="end"/>
            </w:r>
          </w:hyperlink>
        </w:p>
        <w:p w:rsidR="00F57563" w:rsidRPr="006147EF" w:rsidRDefault="00F57563" w:rsidP="006147EF">
          <w:pPr>
            <w:pStyle w:val="TOC3"/>
            <w:tabs>
              <w:tab w:val="clear" w:pos="994"/>
              <w:tab w:val="left" w:pos="1440"/>
            </w:tabs>
            <w:spacing w:after="0" w:line="240" w:lineRule="auto"/>
            <w:rPr>
              <w:rFonts w:asciiTheme="minorHAnsi" w:hAnsiTheme="minorHAnsi" w:cstheme="minorHAnsi"/>
              <w:kern w:val="0"/>
            </w:rPr>
          </w:pPr>
          <w:hyperlink w:anchor="_Toc380756561" w:history="1">
            <w:r w:rsidRPr="006147EF">
              <w:rPr>
                <w:rStyle w:val="Hyperlink"/>
                <w:rFonts w:asciiTheme="minorHAnsi" w:hAnsiTheme="minorHAnsi" w:cstheme="minorHAnsi"/>
              </w:rPr>
              <w:t>A.2.3</w:t>
            </w:r>
            <w:r w:rsidRPr="006147EF">
              <w:rPr>
                <w:rFonts w:asciiTheme="minorHAnsi" w:hAnsiTheme="minorHAnsi" w:cstheme="minorHAnsi"/>
                <w:kern w:val="0"/>
              </w:rPr>
              <w:tab/>
            </w:r>
            <w:r w:rsidR="006147EF">
              <w:rPr>
                <w:rFonts w:asciiTheme="minorHAnsi" w:hAnsiTheme="minorHAnsi" w:cstheme="minorHAnsi"/>
                <w:kern w:val="0"/>
              </w:rPr>
              <w:tab/>
            </w:r>
            <w:r w:rsidRPr="006147EF">
              <w:rPr>
                <w:rStyle w:val="Hyperlink"/>
                <w:rFonts w:asciiTheme="minorHAnsi" w:hAnsiTheme="minorHAnsi" w:cstheme="minorHAnsi"/>
              </w:rPr>
              <w:t>What to do if cntlm and proxy continue to cause issues</w:t>
            </w:r>
            <w:r w:rsidRPr="006147EF">
              <w:rPr>
                <w:rFonts w:asciiTheme="minorHAnsi" w:hAnsiTheme="minorHAnsi" w:cstheme="minorHAnsi"/>
                <w:webHidden/>
              </w:rPr>
              <w:tab/>
            </w:r>
            <w:r w:rsidRPr="006147EF">
              <w:rPr>
                <w:rFonts w:asciiTheme="minorHAnsi" w:hAnsiTheme="minorHAnsi" w:cstheme="minorHAnsi"/>
                <w:webHidden/>
              </w:rPr>
              <w:fldChar w:fldCharType="begin"/>
            </w:r>
            <w:r w:rsidRPr="006147EF">
              <w:rPr>
                <w:rFonts w:asciiTheme="minorHAnsi" w:hAnsiTheme="minorHAnsi" w:cstheme="minorHAnsi"/>
                <w:webHidden/>
              </w:rPr>
              <w:instrText xml:space="preserve"> PAGEREF _Toc380756561 \h </w:instrText>
            </w:r>
            <w:r w:rsidRPr="006147EF">
              <w:rPr>
                <w:rFonts w:asciiTheme="minorHAnsi" w:hAnsiTheme="minorHAnsi" w:cstheme="minorHAnsi"/>
                <w:webHidden/>
              </w:rPr>
            </w:r>
            <w:r w:rsidRPr="006147EF">
              <w:rPr>
                <w:rFonts w:asciiTheme="minorHAnsi" w:hAnsiTheme="minorHAnsi" w:cstheme="minorHAnsi"/>
                <w:webHidden/>
              </w:rPr>
              <w:fldChar w:fldCharType="separate"/>
            </w:r>
            <w:r w:rsidRPr="006147EF">
              <w:rPr>
                <w:rFonts w:asciiTheme="minorHAnsi" w:hAnsiTheme="minorHAnsi" w:cstheme="minorHAnsi"/>
                <w:webHidden/>
              </w:rPr>
              <w:t>21</w:t>
            </w:r>
            <w:r w:rsidRPr="006147EF">
              <w:rPr>
                <w:rFonts w:asciiTheme="minorHAnsi" w:hAnsiTheme="minorHAnsi" w:cstheme="minorHAnsi"/>
                <w:webHidden/>
              </w:rPr>
              <w:fldChar w:fldCharType="end"/>
            </w:r>
          </w:hyperlink>
        </w:p>
        <w:p w:rsidR="00F57563" w:rsidRPr="006147EF" w:rsidRDefault="00F57563" w:rsidP="006147EF">
          <w:pPr>
            <w:pStyle w:val="TOC1"/>
            <w:tabs>
              <w:tab w:val="clear" w:pos="504"/>
              <w:tab w:val="left" w:pos="1440"/>
              <w:tab w:val="left" w:pos="1987"/>
            </w:tabs>
            <w:spacing w:after="0" w:line="240" w:lineRule="auto"/>
            <w:rPr>
              <w:rFonts w:asciiTheme="minorHAnsi" w:hAnsiTheme="minorHAnsi" w:cstheme="minorHAnsi"/>
              <w:b w:val="0"/>
              <w:kern w:val="0"/>
            </w:rPr>
          </w:pPr>
          <w:hyperlink w:anchor="_Toc380756562" w:history="1">
            <w:r w:rsidRPr="006147EF">
              <w:rPr>
                <w:rStyle w:val="Hyperlink"/>
                <w:rFonts w:asciiTheme="minorHAnsi" w:hAnsiTheme="minorHAnsi" w:cstheme="minorHAnsi"/>
                <w:b w:val="0"/>
              </w:rPr>
              <w:t>Appendix B</w:t>
            </w:r>
            <w:r w:rsidR="006147EF">
              <w:rPr>
                <w:rFonts w:asciiTheme="minorHAnsi" w:hAnsiTheme="minorHAnsi" w:cstheme="minorHAnsi"/>
                <w:b w:val="0"/>
                <w:kern w:val="0"/>
              </w:rPr>
              <w:tab/>
            </w:r>
            <w:r w:rsidRPr="006147EF">
              <w:rPr>
                <w:rStyle w:val="Hyperlink"/>
                <w:rFonts w:asciiTheme="minorHAnsi" w:hAnsiTheme="minorHAnsi" w:cstheme="minorHAnsi"/>
                <w:b w:val="0"/>
              </w:rPr>
              <w:t>The development.ini file</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_Toc380756562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22</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565" w:history="1">
            <w:r w:rsidRPr="006147EF">
              <w:rPr>
                <w:rStyle w:val="Hyperlink"/>
                <w:rFonts w:asciiTheme="minorHAnsi" w:hAnsiTheme="minorHAnsi" w:cstheme="minorHAnsi"/>
                <w:b w:val="0"/>
              </w:rPr>
              <w:t>B.1</w:t>
            </w:r>
            <w:r w:rsidRPr="006147EF">
              <w:rPr>
                <w:rFonts w:asciiTheme="minorHAnsi" w:hAnsiTheme="minorHAnsi" w:cstheme="minorHAnsi"/>
                <w:b w:val="0"/>
                <w:kern w:val="0"/>
              </w:rPr>
              <w:tab/>
            </w:r>
            <w:r w:rsidRPr="006147EF">
              <w:rPr>
                <w:rStyle w:val="Hyperlink"/>
                <w:rFonts w:asciiTheme="minorHAnsi" w:hAnsiTheme="minorHAnsi" w:cstheme="minorHAnsi"/>
                <w:b w:val="0"/>
              </w:rPr>
              <w:t>Development.ini Considerations</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_Toc380756565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23</w:t>
            </w:r>
            <w:r w:rsidRPr="006147EF">
              <w:rPr>
                <w:rFonts w:asciiTheme="minorHAnsi" w:hAnsiTheme="minorHAnsi" w:cstheme="minorHAnsi"/>
                <w:b w:val="0"/>
                <w:webHidden/>
              </w:rPr>
              <w:fldChar w:fldCharType="end"/>
            </w:r>
          </w:hyperlink>
        </w:p>
        <w:p w:rsidR="00F57563" w:rsidRPr="006147EF" w:rsidRDefault="00F57563" w:rsidP="006147EF">
          <w:pPr>
            <w:pStyle w:val="TOC1"/>
            <w:tabs>
              <w:tab w:val="clear" w:pos="504"/>
              <w:tab w:val="left" w:pos="1440"/>
              <w:tab w:val="left" w:pos="1987"/>
            </w:tabs>
            <w:spacing w:after="0" w:line="240" w:lineRule="auto"/>
            <w:rPr>
              <w:rFonts w:asciiTheme="minorHAnsi" w:hAnsiTheme="minorHAnsi" w:cstheme="minorHAnsi"/>
              <w:b w:val="0"/>
              <w:kern w:val="0"/>
            </w:rPr>
          </w:pPr>
          <w:hyperlink w:anchor="_Toc380756566" w:history="1">
            <w:r w:rsidRPr="006147EF">
              <w:rPr>
                <w:rStyle w:val="Hyperlink"/>
                <w:rFonts w:asciiTheme="minorHAnsi" w:hAnsiTheme="minorHAnsi" w:cstheme="minorHAnsi"/>
                <w:b w:val="0"/>
              </w:rPr>
              <w:t>Appendix C</w:t>
            </w:r>
            <w:r w:rsidRPr="006147EF">
              <w:rPr>
                <w:rFonts w:asciiTheme="minorHAnsi" w:hAnsiTheme="minorHAnsi" w:cstheme="minorHAnsi"/>
                <w:b w:val="0"/>
                <w:kern w:val="0"/>
              </w:rPr>
              <w:tab/>
            </w:r>
            <w:r w:rsidRPr="006147EF">
              <w:rPr>
                <w:rStyle w:val="Hyperlink"/>
                <w:rFonts w:asciiTheme="minorHAnsi" w:hAnsiTheme="minorHAnsi" w:cstheme="minorHAnsi"/>
                <w:b w:val="0"/>
              </w:rPr>
              <w:t>Architectural and Deployment Diagrams</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_Toc380756566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24</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570" w:history="1">
            <w:r w:rsidRPr="006147EF">
              <w:rPr>
                <w:rStyle w:val="Hyperlink"/>
                <w:rFonts w:asciiTheme="minorHAnsi" w:hAnsiTheme="minorHAnsi" w:cstheme="minorHAnsi"/>
                <w:b w:val="0"/>
              </w:rPr>
              <w:t>C.1</w:t>
            </w:r>
            <w:r w:rsidRPr="006147EF">
              <w:rPr>
                <w:rFonts w:asciiTheme="minorHAnsi" w:hAnsiTheme="minorHAnsi" w:cstheme="minorHAnsi"/>
                <w:b w:val="0"/>
                <w:kern w:val="0"/>
              </w:rPr>
              <w:tab/>
            </w:r>
            <w:r w:rsidRPr="006147EF">
              <w:rPr>
                <w:rStyle w:val="Hyperlink"/>
                <w:rFonts w:asciiTheme="minorHAnsi" w:hAnsiTheme="minorHAnsi" w:cstheme="minorHAnsi"/>
                <w:b w:val="0"/>
              </w:rPr>
              <w:t>What is CKAN?</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_Toc380756570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24</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571" w:history="1">
            <w:r w:rsidRPr="006147EF">
              <w:rPr>
                <w:rStyle w:val="Hyperlink"/>
                <w:rFonts w:asciiTheme="minorHAnsi" w:hAnsiTheme="minorHAnsi" w:cstheme="minorHAnsi"/>
                <w:b w:val="0"/>
              </w:rPr>
              <w:t>C.2</w:t>
            </w:r>
            <w:r w:rsidRPr="006147EF">
              <w:rPr>
                <w:rFonts w:asciiTheme="minorHAnsi" w:hAnsiTheme="minorHAnsi" w:cstheme="minorHAnsi"/>
                <w:b w:val="0"/>
                <w:kern w:val="0"/>
              </w:rPr>
              <w:tab/>
            </w:r>
            <w:r w:rsidRPr="006147EF">
              <w:rPr>
                <w:rStyle w:val="Hyperlink"/>
                <w:rFonts w:asciiTheme="minorHAnsi" w:hAnsiTheme="minorHAnsi" w:cstheme="minorHAnsi"/>
                <w:b w:val="0"/>
              </w:rPr>
              <w:t>Domain Model</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_Toc380756571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25</w:t>
            </w:r>
            <w:r w:rsidRPr="006147EF">
              <w:rPr>
                <w:rFonts w:asciiTheme="minorHAnsi" w:hAnsiTheme="minorHAnsi" w:cstheme="minorHAnsi"/>
                <w:b w:val="0"/>
                <w:webHidden/>
              </w:rPr>
              <w:fldChar w:fldCharType="end"/>
            </w:r>
          </w:hyperlink>
        </w:p>
        <w:p w:rsidR="00F57563" w:rsidRPr="006147EF" w:rsidRDefault="00F57563" w:rsidP="006147EF">
          <w:pPr>
            <w:pStyle w:val="TOC2"/>
            <w:spacing w:before="0" w:after="0" w:line="240" w:lineRule="auto"/>
            <w:rPr>
              <w:rFonts w:asciiTheme="minorHAnsi" w:hAnsiTheme="minorHAnsi" w:cstheme="minorHAnsi"/>
              <w:b w:val="0"/>
              <w:kern w:val="0"/>
            </w:rPr>
          </w:pPr>
          <w:hyperlink w:anchor="_Toc380756572" w:history="1">
            <w:r w:rsidRPr="006147EF">
              <w:rPr>
                <w:rStyle w:val="Hyperlink"/>
                <w:rFonts w:asciiTheme="minorHAnsi" w:hAnsiTheme="minorHAnsi" w:cstheme="minorHAnsi"/>
                <w:b w:val="0"/>
              </w:rPr>
              <w:t>C.3</w:t>
            </w:r>
            <w:r w:rsidRPr="006147EF">
              <w:rPr>
                <w:rFonts w:asciiTheme="minorHAnsi" w:hAnsiTheme="minorHAnsi" w:cstheme="minorHAnsi"/>
                <w:b w:val="0"/>
                <w:kern w:val="0"/>
              </w:rPr>
              <w:tab/>
            </w:r>
            <w:r w:rsidRPr="006147EF">
              <w:rPr>
                <w:rStyle w:val="Hyperlink"/>
                <w:rFonts w:asciiTheme="minorHAnsi" w:hAnsiTheme="minorHAnsi" w:cstheme="minorHAnsi"/>
                <w:b w:val="0"/>
              </w:rPr>
              <w:t>Additional Notes on CKAN in Production Mode</w:t>
            </w:r>
            <w:r w:rsidRPr="006147EF">
              <w:rPr>
                <w:rFonts w:asciiTheme="minorHAnsi" w:hAnsiTheme="minorHAnsi" w:cstheme="minorHAnsi"/>
                <w:b w:val="0"/>
                <w:webHidden/>
              </w:rPr>
              <w:tab/>
            </w:r>
            <w:r w:rsidRPr="006147EF">
              <w:rPr>
                <w:rFonts w:asciiTheme="minorHAnsi" w:hAnsiTheme="minorHAnsi" w:cstheme="minorHAnsi"/>
                <w:b w:val="0"/>
                <w:webHidden/>
              </w:rPr>
              <w:fldChar w:fldCharType="begin"/>
            </w:r>
            <w:r w:rsidRPr="006147EF">
              <w:rPr>
                <w:rFonts w:asciiTheme="minorHAnsi" w:hAnsiTheme="minorHAnsi" w:cstheme="minorHAnsi"/>
                <w:b w:val="0"/>
                <w:webHidden/>
              </w:rPr>
              <w:instrText xml:space="preserve"> PAGEREF _Toc380756572 \h </w:instrText>
            </w:r>
            <w:r w:rsidRPr="006147EF">
              <w:rPr>
                <w:rFonts w:asciiTheme="minorHAnsi" w:hAnsiTheme="minorHAnsi" w:cstheme="minorHAnsi"/>
                <w:b w:val="0"/>
                <w:webHidden/>
              </w:rPr>
            </w:r>
            <w:r w:rsidRPr="006147EF">
              <w:rPr>
                <w:rFonts w:asciiTheme="minorHAnsi" w:hAnsiTheme="minorHAnsi" w:cstheme="minorHAnsi"/>
                <w:b w:val="0"/>
                <w:webHidden/>
              </w:rPr>
              <w:fldChar w:fldCharType="separate"/>
            </w:r>
            <w:r w:rsidRPr="006147EF">
              <w:rPr>
                <w:rFonts w:asciiTheme="minorHAnsi" w:hAnsiTheme="minorHAnsi" w:cstheme="minorHAnsi"/>
                <w:b w:val="0"/>
                <w:webHidden/>
              </w:rPr>
              <w:t>25</w:t>
            </w:r>
            <w:r w:rsidRPr="006147EF">
              <w:rPr>
                <w:rFonts w:asciiTheme="minorHAnsi" w:hAnsiTheme="minorHAnsi" w:cstheme="minorHAnsi"/>
                <w:b w:val="0"/>
                <w:webHidden/>
              </w:rPr>
              <w:fldChar w:fldCharType="end"/>
            </w:r>
          </w:hyperlink>
        </w:p>
        <w:p w:rsidR="00B02B6A" w:rsidRPr="005E68DF" w:rsidRDefault="00B02B6A" w:rsidP="006147EF">
          <w:pPr>
            <w:spacing w:after="0" w:line="240" w:lineRule="auto"/>
          </w:pPr>
          <w:r w:rsidRPr="006147EF">
            <w:rPr>
              <w:rFonts w:cstheme="minorHAnsi"/>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A5525" w:rsidRDefault="00FD55BF">
      <w:pPr>
        <w:pStyle w:val="TableofFigures"/>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r:id="rId16" w:anchor="_Toc380757610" w:history="1">
        <w:r w:rsidR="006A5525" w:rsidRPr="00576710">
          <w:rPr>
            <w:rStyle w:val="Hyperlink"/>
            <w:noProof/>
          </w:rPr>
          <w:t>Figure 1: NGDS Software Stack in Production Mode</w:t>
        </w:r>
        <w:r w:rsidR="006A5525">
          <w:rPr>
            <w:noProof/>
            <w:webHidden/>
          </w:rPr>
          <w:tab/>
        </w:r>
        <w:r w:rsidR="006A5525">
          <w:rPr>
            <w:noProof/>
            <w:webHidden/>
          </w:rPr>
          <w:fldChar w:fldCharType="begin"/>
        </w:r>
        <w:r w:rsidR="006A5525">
          <w:rPr>
            <w:noProof/>
            <w:webHidden/>
          </w:rPr>
          <w:instrText xml:space="preserve"> PAGEREF _Toc380757610 \h </w:instrText>
        </w:r>
        <w:r w:rsidR="006A5525">
          <w:rPr>
            <w:noProof/>
            <w:webHidden/>
          </w:rPr>
        </w:r>
        <w:r w:rsidR="006A5525">
          <w:rPr>
            <w:noProof/>
            <w:webHidden/>
          </w:rPr>
          <w:fldChar w:fldCharType="separate"/>
        </w:r>
        <w:r w:rsidR="006A5525">
          <w:rPr>
            <w:noProof/>
            <w:webHidden/>
          </w:rPr>
          <w:t>6</w:t>
        </w:r>
        <w:r w:rsidR="006A5525">
          <w:rPr>
            <w:noProof/>
            <w:webHidden/>
          </w:rPr>
          <w:fldChar w:fldCharType="end"/>
        </w:r>
      </w:hyperlink>
    </w:p>
    <w:p w:rsidR="006A5525" w:rsidRDefault="006A5525">
      <w:pPr>
        <w:pStyle w:val="TableofFigures"/>
        <w:rPr>
          <w:rFonts w:asciiTheme="minorHAnsi" w:hAnsiTheme="minorHAnsi"/>
          <w:noProof/>
        </w:rPr>
      </w:pPr>
      <w:hyperlink r:id="rId17" w:anchor="_Toc380757611" w:history="1">
        <w:r w:rsidRPr="00576710">
          <w:rPr>
            <w:rStyle w:val="Hyperlink"/>
            <w:noProof/>
          </w:rPr>
          <w:t xml:space="preserve">Figure 2: </w:t>
        </w:r>
        <w:r w:rsidRPr="00576710">
          <w:rPr>
            <w:rStyle w:val="Hyperlink"/>
            <w:rFonts w:ascii="Arial" w:eastAsia="Times" w:hAnsi="Arial" w:cs="Times New Roman"/>
            <w:noProof/>
          </w:rPr>
          <w:t>Create a new Linux virtual machine</w:t>
        </w:r>
        <w:r>
          <w:rPr>
            <w:noProof/>
            <w:webHidden/>
          </w:rPr>
          <w:tab/>
        </w:r>
        <w:r>
          <w:rPr>
            <w:noProof/>
            <w:webHidden/>
          </w:rPr>
          <w:fldChar w:fldCharType="begin"/>
        </w:r>
        <w:r>
          <w:rPr>
            <w:noProof/>
            <w:webHidden/>
          </w:rPr>
          <w:instrText xml:space="preserve"> PAGEREF _Toc380757611 \h </w:instrText>
        </w:r>
        <w:r>
          <w:rPr>
            <w:noProof/>
            <w:webHidden/>
          </w:rPr>
        </w:r>
        <w:r>
          <w:rPr>
            <w:noProof/>
            <w:webHidden/>
          </w:rPr>
          <w:fldChar w:fldCharType="separate"/>
        </w:r>
        <w:r>
          <w:rPr>
            <w:noProof/>
            <w:webHidden/>
          </w:rPr>
          <w:t>11</w:t>
        </w:r>
        <w:r>
          <w:rPr>
            <w:noProof/>
            <w:webHidden/>
          </w:rPr>
          <w:fldChar w:fldCharType="end"/>
        </w:r>
      </w:hyperlink>
    </w:p>
    <w:p w:rsidR="006A5525" w:rsidRDefault="006A5525">
      <w:pPr>
        <w:pStyle w:val="TableofFigures"/>
        <w:rPr>
          <w:rFonts w:asciiTheme="minorHAnsi" w:hAnsiTheme="minorHAnsi"/>
          <w:noProof/>
        </w:rPr>
      </w:pPr>
      <w:hyperlink r:id="rId18" w:anchor="_Toc380757612" w:history="1">
        <w:r w:rsidRPr="00576710">
          <w:rPr>
            <w:rStyle w:val="Hyperlink"/>
            <w:noProof/>
          </w:rPr>
          <w:t>Figure 3: Allocate at least 1024 MB of memory to the VM</w:t>
        </w:r>
        <w:r>
          <w:rPr>
            <w:noProof/>
            <w:webHidden/>
          </w:rPr>
          <w:tab/>
        </w:r>
        <w:r>
          <w:rPr>
            <w:noProof/>
            <w:webHidden/>
          </w:rPr>
          <w:fldChar w:fldCharType="begin"/>
        </w:r>
        <w:r>
          <w:rPr>
            <w:noProof/>
            <w:webHidden/>
          </w:rPr>
          <w:instrText xml:space="preserve"> PAGEREF _Toc380757612 \h </w:instrText>
        </w:r>
        <w:r>
          <w:rPr>
            <w:noProof/>
            <w:webHidden/>
          </w:rPr>
        </w:r>
        <w:r>
          <w:rPr>
            <w:noProof/>
            <w:webHidden/>
          </w:rPr>
          <w:fldChar w:fldCharType="separate"/>
        </w:r>
        <w:r>
          <w:rPr>
            <w:noProof/>
            <w:webHidden/>
          </w:rPr>
          <w:t>11</w:t>
        </w:r>
        <w:r>
          <w:rPr>
            <w:noProof/>
            <w:webHidden/>
          </w:rPr>
          <w:fldChar w:fldCharType="end"/>
        </w:r>
      </w:hyperlink>
    </w:p>
    <w:p w:rsidR="006A5525" w:rsidRDefault="006A5525">
      <w:pPr>
        <w:pStyle w:val="TableofFigures"/>
        <w:rPr>
          <w:rFonts w:asciiTheme="minorHAnsi" w:hAnsiTheme="minorHAnsi"/>
          <w:noProof/>
        </w:rPr>
      </w:pPr>
      <w:hyperlink r:id="rId19" w:anchor="_Toc380757613" w:history="1">
        <w:r w:rsidRPr="00576710">
          <w:rPr>
            <w:rStyle w:val="Hyperlink"/>
            <w:noProof/>
          </w:rPr>
          <w:t xml:space="preserve">Figure 4: </w:t>
        </w:r>
        <w:r w:rsidRPr="00576710">
          <w:rPr>
            <w:rStyle w:val="Hyperlink"/>
            <w:rFonts w:ascii="Arial" w:eastAsia="Times" w:hAnsi="Arial" w:cs="Times New Roman"/>
            <w:noProof/>
          </w:rPr>
          <w:t>Create a virtual hard disk</w:t>
        </w:r>
        <w:r>
          <w:rPr>
            <w:noProof/>
            <w:webHidden/>
          </w:rPr>
          <w:tab/>
        </w:r>
        <w:r>
          <w:rPr>
            <w:noProof/>
            <w:webHidden/>
          </w:rPr>
          <w:fldChar w:fldCharType="begin"/>
        </w:r>
        <w:r>
          <w:rPr>
            <w:noProof/>
            <w:webHidden/>
          </w:rPr>
          <w:instrText xml:space="preserve"> PAGEREF _Toc380757613 \h </w:instrText>
        </w:r>
        <w:r>
          <w:rPr>
            <w:noProof/>
            <w:webHidden/>
          </w:rPr>
        </w:r>
        <w:r>
          <w:rPr>
            <w:noProof/>
            <w:webHidden/>
          </w:rPr>
          <w:fldChar w:fldCharType="separate"/>
        </w:r>
        <w:r>
          <w:rPr>
            <w:noProof/>
            <w:webHidden/>
          </w:rPr>
          <w:t>12</w:t>
        </w:r>
        <w:r>
          <w:rPr>
            <w:noProof/>
            <w:webHidden/>
          </w:rPr>
          <w:fldChar w:fldCharType="end"/>
        </w:r>
      </w:hyperlink>
    </w:p>
    <w:p w:rsidR="006A5525" w:rsidRDefault="006A5525">
      <w:pPr>
        <w:pStyle w:val="TableofFigures"/>
        <w:rPr>
          <w:rFonts w:asciiTheme="minorHAnsi" w:hAnsiTheme="minorHAnsi"/>
          <w:noProof/>
        </w:rPr>
      </w:pPr>
      <w:hyperlink r:id="rId20" w:anchor="_Toc380757614" w:history="1">
        <w:r w:rsidRPr="00576710">
          <w:rPr>
            <w:rStyle w:val="Hyperlink"/>
            <w:noProof/>
          </w:rPr>
          <w:t>Figure 5: Specify the image type</w:t>
        </w:r>
        <w:r>
          <w:rPr>
            <w:noProof/>
            <w:webHidden/>
          </w:rPr>
          <w:tab/>
        </w:r>
        <w:r>
          <w:rPr>
            <w:noProof/>
            <w:webHidden/>
          </w:rPr>
          <w:fldChar w:fldCharType="begin"/>
        </w:r>
        <w:r>
          <w:rPr>
            <w:noProof/>
            <w:webHidden/>
          </w:rPr>
          <w:instrText xml:space="preserve"> PAGEREF _Toc380757614 \h </w:instrText>
        </w:r>
        <w:r>
          <w:rPr>
            <w:noProof/>
            <w:webHidden/>
          </w:rPr>
        </w:r>
        <w:r>
          <w:rPr>
            <w:noProof/>
            <w:webHidden/>
          </w:rPr>
          <w:fldChar w:fldCharType="separate"/>
        </w:r>
        <w:r>
          <w:rPr>
            <w:noProof/>
            <w:webHidden/>
          </w:rPr>
          <w:t>12</w:t>
        </w:r>
        <w:r>
          <w:rPr>
            <w:noProof/>
            <w:webHidden/>
          </w:rPr>
          <w:fldChar w:fldCharType="end"/>
        </w:r>
      </w:hyperlink>
    </w:p>
    <w:p w:rsidR="006A5525" w:rsidRDefault="006A5525">
      <w:pPr>
        <w:pStyle w:val="TableofFigures"/>
        <w:rPr>
          <w:rFonts w:asciiTheme="minorHAnsi" w:hAnsiTheme="minorHAnsi"/>
          <w:noProof/>
        </w:rPr>
      </w:pPr>
      <w:hyperlink r:id="rId21" w:anchor="_Toc380757615" w:history="1">
        <w:r w:rsidRPr="00576710">
          <w:rPr>
            <w:rStyle w:val="Hyperlink"/>
            <w:noProof/>
          </w:rPr>
          <w:t>Figure 6: Specify storage allocation</w:t>
        </w:r>
        <w:r>
          <w:rPr>
            <w:noProof/>
            <w:webHidden/>
          </w:rPr>
          <w:tab/>
        </w:r>
        <w:r>
          <w:rPr>
            <w:noProof/>
            <w:webHidden/>
          </w:rPr>
          <w:fldChar w:fldCharType="begin"/>
        </w:r>
        <w:r>
          <w:rPr>
            <w:noProof/>
            <w:webHidden/>
          </w:rPr>
          <w:instrText xml:space="preserve"> PAGEREF _Toc380757615 \h </w:instrText>
        </w:r>
        <w:r>
          <w:rPr>
            <w:noProof/>
            <w:webHidden/>
          </w:rPr>
        </w:r>
        <w:r>
          <w:rPr>
            <w:noProof/>
            <w:webHidden/>
          </w:rPr>
          <w:fldChar w:fldCharType="separate"/>
        </w:r>
        <w:r>
          <w:rPr>
            <w:noProof/>
            <w:webHidden/>
          </w:rPr>
          <w:t>13</w:t>
        </w:r>
        <w:r>
          <w:rPr>
            <w:noProof/>
            <w:webHidden/>
          </w:rPr>
          <w:fldChar w:fldCharType="end"/>
        </w:r>
      </w:hyperlink>
    </w:p>
    <w:p w:rsidR="006A5525" w:rsidRDefault="006A5525">
      <w:pPr>
        <w:pStyle w:val="TableofFigures"/>
        <w:rPr>
          <w:rFonts w:asciiTheme="minorHAnsi" w:hAnsiTheme="minorHAnsi"/>
          <w:noProof/>
        </w:rPr>
      </w:pPr>
      <w:hyperlink r:id="rId22" w:anchor="_Toc380757616" w:history="1">
        <w:r w:rsidRPr="00576710">
          <w:rPr>
            <w:rStyle w:val="Hyperlink"/>
            <w:noProof/>
          </w:rPr>
          <w:t>Figure 7: Configure virtual hard drive</w:t>
        </w:r>
        <w:r>
          <w:rPr>
            <w:noProof/>
            <w:webHidden/>
          </w:rPr>
          <w:tab/>
        </w:r>
        <w:r>
          <w:rPr>
            <w:noProof/>
            <w:webHidden/>
          </w:rPr>
          <w:fldChar w:fldCharType="begin"/>
        </w:r>
        <w:r>
          <w:rPr>
            <w:noProof/>
            <w:webHidden/>
          </w:rPr>
          <w:instrText xml:space="preserve"> PAGEREF _Toc380757616 \h </w:instrText>
        </w:r>
        <w:r>
          <w:rPr>
            <w:noProof/>
            <w:webHidden/>
          </w:rPr>
        </w:r>
        <w:r>
          <w:rPr>
            <w:noProof/>
            <w:webHidden/>
          </w:rPr>
          <w:fldChar w:fldCharType="separate"/>
        </w:r>
        <w:r>
          <w:rPr>
            <w:noProof/>
            <w:webHidden/>
          </w:rPr>
          <w:t>13</w:t>
        </w:r>
        <w:r>
          <w:rPr>
            <w:noProof/>
            <w:webHidden/>
          </w:rPr>
          <w:fldChar w:fldCharType="end"/>
        </w:r>
      </w:hyperlink>
    </w:p>
    <w:p w:rsidR="006A5525" w:rsidRDefault="006A5525">
      <w:pPr>
        <w:pStyle w:val="TableofFigures"/>
        <w:rPr>
          <w:rFonts w:asciiTheme="minorHAnsi" w:hAnsiTheme="minorHAnsi"/>
          <w:noProof/>
        </w:rPr>
      </w:pPr>
      <w:hyperlink r:id="rId23" w:anchor="_Toc380757617" w:history="1">
        <w:r w:rsidRPr="00576710">
          <w:rPr>
            <w:rStyle w:val="Hyperlink"/>
            <w:noProof/>
          </w:rPr>
          <w:t>Figure 8: Configuring a virtual machine in VirtualBox</w:t>
        </w:r>
        <w:r>
          <w:rPr>
            <w:noProof/>
            <w:webHidden/>
          </w:rPr>
          <w:tab/>
        </w:r>
        <w:r>
          <w:rPr>
            <w:noProof/>
            <w:webHidden/>
          </w:rPr>
          <w:fldChar w:fldCharType="begin"/>
        </w:r>
        <w:r>
          <w:rPr>
            <w:noProof/>
            <w:webHidden/>
          </w:rPr>
          <w:instrText xml:space="preserve"> PAGEREF _Toc380757617 \h </w:instrText>
        </w:r>
        <w:r>
          <w:rPr>
            <w:noProof/>
            <w:webHidden/>
          </w:rPr>
        </w:r>
        <w:r>
          <w:rPr>
            <w:noProof/>
            <w:webHidden/>
          </w:rPr>
          <w:fldChar w:fldCharType="separate"/>
        </w:r>
        <w:r>
          <w:rPr>
            <w:noProof/>
            <w:webHidden/>
          </w:rPr>
          <w:t>14</w:t>
        </w:r>
        <w:r>
          <w:rPr>
            <w:noProof/>
            <w:webHidden/>
          </w:rPr>
          <w:fldChar w:fldCharType="end"/>
        </w:r>
      </w:hyperlink>
    </w:p>
    <w:p w:rsidR="006A5525" w:rsidRDefault="006A5525">
      <w:pPr>
        <w:pStyle w:val="TableofFigures"/>
        <w:rPr>
          <w:rFonts w:asciiTheme="minorHAnsi" w:hAnsiTheme="minorHAnsi"/>
          <w:noProof/>
        </w:rPr>
      </w:pPr>
      <w:hyperlink r:id="rId24" w:anchor="_Toc380757618" w:history="1">
        <w:r w:rsidRPr="00576710">
          <w:rPr>
            <w:rStyle w:val="Hyperlink"/>
            <w:noProof/>
          </w:rPr>
          <w:t>Figure 9: Enabling the shared clipboard</w:t>
        </w:r>
        <w:r>
          <w:rPr>
            <w:noProof/>
            <w:webHidden/>
          </w:rPr>
          <w:tab/>
        </w:r>
        <w:r>
          <w:rPr>
            <w:noProof/>
            <w:webHidden/>
          </w:rPr>
          <w:fldChar w:fldCharType="begin"/>
        </w:r>
        <w:r>
          <w:rPr>
            <w:noProof/>
            <w:webHidden/>
          </w:rPr>
          <w:instrText xml:space="preserve"> PAGEREF _Toc380757618 \h </w:instrText>
        </w:r>
        <w:r>
          <w:rPr>
            <w:noProof/>
            <w:webHidden/>
          </w:rPr>
        </w:r>
        <w:r>
          <w:rPr>
            <w:noProof/>
            <w:webHidden/>
          </w:rPr>
          <w:fldChar w:fldCharType="separate"/>
        </w:r>
        <w:r>
          <w:rPr>
            <w:noProof/>
            <w:webHidden/>
          </w:rPr>
          <w:t>15</w:t>
        </w:r>
        <w:r>
          <w:rPr>
            <w:noProof/>
            <w:webHidden/>
          </w:rPr>
          <w:fldChar w:fldCharType="end"/>
        </w:r>
      </w:hyperlink>
    </w:p>
    <w:p w:rsidR="006A5525" w:rsidRDefault="006A5525">
      <w:pPr>
        <w:pStyle w:val="TableofFigures"/>
        <w:rPr>
          <w:rFonts w:asciiTheme="minorHAnsi" w:hAnsiTheme="minorHAnsi"/>
          <w:noProof/>
        </w:rPr>
      </w:pPr>
      <w:hyperlink r:id="rId25" w:anchor="_Toc380757619" w:history="1">
        <w:r w:rsidRPr="00576710">
          <w:rPr>
            <w:rStyle w:val="Hyperlink"/>
            <w:noProof/>
          </w:rPr>
          <w:t>Figure 10: Mounting the Ubuntu ISO image in the VM</w:t>
        </w:r>
        <w:r>
          <w:rPr>
            <w:noProof/>
            <w:webHidden/>
          </w:rPr>
          <w:tab/>
        </w:r>
        <w:r>
          <w:rPr>
            <w:noProof/>
            <w:webHidden/>
          </w:rPr>
          <w:fldChar w:fldCharType="begin"/>
        </w:r>
        <w:r>
          <w:rPr>
            <w:noProof/>
            <w:webHidden/>
          </w:rPr>
          <w:instrText xml:space="preserve"> PAGEREF _Toc380757619 \h </w:instrText>
        </w:r>
        <w:r>
          <w:rPr>
            <w:noProof/>
            <w:webHidden/>
          </w:rPr>
        </w:r>
        <w:r>
          <w:rPr>
            <w:noProof/>
            <w:webHidden/>
          </w:rPr>
          <w:fldChar w:fldCharType="separate"/>
        </w:r>
        <w:r>
          <w:rPr>
            <w:noProof/>
            <w:webHidden/>
          </w:rPr>
          <w:t>16</w:t>
        </w:r>
        <w:r>
          <w:rPr>
            <w:noProof/>
            <w:webHidden/>
          </w:rPr>
          <w:fldChar w:fldCharType="end"/>
        </w:r>
      </w:hyperlink>
    </w:p>
    <w:p w:rsidR="006A5525" w:rsidRDefault="006A5525">
      <w:pPr>
        <w:pStyle w:val="TableofFigures"/>
        <w:rPr>
          <w:rFonts w:asciiTheme="minorHAnsi" w:hAnsiTheme="minorHAnsi"/>
          <w:noProof/>
        </w:rPr>
      </w:pPr>
      <w:hyperlink r:id="rId26" w:anchor="_Toc380757620" w:history="1">
        <w:r w:rsidRPr="00576710">
          <w:rPr>
            <w:rStyle w:val="Hyperlink"/>
            <w:noProof/>
          </w:rPr>
          <w:t>Figure 11: The Ubuntu Linux installation screen</w:t>
        </w:r>
        <w:r>
          <w:rPr>
            <w:noProof/>
            <w:webHidden/>
          </w:rPr>
          <w:tab/>
        </w:r>
        <w:r>
          <w:rPr>
            <w:noProof/>
            <w:webHidden/>
          </w:rPr>
          <w:fldChar w:fldCharType="begin"/>
        </w:r>
        <w:r>
          <w:rPr>
            <w:noProof/>
            <w:webHidden/>
          </w:rPr>
          <w:instrText xml:space="preserve"> PAGEREF _Toc380757620 \h </w:instrText>
        </w:r>
        <w:r>
          <w:rPr>
            <w:noProof/>
            <w:webHidden/>
          </w:rPr>
        </w:r>
        <w:r>
          <w:rPr>
            <w:noProof/>
            <w:webHidden/>
          </w:rPr>
          <w:fldChar w:fldCharType="separate"/>
        </w:r>
        <w:r>
          <w:rPr>
            <w:noProof/>
            <w:webHidden/>
          </w:rPr>
          <w:t>17</w:t>
        </w:r>
        <w:r>
          <w:rPr>
            <w:noProof/>
            <w:webHidden/>
          </w:rPr>
          <w:fldChar w:fldCharType="end"/>
        </w:r>
      </w:hyperlink>
    </w:p>
    <w:p w:rsidR="006A5525" w:rsidRDefault="006A5525">
      <w:pPr>
        <w:pStyle w:val="TableofFigures"/>
        <w:rPr>
          <w:rFonts w:asciiTheme="minorHAnsi" w:hAnsiTheme="minorHAnsi"/>
          <w:noProof/>
        </w:rPr>
      </w:pPr>
      <w:hyperlink r:id="rId27" w:anchor="_Toc380757621" w:history="1">
        <w:r w:rsidRPr="00576710">
          <w:rPr>
            <w:rStyle w:val="Hyperlink"/>
            <w:noProof/>
          </w:rPr>
          <w:t>Figure 12: Logging on to Ubuntu Linux</w:t>
        </w:r>
        <w:r>
          <w:rPr>
            <w:noProof/>
            <w:webHidden/>
          </w:rPr>
          <w:tab/>
        </w:r>
        <w:r>
          <w:rPr>
            <w:noProof/>
            <w:webHidden/>
          </w:rPr>
          <w:fldChar w:fldCharType="begin"/>
        </w:r>
        <w:r>
          <w:rPr>
            <w:noProof/>
            <w:webHidden/>
          </w:rPr>
          <w:instrText xml:space="preserve"> PAGEREF _Toc380757621 \h </w:instrText>
        </w:r>
        <w:r>
          <w:rPr>
            <w:noProof/>
            <w:webHidden/>
          </w:rPr>
        </w:r>
        <w:r>
          <w:rPr>
            <w:noProof/>
            <w:webHidden/>
          </w:rPr>
          <w:fldChar w:fldCharType="separate"/>
        </w:r>
        <w:r>
          <w:rPr>
            <w:noProof/>
            <w:webHidden/>
          </w:rPr>
          <w:t>17</w:t>
        </w:r>
        <w:r>
          <w:rPr>
            <w:noProof/>
            <w:webHidden/>
          </w:rPr>
          <w:fldChar w:fldCharType="end"/>
        </w:r>
      </w:hyperlink>
    </w:p>
    <w:p w:rsidR="006A5525" w:rsidRDefault="006A5525">
      <w:pPr>
        <w:pStyle w:val="TableofFigures"/>
        <w:rPr>
          <w:rFonts w:asciiTheme="minorHAnsi" w:hAnsiTheme="minorHAnsi"/>
          <w:noProof/>
        </w:rPr>
      </w:pPr>
      <w:hyperlink r:id="rId28" w:anchor="_Toc380757622" w:history="1">
        <w:r w:rsidRPr="00576710">
          <w:rPr>
            <w:rStyle w:val="Hyperlink"/>
            <w:noProof/>
          </w:rPr>
          <w:t>Figure 13: Installing the Guest Additions module for Ubuntu Linux</w:t>
        </w:r>
        <w:r>
          <w:rPr>
            <w:noProof/>
            <w:webHidden/>
          </w:rPr>
          <w:tab/>
        </w:r>
        <w:r>
          <w:rPr>
            <w:noProof/>
            <w:webHidden/>
          </w:rPr>
          <w:fldChar w:fldCharType="begin"/>
        </w:r>
        <w:r>
          <w:rPr>
            <w:noProof/>
            <w:webHidden/>
          </w:rPr>
          <w:instrText xml:space="preserve"> PAGEREF _Toc380757622 \h </w:instrText>
        </w:r>
        <w:r>
          <w:rPr>
            <w:noProof/>
            <w:webHidden/>
          </w:rPr>
        </w:r>
        <w:r>
          <w:rPr>
            <w:noProof/>
            <w:webHidden/>
          </w:rPr>
          <w:fldChar w:fldCharType="separate"/>
        </w:r>
        <w:r>
          <w:rPr>
            <w:noProof/>
            <w:webHidden/>
          </w:rPr>
          <w:t>18</w:t>
        </w:r>
        <w:r>
          <w:rPr>
            <w:noProof/>
            <w:webHidden/>
          </w:rPr>
          <w:fldChar w:fldCharType="end"/>
        </w:r>
      </w:hyperlink>
    </w:p>
    <w:p w:rsidR="006A5525" w:rsidRDefault="006A5525">
      <w:pPr>
        <w:pStyle w:val="TableofFigures"/>
        <w:rPr>
          <w:rFonts w:asciiTheme="minorHAnsi" w:hAnsiTheme="minorHAnsi"/>
          <w:noProof/>
        </w:rPr>
      </w:pPr>
      <w:hyperlink r:id="rId29" w:anchor="_Toc380757623" w:history="1">
        <w:r w:rsidRPr="00576710">
          <w:rPr>
            <w:rStyle w:val="Hyperlink"/>
            <w:noProof/>
          </w:rPr>
          <w:t>Figure 14: Configuring a proxy in Ubuntu Linux</w:t>
        </w:r>
        <w:r>
          <w:rPr>
            <w:noProof/>
            <w:webHidden/>
          </w:rPr>
          <w:tab/>
        </w:r>
        <w:r>
          <w:rPr>
            <w:noProof/>
            <w:webHidden/>
          </w:rPr>
          <w:fldChar w:fldCharType="begin"/>
        </w:r>
        <w:r>
          <w:rPr>
            <w:noProof/>
            <w:webHidden/>
          </w:rPr>
          <w:instrText xml:space="preserve"> PAGEREF _Toc380757623 \h </w:instrText>
        </w:r>
        <w:r>
          <w:rPr>
            <w:noProof/>
            <w:webHidden/>
          </w:rPr>
        </w:r>
        <w:r>
          <w:rPr>
            <w:noProof/>
            <w:webHidden/>
          </w:rPr>
          <w:fldChar w:fldCharType="separate"/>
        </w:r>
        <w:r>
          <w:rPr>
            <w:noProof/>
            <w:webHidden/>
          </w:rPr>
          <w:t>20</w:t>
        </w:r>
        <w:r>
          <w:rPr>
            <w:noProof/>
            <w:webHidden/>
          </w:rPr>
          <w:fldChar w:fldCharType="end"/>
        </w:r>
      </w:hyperlink>
    </w:p>
    <w:p w:rsidR="006A5525" w:rsidRDefault="006A5525">
      <w:pPr>
        <w:pStyle w:val="TableofFigures"/>
        <w:rPr>
          <w:rFonts w:asciiTheme="minorHAnsi" w:hAnsiTheme="minorHAnsi"/>
          <w:noProof/>
        </w:rPr>
      </w:pPr>
      <w:hyperlink r:id="rId30" w:anchor="_Toc380757624" w:history="1">
        <w:r w:rsidRPr="00576710">
          <w:rPr>
            <w:rStyle w:val="Hyperlink"/>
            <w:noProof/>
          </w:rPr>
          <w:t>Figure 15: Installing updates in Ubuntu Linux</w:t>
        </w:r>
        <w:r>
          <w:rPr>
            <w:noProof/>
            <w:webHidden/>
          </w:rPr>
          <w:tab/>
        </w:r>
        <w:r>
          <w:rPr>
            <w:noProof/>
            <w:webHidden/>
          </w:rPr>
          <w:fldChar w:fldCharType="begin"/>
        </w:r>
        <w:r>
          <w:rPr>
            <w:noProof/>
            <w:webHidden/>
          </w:rPr>
          <w:instrText xml:space="preserve"> PAGEREF _Toc380757624 \h </w:instrText>
        </w:r>
        <w:r>
          <w:rPr>
            <w:noProof/>
            <w:webHidden/>
          </w:rPr>
        </w:r>
        <w:r>
          <w:rPr>
            <w:noProof/>
            <w:webHidden/>
          </w:rPr>
          <w:fldChar w:fldCharType="separate"/>
        </w:r>
        <w:r>
          <w:rPr>
            <w:noProof/>
            <w:webHidden/>
          </w:rPr>
          <w:t>21</w:t>
        </w:r>
        <w:r>
          <w:rPr>
            <w:noProof/>
            <w:webHidden/>
          </w:rPr>
          <w:fldChar w:fldCharType="end"/>
        </w:r>
      </w:hyperlink>
    </w:p>
    <w:p w:rsidR="006A5525" w:rsidRDefault="006A5525">
      <w:pPr>
        <w:pStyle w:val="TableofFigures"/>
        <w:rPr>
          <w:rFonts w:asciiTheme="minorHAnsi" w:hAnsiTheme="minorHAnsi"/>
          <w:noProof/>
        </w:rPr>
      </w:pPr>
      <w:hyperlink r:id="rId31" w:anchor="_Toc380757625" w:history="1">
        <w:r w:rsidRPr="00576710">
          <w:rPr>
            <w:rStyle w:val="Hyperlink"/>
            <w:noProof/>
          </w:rPr>
          <w:t>Figure 16: A diagram of NGDS</w:t>
        </w:r>
        <w:r>
          <w:rPr>
            <w:noProof/>
            <w:webHidden/>
          </w:rPr>
          <w:tab/>
        </w:r>
        <w:r>
          <w:rPr>
            <w:noProof/>
            <w:webHidden/>
          </w:rPr>
          <w:fldChar w:fldCharType="begin"/>
        </w:r>
        <w:r>
          <w:rPr>
            <w:noProof/>
            <w:webHidden/>
          </w:rPr>
          <w:instrText xml:space="preserve"> PAGEREF _Toc380757625 \h </w:instrText>
        </w:r>
        <w:r>
          <w:rPr>
            <w:noProof/>
            <w:webHidden/>
          </w:rPr>
        </w:r>
        <w:r>
          <w:rPr>
            <w:noProof/>
            <w:webHidden/>
          </w:rPr>
          <w:fldChar w:fldCharType="separate"/>
        </w:r>
        <w:r>
          <w:rPr>
            <w:noProof/>
            <w:webHidden/>
          </w:rPr>
          <w:t>24</w:t>
        </w:r>
        <w:r>
          <w:rPr>
            <w:noProof/>
            <w:webHidden/>
          </w:rPr>
          <w:fldChar w:fldCharType="end"/>
        </w:r>
      </w:hyperlink>
    </w:p>
    <w:p w:rsidR="006A5525" w:rsidRDefault="006A5525">
      <w:pPr>
        <w:pStyle w:val="TableofFigures"/>
        <w:rPr>
          <w:rFonts w:asciiTheme="minorHAnsi" w:hAnsiTheme="minorHAnsi"/>
          <w:noProof/>
        </w:rPr>
      </w:pPr>
      <w:hyperlink w:anchor="_Toc380757626" w:history="1">
        <w:r w:rsidRPr="00576710">
          <w:rPr>
            <w:rStyle w:val="Hyperlink"/>
            <w:noProof/>
          </w:rPr>
          <w:t>Figure 17: NGDS High-level Components</w:t>
        </w:r>
        <w:r>
          <w:rPr>
            <w:noProof/>
            <w:webHidden/>
          </w:rPr>
          <w:tab/>
        </w:r>
        <w:r>
          <w:rPr>
            <w:noProof/>
            <w:webHidden/>
          </w:rPr>
          <w:fldChar w:fldCharType="begin"/>
        </w:r>
        <w:r>
          <w:rPr>
            <w:noProof/>
            <w:webHidden/>
          </w:rPr>
          <w:instrText xml:space="preserve"> PAGEREF _Toc380757626 \h </w:instrText>
        </w:r>
        <w:r>
          <w:rPr>
            <w:noProof/>
            <w:webHidden/>
          </w:rPr>
        </w:r>
        <w:r>
          <w:rPr>
            <w:noProof/>
            <w:webHidden/>
          </w:rPr>
          <w:fldChar w:fldCharType="separate"/>
        </w:r>
        <w:r>
          <w:rPr>
            <w:noProof/>
            <w:webHidden/>
          </w:rPr>
          <w:t>25</w:t>
        </w:r>
        <w:r>
          <w:rPr>
            <w:noProof/>
            <w:webHidden/>
          </w:rPr>
          <w:fldChar w:fldCharType="end"/>
        </w:r>
      </w:hyperlink>
    </w:p>
    <w:p w:rsidR="006A5525" w:rsidRDefault="006A5525">
      <w:pPr>
        <w:pStyle w:val="TableofFigures"/>
        <w:rPr>
          <w:rFonts w:asciiTheme="minorHAnsi" w:hAnsiTheme="minorHAnsi"/>
          <w:noProof/>
        </w:rPr>
      </w:pPr>
      <w:hyperlink r:id="rId32" w:anchor="_Toc380757627" w:history="1">
        <w:r w:rsidRPr="00576710">
          <w:rPr>
            <w:rStyle w:val="Hyperlink"/>
            <w:noProof/>
          </w:rPr>
          <w:t>Figure 18: NGDS Domain Model as a Class Diagram</w:t>
        </w:r>
        <w:r>
          <w:rPr>
            <w:noProof/>
            <w:webHidden/>
          </w:rPr>
          <w:tab/>
        </w:r>
        <w:r>
          <w:rPr>
            <w:noProof/>
            <w:webHidden/>
          </w:rPr>
          <w:fldChar w:fldCharType="begin"/>
        </w:r>
        <w:r>
          <w:rPr>
            <w:noProof/>
            <w:webHidden/>
          </w:rPr>
          <w:instrText xml:space="preserve"> PAGEREF _Toc380757627 \h </w:instrText>
        </w:r>
        <w:r>
          <w:rPr>
            <w:noProof/>
            <w:webHidden/>
          </w:rPr>
        </w:r>
        <w:r>
          <w:rPr>
            <w:noProof/>
            <w:webHidden/>
          </w:rPr>
          <w:fldChar w:fldCharType="separate"/>
        </w:r>
        <w:r>
          <w:rPr>
            <w:noProof/>
            <w:webHidden/>
          </w:rPr>
          <w:t>26</w:t>
        </w:r>
        <w:r>
          <w:rPr>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E4199C" w:rsidRDefault="00BB7818" w:rsidP="000D2F9F">
      <w:pPr>
        <w:pStyle w:val="Heading1"/>
        <w:numPr>
          <w:ilvl w:val="0"/>
          <w:numId w:val="29"/>
        </w:numPr>
        <w:spacing w:before="0" w:after="100" w:line="240" w:lineRule="auto"/>
        <w:rPr>
          <w:rFonts w:asciiTheme="minorHAnsi" w:hAnsiTheme="minorHAnsi"/>
        </w:rPr>
      </w:pPr>
      <w:bookmarkStart w:id="1" w:name="_Toc377463017"/>
      <w:bookmarkStart w:id="2" w:name="_Toc64867645"/>
      <w:bookmarkStart w:id="3" w:name="_Toc87146856"/>
      <w:bookmarkStart w:id="4" w:name="_Ref126906777"/>
      <w:bookmarkStart w:id="5" w:name="_Ref126906930"/>
      <w:bookmarkStart w:id="6" w:name="_Ref126906949"/>
      <w:bookmarkStart w:id="7" w:name="_Ref126906977"/>
      <w:bookmarkStart w:id="8" w:name="_Ref126913115"/>
      <w:bookmarkStart w:id="9" w:name="_Ref126913171"/>
      <w:bookmarkStart w:id="10" w:name="_Ref126913382"/>
      <w:bookmarkStart w:id="11" w:name="_Ref126914234"/>
      <w:bookmarkStart w:id="12" w:name="_Toc380756450"/>
      <w:r w:rsidRPr="00E4199C">
        <w:rPr>
          <w:rFonts w:asciiTheme="minorHAnsi" w:hAnsiTheme="minorHAnsi"/>
        </w:rPr>
        <w:lastRenderedPageBreak/>
        <w:t>Preface</w:t>
      </w:r>
      <w:bookmarkEnd w:id="1"/>
      <w:bookmarkEnd w:id="12"/>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B32AA3" w:rsidRPr="006A47B1" w:rsidRDefault="00B32AA3" w:rsidP="000D2F9F">
      <w:pPr>
        <w:pStyle w:val="Heading2"/>
        <w:numPr>
          <w:ilvl w:val="1"/>
          <w:numId w:val="30"/>
        </w:numPr>
        <w:ind w:left="0" w:firstLine="0"/>
        <w:rPr>
          <w:bCs w:val="0"/>
          <w:noProof/>
        </w:rPr>
      </w:pPr>
      <w:bookmarkStart w:id="13" w:name="_Toc377482189"/>
      <w:bookmarkStart w:id="14" w:name="_Toc380756451"/>
      <w:r w:rsidRPr="006A47B1">
        <w:rPr>
          <w:bCs w:val="0"/>
          <w:noProof/>
        </w:rPr>
        <w:t>Purpose and Audience</w:t>
      </w:r>
      <w:bookmarkEnd w:id="13"/>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B93AD1">
      <w:pPr>
        <w:pStyle w:val="ListParagraph"/>
        <w:numPr>
          <w:ilvl w:val="0"/>
          <w:numId w:val="10"/>
        </w:numPr>
        <w:spacing w:after="100" w:line="240" w:lineRule="auto"/>
        <w:rPr>
          <w:b/>
          <w:noProof/>
        </w:rPr>
      </w:pPr>
      <w:r w:rsidRPr="00415183">
        <w:rPr>
          <w:b/>
          <w:noProof/>
        </w:rPr>
        <w:t>NGDS System Administrators</w:t>
      </w:r>
    </w:p>
    <w:p w:rsidR="00C532D6" w:rsidRPr="005E68DF" w:rsidRDefault="00C532D6" w:rsidP="00B93AD1">
      <w:pPr>
        <w:pStyle w:val="ListParagraph"/>
        <w:numPr>
          <w:ilvl w:val="0"/>
          <w:numId w:val="10"/>
        </w:numPr>
        <w:spacing w:after="100" w:line="240" w:lineRule="auto"/>
        <w:rPr>
          <w:noProof/>
        </w:rPr>
      </w:pPr>
      <w:r w:rsidRPr="005E68DF">
        <w:rPr>
          <w:noProof/>
        </w:rPr>
        <w:t>Software Architects</w:t>
      </w:r>
    </w:p>
    <w:p w:rsidR="00C532D6" w:rsidRPr="005E68DF" w:rsidRDefault="00C532D6" w:rsidP="00B93AD1">
      <w:pPr>
        <w:pStyle w:val="ListParagraph"/>
        <w:numPr>
          <w:ilvl w:val="0"/>
          <w:numId w:val="10"/>
        </w:numPr>
        <w:spacing w:after="100" w:line="240" w:lineRule="auto"/>
        <w:rPr>
          <w:noProof/>
        </w:rPr>
      </w:pPr>
      <w:r w:rsidRPr="005E68DF">
        <w:rPr>
          <w:noProof/>
        </w:rPr>
        <w:t>Software Developers</w:t>
      </w:r>
    </w:p>
    <w:p w:rsidR="00C532D6" w:rsidRPr="005E68DF" w:rsidRDefault="00C532D6" w:rsidP="00B93AD1">
      <w:pPr>
        <w:pStyle w:val="ListParagraph"/>
        <w:numPr>
          <w:ilvl w:val="0"/>
          <w:numId w:val="10"/>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B93AD1">
      <w:pPr>
        <w:pStyle w:val="ListParagraph"/>
        <w:numPr>
          <w:ilvl w:val="0"/>
          <w:numId w:val="11"/>
        </w:numPr>
        <w:spacing w:after="100" w:line="240" w:lineRule="auto"/>
        <w:rPr>
          <w:noProof/>
        </w:rPr>
      </w:pPr>
      <w:r w:rsidRPr="00FB6A10">
        <w:rPr>
          <w:noProof/>
        </w:rPr>
        <w:t>Describe NGDS and how it works</w:t>
      </w:r>
    </w:p>
    <w:p w:rsidR="003835B9" w:rsidRPr="00962782" w:rsidRDefault="003835B9" w:rsidP="00B93AD1">
      <w:pPr>
        <w:pStyle w:val="ListParagraph"/>
        <w:numPr>
          <w:ilvl w:val="0"/>
          <w:numId w:val="11"/>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B93AD1">
      <w:pPr>
        <w:pStyle w:val="ListParagraph"/>
        <w:numPr>
          <w:ilvl w:val="0"/>
          <w:numId w:val="11"/>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B93AD1">
      <w:pPr>
        <w:pStyle w:val="ListParagraph"/>
        <w:numPr>
          <w:ilvl w:val="0"/>
          <w:numId w:val="11"/>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C54C4" w:rsidRPr="00BC54C4" w:rsidRDefault="00BC54C4" w:rsidP="000D2F9F">
      <w:pPr>
        <w:pStyle w:val="ListParagraph"/>
        <w:keepNext/>
        <w:keepLines/>
        <w:numPr>
          <w:ilvl w:val="1"/>
          <w:numId w:val="27"/>
        </w:numPr>
        <w:spacing w:before="480" w:after="0"/>
        <w:contextualSpacing w:val="0"/>
        <w:outlineLvl w:val="0"/>
        <w:rPr>
          <w:rFonts w:eastAsiaTheme="majorEastAsia" w:cstheme="majorBidi"/>
          <w:b/>
          <w:bCs/>
          <w:noProof/>
          <w:vanish/>
          <w:color w:val="365F91" w:themeColor="accent1" w:themeShade="BF"/>
          <w:sz w:val="28"/>
          <w:szCs w:val="28"/>
        </w:rPr>
      </w:pPr>
      <w:bookmarkStart w:id="15" w:name="_Toc380693503"/>
      <w:bookmarkStart w:id="16" w:name="_Toc380693692"/>
      <w:bookmarkStart w:id="17" w:name="_Toc380696905"/>
      <w:bookmarkStart w:id="18" w:name="_Toc380734568"/>
      <w:bookmarkStart w:id="19" w:name="_Toc377463019"/>
      <w:bookmarkStart w:id="20" w:name="_Toc380756452"/>
      <w:bookmarkEnd w:id="15"/>
      <w:bookmarkEnd w:id="16"/>
      <w:bookmarkEnd w:id="17"/>
      <w:bookmarkEnd w:id="18"/>
      <w:bookmarkEnd w:id="20"/>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1" w:name="_Toc380693504"/>
      <w:bookmarkStart w:id="22" w:name="_Toc380693693"/>
      <w:bookmarkStart w:id="23" w:name="_Toc380696906"/>
      <w:bookmarkStart w:id="24" w:name="_Toc380734569"/>
      <w:bookmarkStart w:id="25" w:name="_Toc380756453"/>
      <w:bookmarkEnd w:id="21"/>
      <w:bookmarkEnd w:id="22"/>
      <w:bookmarkEnd w:id="23"/>
      <w:bookmarkEnd w:id="24"/>
      <w:bookmarkEnd w:id="25"/>
    </w:p>
    <w:p w:rsidR="00B479CD" w:rsidRPr="00B479CD" w:rsidRDefault="00B479CD" w:rsidP="000D2F9F">
      <w:pPr>
        <w:pStyle w:val="ListParagraph"/>
        <w:keepNext/>
        <w:keepLines/>
        <w:numPr>
          <w:ilvl w:val="0"/>
          <w:numId w:val="28"/>
        </w:numPr>
        <w:spacing w:before="480" w:after="0"/>
        <w:contextualSpacing w:val="0"/>
        <w:outlineLvl w:val="0"/>
        <w:rPr>
          <w:rFonts w:asciiTheme="majorHAnsi" w:eastAsiaTheme="majorEastAsia" w:hAnsiTheme="majorHAnsi" w:cstheme="majorBidi"/>
          <w:b/>
          <w:bCs/>
          <w:noProof/>
          <w:vanish/>
          <w:color w:val="365F91" w:themeColor="accent1" w:themeShade="BF"/>
          <w:sz w:val="28"/>
          <w:szCs w:val="28"/>
        </w:rPr>
      </w:pPr>
      <w:bookmarkStart w:id="26" w:name="_Toc380693505"/>
      <w:bookmarkStart w:id="27" w:name="_Toc380693694"/>
      <w:bookmarkStart w:id="28" w:name="_Toc380696907"/>
      <w:bookmarkStart w:id="29" w:name="_Toc380734570"/>
      <w:bookmarkStart w:id="30" w:name="_Toc380756454"/>
      <w:bookmarkEnd w:id="26"/>
      <w:bookmarkEnd w:id="27"/>
      <w:bookmarkEnd w:id="28"/>
      <w:bookmarkEnd w:id="29"/>
      <w:bookmarkEnd w:id="30"/>
    </w:p>
    <w:p w:rsidR="00B32AA3" w:rsidRPr="006A47B1" w:rsidRDefault="00B32AA3" w:rsidP="000D2F9F">
      <w:pPr>
        <w:pStyle w:val="Heading2"/>
        <w:numPr>
          <w:ilvl w:val="1"/>
          <w:numId w:val="30"/>
        </w:numPr>
        <w:ind w:left="0" w:firstLine="0"/>
        <w:rPr>
          <w:bCs w:val="0"/>
          <w:noProof/>
        </w:rPr>
      </w:pPr>
      <w:bookmarkStart w:id="31" w:name="_Toc380756455"/>
      <w:bookmarkEnd w:id="19"/>
      <w:r>
        <w:rPr>
          <w:bCs w:val="0"/>
          <w:noProof/>
        </w:rPr>
        <w:t>Document Roadmap</w:t>
      </w:r>
      <w:bookmarkEnd w:id="31"/>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B93AD1">
      <w:pPr>
        <w:pStyle w:val="ListParagraph"/>
        <w:numPr>
          <w:ilvl w:val="0"/>
          <w:numId w:val="12"/>
        </w:numPr>
        <w:spacing w:after="100" w:line="240" w:lineRule="auto"/>
      </w:pPr>
      <w:r>
        <w:t>Section 2: A quick installation guide for advanced users</w:t>
      </w:r>
      <w:r w:rsidR="006C0E53" w:rsidRPr="005E68DF">
        <w:t>.</w:t>
      </w:r>
    </w:p>
    <w:p w:rsidR="006C0E53" w:rsidRPr="005E68DF" w:rsidRDefault="006C0E53" w:rsidP="00B93AD1">
      <w:pPr>
        <w:pStyle w:val="ListParagraph"/>
        <w:numPr>
          <w:ilvl w:val="0"/>
          <w:numId w:val="12"/>
        </w:numPr>
        <w:spacing w:after="100" w:line="240" w:lineRule="auto"/>
      </w:pPr>
      <w:r w:rsidRPr="005E68DF">
        <w:t>Section 3</w:t>
      </w:r>
      <w:r w:rsidR="00D978ED">
        <w:t>: NGDS Software Stack prerequisites</w:t>
      </w:r>
      <w:r w:rsidRPr="005E68DF">
        <w:t xml:space="preserve"> </w:t>
      </w:r>
    </w:p>
    <w:p w:rsidR="006C0E53" w:rsidRDefault="006C0E53" w:rsidP="00B93AD1">
      <w:pPr>
        <w:pStyle w:val="ListParagraph"/>
        <w:numPr>
          <w:ilvl w:val="0"/>
          <w:numId w:val="12"/>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B93AD1">
      <w:pPr>
        <w:pStyle w:val="ListParagraph"/>
        <w:numPr>
          <w:ilvl w:val="0"/>
          <w:numId w:val="12"/>
        </w:numPr>
        <w:spacing w:after="100" w:line="240" w:lineRule="auto"/>
      </w:pPr>
      <w:r>
        <w:t>Section 5: NGDS Software Stack installation troubleshooting</w:t>
      </w:r>
    </w:p>
    <w:p w:rsidR="00D978ED" w:rsidRDefault="00D978ED" w:rsidP="00B93AD1">
      <w:pPr>
        <w:pStyle w:val="ListParagraph"/>
        <w:numPr>
          <w:ilvl w:val="0"/>
          <w:numId w:val="12"/>
        </w:numPr>
        <w:spacing w:after="100" w:line="240" w:lineRule="auto"/>
      </w:pPr>
      <w:r>
        <w:t>Appendix A: Installation guide for an Ubuntu Linux virtual machine in VirtualBox</w:t>
      </w:r>
    </w:p>
    <w:p w:rsidR="00D978ED" w:rsidRDefault="00D978ED" w:rsidP="00B93AD1">
      <w:pPr>
        <w:pStyle w:val="ListParagraph"/>
        <w:numPr>
          <w:ilvl w:val="0"/>
          <w:numId w:val="12"/>
        </w:numPr>
        <w:spacing w:after="100" w:line="240" w:lineRule="auto"/>
      </w:pPr>
      <w:r>
        <w:t xml:space="preserve">Appendix B: An overview of the </w:t>
      </w:r>
      <w:r>
        <w:rPr>
          <w:b/>
        </w:rPr>
        <w:t>development.ini</w:t>
      </w:r>
      <w:r>
        <w:t xml:space="preserve"> file</w:t>
      </w:r>
    </w:p>
    <w:p w:rsidR="00D978ED" w:rsidRPr="00415183" w:rsidRDefault="00D978ED" w:rsidP="00B93AD1">
      <w:pPr>
        <w:pStyle w:val="ListParagraph"/>
        <w:numPr>
          <w:ilvl w:val="0"/>
          <w:numId w:val="12"/>
        </w:numPr>
        <w:spacing w:after="100" w:line="240" w:lineRule="auto"/>
      </w:pPr>
      <w:r>
        <w:t>Appendix C: NGDS architecture and diagrams</w:t>
      </w:r>
      <w:r w:rsidR="00130F57">
        <w:t xml:space="preserve"> and notes</w:t>
      </w:r>
    </w:p>
    <w:p w:rsidR="00B32AA3" w:rsidRPr="006A47B1" w:rsidRDefault="00B32AA3" w:rsidP="000D2F9F">
      <w:pPr>
        <w:pStyle w:val="Heading2"/>
        <w:numPr>
          <w:ilvl w:val="1"/>
          <w:numId w:val="30"/>
        </w:numPr>
        <w:ind w:left="0" w:firstLine="0"/>
        <w:rPr>
          <w:bCs w:val="0"/>
          <w:noProof/>
        </w:rPr>
      </w:pPr>
      <w:bookmarkStart w:id="32" w:name="_Toc378853126"/>
      <w:bookmarkStart w:id="33" w:name="_Toc379537577"/>
      <w:bookmarkStart w:id="34" w:name="_Toc378853127"/>
      <w:bookmarkStart w:id="35" w:name="_Toc379537578"/>
      <w:bookmarkStart w:id="36" w:name="_Toc378853128"/>
      <w:bookmarkStart w:id="37" w:name="_Toc379537579"/>
      <w:bookmarkStart w:id="38" w:name="_Toc378853129"/>
      <w:bookmarkStart w:id="39" w:name="_Toc379537580"/>
      <w:bookmarkStart w:id="40" w:name="_Toc378853130"/>
      <w:bookmarkStart w:id="41" w:name="_Toc379537581"/>
      <w:bookmarkStart w:id="42" w:name="_Toc380756456"/>
      <w:bookmarkEnd w:id="2"/>
      <w:bookmarkEnd w:id="3"/>
      <w:bookmarkEnd w:id="4"/>
      <w:bookmarkEnd w:id="5"/>
      <w:bookmarkEnd w:id="6"/>
      <w:bookmarkEnd w:id="7"/>
      <w:bookmarkEnd w:id="8"/>
      <w:bookmarkEnd w:id="9"/>
      <w:bookmarkEnd w:id="10"/>
      <w:bookmarkEnd w:id="11"/>
      <w:bookmarkEnd w:id="32"/>
      <w:bookmarkEnd w:id="33"/>
      <w:bookmarkEnd w:id="34"/>
      <w:bookmarkEnd w:id="35"/>
      <w:bookmarkEnd w:id="36"/>
      <w:bookmarkEnd w:id="37"/>
      <w:bookmarkEnd w:id="38"/>
      <w:bookmarkEnd w:id="39"/>
      <w:bookmarkEnd w:id="40"/>
      <w:bookmarkEnd w:id="41"/>
      <w:r>
        <w:rPr>
          <w:bCs w:val="0"/>
          <w:noProof/>
        </w:rPr>
        <w:t>System Scope and Background</w:t>
      </w:r>
      <w:bookmarkEnd w:id="4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8B1423" w:rsidRPr="006A47B1" w:rsidRDefault="008B1423" w:rsidP="000D2F9F">
      <w:pPr>
        <w:pStyle w:val="Heading3"/>
        <w:numPr>
          <w:ilvl w:val="2"/>
          <w:numId w:val="30"/>
        </w:numPr>
        <w:rPr>
          <w:bCs w:val="0"/>
          <w:noProof/>
          <w:sz w:val="26"/>
          <w:szCs w:val="26"/>
        </w:rPr>
      </w:pPr>
      <w:bookmarkStart w:id="43" w:name="_Toc380756457"/>
      <w:r>
        <w:rPr>
          <w:bCs w:val="0"/>
          <w:noProof/>
        </w:rPr>
        <w:t>What is the NGDS Software Stack?</w:t>
      </w:r>
      <w:bookmarkEnd w:id="43"/>
    </w:p>
    <w:p w:rsidR="00CA1DC8" w:rsidRPr="005E68DF" w:rsidRDefault="00CA1DC8" w:rsidP="00442885">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42885">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B93AD1">
      <w:pPr>
        <w:pStyle w:val="ListParagraph"/>
        <w:numPr>
          <w:ilvl w:val="0"/>
          <w:numId w:val="13"/>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B93AD1">
      <w:pPr>
        <w:pStyle w:val="ListParagraph"/>
        <w:numPr>
          <w:ilvl w:val="0"/>
          <w:numId w:val="13"/>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442885">
      <w:pPr>
        <w:spacing w:after="100" w:line="240" w:lineRule="auto"/>
      </w:pPr>
      <w:r>
        <w:t xml:space="preserve">Note that the NGDS Software Stack can also be installed in two </w:t>
      </w:r>
      <w:r w:rsidRPr="00E156B9">
        <w:rPr>
          <w:i/>
        </w:rPr>
        <w:t>modes</w:t>
      </w:r>
      <w:r>
        <w:t>:</w:t>
      </w:r>
    </w:p>
    <w:p w:rsidR="00B112DB" w:rsidRDefault="00E156B9" w:rsidP="000D2F9F">
      <w:pPr>
        <w:pStyle w:val="ListParagraph"/>
        <w:numPr>
          <w:ilvl w:val="0"/>
          <w:numId w:val="26"/>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0D2F9F">
      <w:pPr>
        <w:pStyle w:val="ListParagraph"/>
        <w:numPr>
          <w:ilvl w:val="0"/>
          <w:numId w:val="26"/>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43F82" w:rsidRDefault="0096296E" w:rsidP="000D2F9F">
      <w:pPr>
        <w:pStyle w:val="Heading1"/>
        <w:numPr>
          <w:ilvl w:val="0"/>
          <w:numId w:val="31"/>
        </w:numPr>
        <w:spacing w:before="0" w:after="100" w:line="240" w:lineRule="auto"/>
        <w:rPr>
          <w:rFonts w:asciiTheme="minorHAnsi" w:hAnsiTheme="minorHAnsi"/>
        </w:rPr>
      </w:pPr>
      <w:bookmarkStart w:id="44" w:name="_Toc378853134"/>
      <w:bookmarkStart w:id="45" w:name="_Toc379537584"/>
      <w:bookmarkStart w:id="46" w:name="_Toc378853135"/>
      <w:bookmarkStart w:id="47" w:name="_Toc379537585"/>
      <w:bookmarkStart w:id="48" w:name="_Toc378853136"/>
      <w:bookmarkStart w:id="49" w:name="_Toc379537586"/>
      <w:bookmarkStart w:id="50" w:name="_Toc378853137"/>
      <w:bookmarkStart w:id="51" w:name="_Toc379537587"/>
      <w:bookmarkStart w:id="52" w:name="_Toc378853138"/>
      <w:bookmarkStart w:id="53" w:name="_Toc379537588"/>
      <w:bookmarkStart w:id="54" w:name="_Ref377462760"/>
      <w:bookmarkStart w:id="55" w:name="_Toc377463021"/>
      <w:bookmarkStart w:id="56" w:name="_Toc380756458"/>
      <w:bookmarkEnd w:id="44"/>
      <w:bookmarkEnd w:id="45"/>
      <w:bookmarkEnd w:id="46"/>
      <w:bookmarkEnd w:id="47"/>
      <w:bookmarkEnd w:id="48"/>
      <w:bookmarkEnd w:id="49"/>
      <w:bookmarkEnd w:id="50"/>
      <w:bookmarkEnd w:id="51"/>
      <w:bookmarkEnd w:id="52"/>
      <w:bookmarkEnd w:id="53"/>
      <w:r w:rsidRPr="00443F82">
        <w:rPr>
          <w:rFonts w:asciiTheme="minorHAnsi" w:hAnsiTheme="minorHAnsi"/>
        </w:rPr>
        <w:t>Quick Installation Guide</w:t>
      </w:r>
      <w:bookmarkEnd w:id="56"/>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332B4E" w:rsidRPr="00332B4E" w:rsidRDefault="00332B4E"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bCs/>
          <w:vanish/>
          <w:color w:val="4F81BD" w:themeColor="accent1"/>
          <w:sz w:val="26"/>
          <w:szCs w:val="26"/>
        </w:rPr>
      </w:pPr>
      <w:bookmarkStart w:id="57" w:name="_Toc380693510"/>
      <w:bookmarkStart w:id="58" w:name="_Toc380693699"/>
      <w:bookmarkStart w:id="59" w:name="_Toc380696912"/>
      <w:bookmarkStart w:id="60" w:name="_Toc380734575"/>
      <w:bookmarkStart w:id="61" w:name="_Toc380756459"/>
      <w:bookmarkEnd w:id="57"/>
      <w:bookmarkEnd w:id="58"/>
      <w:bookmarkEnd w:id="59"/>
      <w:bookmarkEnd w:id="60"/>
      <w:bookmarkEnd w:id="61"/>
    </w:p>
    <w:p w:rsidR="00887ECC" w:rsidRPr="00332B4E" w:rsidRDefault="00887ECC" w:rsidP="000D2F9F">
      <w:pPr>
        <w:pStyle w:val="Heading2"/>
        <w:numPr>
          <w:ilvl w:val="1"/>
          <w:numId w:val="30"/>
        </w:numPr>
        <w:tabs>
          <w:tab w:val="clear" w:pos="756"/>
        </w:tabs>
        <w:ind w:left="0" w:firstLine="0"/>
        <w:rPr>
          <w:bCs w:val="0"/>
          <w:noProof/>
        </w:rPr>
      </w:pPr>
      <w:bookmarkStart w:id="62" w:name="_Toc380756460"/>
      <w:r>
        <w:t>Install Xubuntu Linux</w:t>
      </w:r>
      <w:bookmarkEnd w:id="62"/>
    </w:p>
    <w:p w:rsidR="00FF1F13" w:rsidRPr="00FB6A10" w:rsidRDefault="00FF1F13" w:rsidP="001C2232">
      <w:bookmarkStart w:id="63" w:name="_Toc380734577"/>
      <w:r w:rsidRPr="00962782">
        <w:t>Install Xubuntu Linux 12.04 64-bit LTS and create a user with</w:t>
      </w:r>
      <w:r w:rsidRPr="00FB6A10">
        <w:t xml:space="preserve"> super-user privileges and the following credentials</w:t>
      </w:r>
      <w:r w:rsidR="00887ECC">
        <w:t>:</w:t>
      </w:r>
      <w:bookmarkEnd w:id="63"/>
    </w:p>
    <w:p w:rsidR="00FF1F13" w:rsidRPr="00FB6A10" w:rsidRDefault="00FF1F13" w:rsidP="000D2F9F">
      <w:pPr>
        <w:pStyle w:val="ListParagraph"/>
        <w:numPr>
          <w:ilvl w:val="0"/>
          <w:numId w:val="32"/>
        </w:numPr>
        <w:spacing w:afterLines="100" w:after="240" w:line="240" w:lineRule="auto"/>
      </w:pPr>
      <w:r w:rsidRPr="00FB6A10">
        <w:t>Username: ngds</w:t>
      </w:r>
    </w:p>
    <w:p w:rsidR="00FF1F13" w:rsidRPr="00FB6A10" w:rsidRDefault="00FF1F13" w:rsidP="000D2F9F">
      <w:pPr>
        <w:pStyle w:val="ListParagraph"/>
        <w:numPr>
          <w:ilvl w:val="0"/>
          <w:numId w:val="32"/>
        </w:numPr>
        <w:spacing w:afterLines="100" w:after="240" w:line="240" w:lineRule="auto"/>
      </w:pPr>
      <w:r w:rsidRPr="00FB6A10">
        <w:t>Login as: ngds</w:t>
      </w:r>
    </w:p>
    <w:p w:rsidR="00887ECC" w:rsidRPr="00332B4E" w:rsidRDefault="00887ECC" w:rsidP="000D2F9F">
      <w:pPr>
        <w:pStyle w:val="Heading2"/>
        <w:numPr>
          <w:ilvl w:val="1"/>
          <w:numId w:val="30"/>
        </w:numPr>
        <w:ind w:left="0" w:firstLine="0"/>
        <w:rPr>
          <w:bCs w:val="0"/>
          <w:noProof/>
        </w:rPr>
      </w:pPr>
      <w:bookmarkStart w:id="64" w:name="_Toc380756461"/>
      <w:r>
        <w:t>Update Apt-Get</w:t>
      </w:r>
      <w:bookmarkEnd w:id="64"/>
    </w:p>
    <w:p w:rsidR="00FF1F13" w:rsidRPr="00FB6A10" w:rsidRDefault="00FF1F13" w:rsidP="001C2232">
      <w:bookmarkStart w:id="65" w:name="_Toc380734579"/>
      <w:r w:rsidRPr="00FB6A10">
        <w:t>Open an Ubuntu Linux terminal and execute the following commands:</w:t>
      </w:r>
      <w:bookmarkEnd w:id="65"/>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rPr>
                <w:rFonts w:ascii="Courier New" w:hAnsi="Courier New" w:cs="Courier New"/>
              </w:rPr>
            </w:pPr>
            <w:r w:rsidRPr="00415183">
              <w:rPr>
                <w:rFonts w:ascii="Courier New" w:hAnsi="Courier New" w:cs="Courier New"/>
              </w:rPr>
              <w:lastRenderedPageBreak/>
              <w:t>% sudo apt-get update</w:t>
            </w:r>
          </w:p>
          <w:p w:rsidR="00FF1F13" w:rsidRPr="00962782" w:rsidRDefault="00FF1F13" w:rsidP="00F81925">
            <w:pPr>
              <w:keepNext/>
              <w:spacing w:after="0"/>
              <w:rPr>
                <w:rFonts w:cs="Courier New"/>
              </w:rPr>
            </w:pPr>
            <w:r w:rsidRPr="005E68DF">
              <w:rPr>
                <w:rFonts w:ascii="Courier New" w:hAnsi="Courier New" w:cs="Courier New"/>
              </w:rPr>
              <w:t>% sudo apt-get upgrade</w:t>
            </w:r>
          </w:p>
        </w:tc>
      </w:tr>
    </w:tbl>
    <w:p w:rsidR="00FF1F13" w:rsidRPr="00332B4E" w:rsidRDefault="00DE3155" w:rsidP="000D2F9F">
      <w:pPr>
        <w:pStyle w:val="Heading2"/>
        <w:numPr>
          <w:ilvl w:val="1"/>
          <w:numId w:val="30"/>
        </w:numPr>
        <w:ind w:left="0" w:firstLine="0"/>
        <w:rPr>
          <w:bCs w:val="0"/>
          <w:noProof/>
        </w:rPr>
      </w:pPr>
      <w:bookmarkStart w:id="66" w:name="_Toc380756462"/>
      <w:r>
        <w:t>Install the Oracle Java Development Kit (JDK)</w:t>
      </w:r>
      <w:bookmarkEnd w:id="66"/>
    </w:p>
    <w:p w:rsidR="00FF1F13" w:rsidRPr="00FB6A10" w:rsidRDefault="006536DD" w:rsidP="001C2232">
      <w:pPr>
        <w:pStyle w:val="ListParagraph"/>
        <w:numPr>
          <w:ilvl w:val="1"/>
          <w:numId w:val="14"/>
        </w:numPr>
        <w:spacing w:afterLines="100" w:after="240" w:line="240" w:lineRule="auto"/>
      </w:pPr>
      <w:bookmarkStart w:id="67" w:name="_Toc380734581"/>
      <w:r w:rsidRPr="00FB6A10">
        <w:t>Add the Oracle JDK path to PATH</w:t>
      </w:r>
      <w:bookmarkEnd w:id="67"/>
    </w:p>
    <w:p w:rsidR="006536DD" w:rsidRPr="00FB6A10" w:rsidRDefault="006536DD" w:rsidP="001C2232">
      <w:pPr>
        <w:pStyle w:val="ListParagraph"/>
        <w:numPr>
          <w:ilvl w:val="1"/>
          <w:numId w:val="14"/>
        </w:numPr>
        <w:spacing w:afterLines="100" w:after="240" w:line="240" w:lineRule="auto"/>
      </w:pPr>
      <w:bookmarkStart w:id="68" w:name="_Toc380734582"/>
      <w:r w:rsidRPr="00FB6A10">
        <w:t>Set the JDK_HOME environment variable</w:t>
      </w:r>
      <w:bookmarkEnd w:id="68"/>
    </w:p>
    <w:p w:rsidR="0080660A" w:rsidRPr="00332B4E" w:rsidRDefault="0080660A" w:rsidP="000D2F9F">
      <w:pPr>
        <w:pStyle w:val="Heading2"/>
        <w:numPr>
          <w:ilvl w:val="1"/>
          <w:numId w:val="30"/>
        </w:numPr>
        <w:ind w:left="0" w:firstLine="0"/>
        <w:rPr>
          <w:bCs w:val="0"/>
          <w:noProof/>
        </w:rPr>
      </w:pPr>
      <w:bookmarkStart w:id="69" w:name="_Toc380756463"/>
      <w:r>
        <w:t>Install Git</w:t>
      </w:r>
      <w:bookmarkEnd w:id="69"/>
    </w:p>
    <w:p w:rsidR="006536DD" w:rsidRPr="00FB6A10" w:rsidRDefault="006536DD" w:rsidP="001C2232">
      <w:bookmarkStart w:id="70" w:name="_Toc380734584"/>
      <w:r w:rsidRPr="00FB6A10">
        <w:t>Download the NGDS CKAN Extension</w:t>
      </w:r>
      <w:r w:rsidR="0006106C">
        <w:t xml:space="preserve"> and obtain the installation files</w:t>
      </w:r>
      <w:r w:rsidRPr="00FB6A10">
        <w:t xml:space="preserve"> by executing the following co</w:t>
      </w:r>
      <w:r w:rsidRPr="00FB6A10">
        <w:t>m</w:t>
      </w:r>
      <w:r w:rsidRPr="00FB6A10">
        <w:t>mands:</w:t>
      </w:r>
      <w:bookmarkEnd w:id="70"/>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rPr>
                <w:rFonts w:ascii="Courier New" w:hAnsi="Courier New" w:cs="Courier New"/>
              </w:rPr>
            </w:pPr>
            <w:r w:rsidRPr="005E68DF">
              <w:rPr>
                <w:rFonts w:ascii="Courier New" w:hAnsi="Courier New" w:cs="Courier New"/>
              </w:rPr>
              <w:t>% cd ~</w:t>
            </w:r>
          </w:p>
          <w:p w:rsidR="006536DD" w:rsidRPr="005E68DF" w:rsidRDefault="006536DD" w:rsidP="006536DD">
            <w:pPr>
              <w:keepNext/>
              <w:spacing w:after="0"/>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rPr>
                <w:rFonts w:cs="Courier New"/>
              </w:rPr>
            </w:pPr>
            <w:r w:rsidRPr="005E68DF">
              <w:rPr>
                <w:rFonts w:ascii="Courier New" w:hAnsi="Courier New" w:cs="Courier New"/>
              </w:rPr>
              <w:t>% sudo ./install_ngds.sh</w:t>
            </w:r>
          </w:p>
        </w:tc>
      </w:tr>
    </w:tbl>
    <w:p w:rsidR="00872F29" w:rsidRPr="00332B4E" w:rsidRDefault="00872F29" w:rsidP="000D2F9F">
      <w:pPr>
        <w:pStyle w:val="Heading2"/>
        <w:numPr>
          <w:ilvl w:val="1"/>
          <w:numId w:val="30"/>
        </w:numPr>
        <w:ind w:left="0" w:firstLine="0"/>
        <w:rPr>
          <w:bCs w:val="0"/>
          <w:noProof/>
        </w:rPr>
      </w:pPr>
      <w:bookmarkStart w:id="71" w:name="_Toc380756464"/>
      <w:r>
        <w:t>Start Apache Tomcat</w:t>
      </w:r>
      <w:bookmarkEnd w:id="71"/>
    </w:p>
    <w:p w:rsidR="00CD2406" w:rsidRPr="00FB6A10" w:rsidRDefault="00CD2406" w:rsidP="00872F29">
      <w:pPr>
        <w:spacing w:afterLines="100" w:after="240" w:line="240" w:lineRule="auto"/>
        <w:ind w:left="360"/>
        <w:outlineLvl w:val="1"/>
      </w:pPr>
      <w:bookmarkStart w:id="72" w:name="_Toc380734586"/>
      <w:bookmarkStart w:id="73" w:name="_Toc380756465"/>
      <w:r w:rsidRPr="00962782">
        <w:t>Start Apache Tomcat and execute the following commands:</w:t>
      </w:r>
      <w:bookmarkEnd w:id="72"/>
      <w:bookmarkEnd w:id="73"/>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r>
      <w:r w:rsidR="008B0F03">
        <w:tab/>
      </w:r>
      <w:r w:rsidRPr="00FB6A10">
        <w:t>http://127.0.0.1/</w:t>
      </w:r>
    </w:p>
    <w:p w:rsidR="00CD2406" w:rsidRPr="00962782" w:rsidRDefault="00CD2406" w:rsidP="00415183">
      <w:pPr>
        <w:spacing w:afterLines="100" w:after="240" w:line="240" w:lineRule="auto"/>
      </w:pPr>
      <w:r w:rsidRPr="005E68DF">
        <w:t>Having navigated to the above address, perform the following:</w:t>
      </w:r>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4" w:name="_Toc380693522"/>
      <w:bookmarkStart w:id="75" w:name="_Toc380693711"/>
      <w:bookmarkStart w:id="76" w:name="_Toc380696924"/>
      <w:bookmarkStart w:id="77" w:name="_Toc380734587"/>
      <w:bookmarkStart w:id="78" w:name="_Toc380756466"/>
      <w:bookmarkEnd w:id="74"/>
      <w:bookmarkEnd w:id="75"/>
      <w:bookmarkEnd w:id="76"/>
      <w:bookmarkEnd w:id="77"/>
      <w:bookmarkEnd w:id="78"/>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79" w:name="_Toc380693523"/>
      <w:bookmarkStart w:id="80" w:name="_Toc380693712"/>
      <w:bookmarkStart w:id="81" w:name="_Toc380696925"/>
      <w:bookmarkStart w:id="82" w:name="_Toc380734588"/>
      <w:bookmarkStart w:id="83" w:name="_Toc380756467"/>
      <w:bookmarkEnd w:id="79"/>
      <w:bookmarkEnd w:id="80"/>
      <w:bookmarkEnd w:id="81"/>
      <w:bookmarkEnd w:id="82"/>
      <w:bookmarkEnd w:id="83"/>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4" w:name="_Toc380693524"/>
      <w:bookmarkStart w:id="85" w:name="_Toc380693713"/>
      <w:bookmarkStart w:id="86" w:name="_Toc380696926"/>
      <w:bookmarkStart w:id="87" w:name="_Toc380734589"/>
      <w:bookmarkStart w:id="88" w:name="_Toc380756468"/>
      <w:bookmarkEnd w:id="84"/>
      <w:bookmarkEnd w:id="85"/>
      <w:bookmarkEnd w:id="86"/>
      <w:bookmarkEnd w:id="87"/>
      <w:bookmarkEnd w:id="88"/>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89" w:name="_Toc380693525"/>
      <w:bookmarkStart w:id="90" w:name="_Toc380693714"/>
      <w:bookmarkStart w:id="91" w:name="_Toc380696927"/>
      <w:bookmarkStart w:id="92" w:name="_Toc380734590"/>
      <w:bookmarkStart w:id="93" w:name="_Toc380756469"/>
      <w:bookmarkEnd w:id="89"/>
      <w:bookmarkEnd w:id="90"/>
      <w:bookmarkEnd w:id="91"/>
      <w:bookmarkEnd w:id="92"/>
      <w:bookmarkEnd w:id="93"/>
    </w:p>
    <w:p w:rsidR="007E6C1C" w:rsidRPr="007E6C1C" w:rsidRDefault="007E6C1C"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94" w:name="_Toc380693526"/>
      <w:bookmarkStart w:id="95" w:name="_Toc380693715"/>
      <w:bookmarkStart w:id="96" w:name="_Toc380696928"/>
      <w:bookmarkStart w:id="97" w:name="_Toc380734591"/>
      <w:bookmarkStart w:id="98" w:name="_Toc380756470"/>
      <w:bookmarkEnd w:id="94"/>
      <w:bookmarkEnd w:id="95"/>
      <w:bookmarkEnd w:id="96"/>
      <w:bookmarkEnd w:id="97"/>
      <w:bookmarkEnd w:id="98"/>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99" w:name="_Toc380734592"/>
      <w:bookmarkStart w:id="100" w:name="_Toc380756471"/>
      <w:bookmarkEnd w:id="99"/>
      <w:bookmarkEnd w:id="100"/>
    </w:p>
    <w:p w:rsidR="00B62CDD" w:rsidRPr="00B62CDD" w:rsidRDefault="00B62CDD" w:rsidP="000D2F9F">
      <w:pPr>
        <w:pStyle w:val="ListParagraph"/>
        <w:keepNext/>
        <w:keepLines/>
        <w:numPr>
          <w:ilvl w:val="0"/>
          <w:numId w:val="35"/>
        </w:numPr>
        <w:spacing w:before="200" w:after="0"/>
        <w:contextualSpacing w:val="0"/>
        <w:outlineLvl w:val="2"/>
        <w:rPr>
          <w:rFonts w:asciiTheme="majorHAnsi" w:eastAsiaTheme="majorEastAsia" w:hAnsiTheme="majorHAnsi" w:cstheme="majorBidi"/>
          <w:b/>
          <w:bCs/>
          <w:vanish/>
          <w:color w:val="4F81BD" w:themeColor="accent1"/>
        </w:rPr>
      </w:pPr>
      <w:bookmarkStart w:id="101" w:name="_Toc380734593"/>
      <w:bookmarkStart w:id="102" w:name="_Toc380756472"/>
      <w:bookmarkEnd w:id="101"/>
      <w:bookmarkEnd w:id="102"/>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3" w:name="_Toc380734594"/>
      <w:bookmarkStart w:id="104" w:name="_Toc380756473"/>
      <w:bookmarkEnd w:id="103"/>
      <w:bookmarkEnd w:id="104"/>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5" w:name="_Toc380734595"/>
      <w:bookmarkStart w:id="106" w:name="_Toc380756474"/>
      <w:bookmarkEnd w:id="105"/>
      <w:bookmarkEnd w:id="106"/>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7" w:name="_Toc380734596"/>
      <w:bookmarkStart w:id="108" w:name="_Toc380756475"/>
      <w:bookmarkEnd w:id="107"/>
      <w:bookmarkEnd w:id="108"/>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09" w:name="_Toc380734597"/>
      <w:bookmarkStart w:id="110" w:name="_Toc380756476"/>
      <w:bookmarkEnd w:id="109"/>
      <w:bookmarkEnd w:id="110"/>
    </w:p>
    <w:p w:rsidR="00B62CDD" w:rsidRPr="00B62CDD" w:rsidRDefault="00B62CDD" w:rsidP="000D2F9F">
      <w:pPr>
        <w:pStyle w:val="ListParagraph"/>
        <w:keepNext/>
        <w:keepLines/>
        <w:numPr>
          <w:ilvl w:val="1"/>
          <w:numId w:val="35"/>
        </w:numPr>
        <w:spacing w:before="200" w:after="0"/>
        <w:contextualSpacing w:val="0"/>
        <w:outlineLvl w:val="2"/>
        <w:rPr>
          <w:rFonts w:asciiTheme="majorHAnsi" w:eastAsiaTheme="majorEastAsia" w:hAnsiTheme="majorHAnsi" w:cstheme="majorBidi"/>
          <w:b/>
          <w:bCs/>
          <w:vanish/>
          <w:color w:val="4F81BD" w:themeColor="accent1"/>
        </w:rPr>
      </w:pPr>
      <w:bookmarkStart w:id="111" w:name="_Toc380734598"/>
      <w:bookmarkStart w:id="112" w:name="_Toc380756477"/>
      <w:bookmarkEnd w:id="111"/>
      <w:bookmarkEnd w:id="112"/>
    </w:p>
    <w:p w:rsidR="00332B4E" w:rsidRPr="00B62CDD" w:rsidRDefault="00332B4E" w:rsidP="000D2F9F">
      <w:pPr>
        <w:pStyle w:val="Heading3"/>
        <w:numPr>
          <w:ilvl w:val="2"/>
          <w:numId w:val="35"/>
        </w:numPr>
        <w:rPr>
          <w:rFonts w:asciiTheme="minorHAnsi" w:hAnsiTheme="minorHAnsi" w:cstheme="minorHAnsi"/>
        </w:rPr>
      </w:pPr>
      <w:bookmarkStart w:id="113" w:name="_Toc380756478"/>
      <w:r>
        <w:t>Log in with the following credentials:</w:t>
      </w:r>
      <w:bookmarkEnd w:id="113"/>
    </w:p>
    <w:p w:rsidR="00332B4E" w:rsidRPr="005E68DF" w:rsidRDefault="00332B4E" w:rsidP="00B93AD1">
      <w:pPr>
        <w:pStyle w:val="ListParagraph"/>
        <w:numPr>
          <w:ilvl w:val="1"/>
          <w:numId w:val="16"/>
        </w:numPr>
        <w:spacing w:afterLines="100" w:after="240" w:line="240" w:lineRule="auto"/>
      </w:pPr>
      <w:r w:rsidRPr="005E68DF">
        <w:t>Username: admin</w:t>
      </w:r>
    </w:p>
    <w:p w:rsidR="00332B4E" w:rsidRPr="005E68DF" w:rsidRDefault="00332B4E" w:rsidP="00B93AD1">
      <w:pPr>
        <w:pStyle w:val="ListParagraph"/>
        <w:numPr>
          <w:ilvl w:val="1"/>
          <w:numId w:val="16"/>
        </w:numPr>
        <w:spacing w:afterLines="100" w:after="240" w:line="240" w:lineRule="auto"/>
      </w:pPr>
      <w:r w:rsidRPr="005E68DF">
        <w:t>Password: admin</w:t>
      </w:r>
    </w:p>
    <w:p w:rsidR="00332B4E" w:rsidRPr="00B62CDD" w:rsidRDefault="00332B4E" w:rsidP="000D2F9F">
      <w:pPr>
        <w:pStyle w:val="Heading3"/>
        <w:numPr>
          <w:ilvl w:val="2"/>
          <w:numId w:val="35"/>
        </w:numPr>
        <w:rPr>
          <w:rFonts w:asciiTheme="minorHAnsi" w:hAnsiTheme="minorHAnsi" w:cstheme="minorHAnsi"/>
        </w:rPr>
      </w:pPr>
      <w:bookmarkStart w:id="114" w:name="_Toc380756479"/>
      <w:r w:rsidRPr="00B62CDD">
        <w:rPr>
          <w:rFonts w:asciiTheme="minorHAnsi" w:hAnsiTheme="minorHAnsi"/>
        </w:rPr>
        <w:t>Navigate to the following URL:</w:t>
      </w:r>
      <w:bookmarkEnd w:id="114"/>
    </w:p>
    <w:p w:rsidR="00332B4E" w:rsidRPr="005E68DF" w:rsidRDefault="00332B4E" w:rsidP="00B93AD1">
      <w:pPr>
        <w:pStyle w:val="ListParagraph"/>
        <w:numPr>
          <w:ilvl w:val="1"/>
          <w:numId w:val="15"/>
        </w:numPr>
        <w:spacing w:afterLines="100" w:after="240" w:line="240" w:lineRule="auto"/>
      </w:pPr>
      <w:r w:rsidRPr="00693D88">
        <w:t>http://127.0.0.1/organization</w:t>
      </w:r>
    </w:p>
    <w:p w:rsidR="00332B4E" w:rsidRPr="00B62CDD" w:rsidRDefault="00332B4E" w:rsidP="000D2F9F">
      <w:pPr>
        <w:pStyle w:val="Heading3"/>
        <w:numPr>
          <w:ilvl w:val="2"/>
          <w:numId w:val="35"/>
        </w:numPr>
        <w:rPr>
          <w:rFonts w:asciiTheme="minorHAnsi" w:hAnsiTheme="minorHAnsi" w:cstheme="minorHAnsi"/>
        </w:rPr>
      </w:pPr>
      <w:bookmarkStart w:id="115" w:name="_Toc380756480"/>
      <w:r w:rsidRPr="00B62CDD">
        <w:rPr>
          <w:rFonts w:asciiTheme="minorHAnsi" w:hAnsiTheme="minorHAnsi"/>
        </w:rPr>
        <w:t xml:space="preserve">Add a new organization; </w:t>
      </w:r>
      <w:r w:rsidR="00B62CDD">
        <w:rPr>
          <w:rFonts w:asciiTheme="minorHAnsi" w:hAnsiTheme="minorHAnsi"/>
        </w:rPr>
        <w:t xml:space="preserve">make </w:t>
      </w:r>
      <w:r w:rsidRPr="00B62CDD">
        <w:rPr>
          <w:rFonts w:asciiTheme="minorHAnsi" w:hAnsiTheme="minorHAnsi"/>
        </w:rPr>
        <w:t>the na</w:t>
      </w:r>
      <w:r w:rsidR="00B62CDD">
        <w:rPr>
          <w:rFonts w:asciiTheme="minorHAnsi" w:hAnsiTheme="minorHAnsi"/>
        </w:rPr>
        <w:t>me of the organization</w:t>
      </w:r>
      <w:r w:rsidRPr="00B62CDD">
        <w:rPr>
          <w:rFonts w:asciiTheme="minorHAnsi" w:hAnsiTheme="minorHAnsi"/>
        </w:rPr>
        <w:t>:</w:t>
      </w:r>
      <w:bookmarkEnd w:id="115"/>
    </w:p>
    <w:p w:rsidR="00332B4E" w:rsidRPr="005E68DF" w:rsidRDefault="00332B4E" w:rsidP="00B93AD1">
      <w:pPr>
        <w:pStyle w:val="ListParagraph"/>
        <w:numPr>
          <w:ilvl w:val="1"/>
          <w:numId w:val="15"/>
        </w:numPr>
        <w:spacing w:afterLines="100" w:after="240" w:line="240" w:lineRule="auto"/>
      </w:pPr>
      <w:r w:rsidRPr="005E68DF">
        <w:t>Public</w:t>
      </w:r>
    </w:p>
    <w:p w:rsidR="00F81925" w:rsidRPr="005E68DF" w:rsidRDefault="00F81925">
      <w:pPr>
        <w:spacing w:afterLines="100" w:after="240" w:line="240" w:lineRule="auto"/>
      </w:pPr>
      <w:r w:rsidRPr="00415183">
        <w:rPr>
          <w:b/>
        </w:rPr>
        <w:lastRenderedPageBreak/>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116" w:name="_Toc379537590"/>
      <w:bookmarkStart w:id="117" w:name="_Toc379537591"/>
      <w:bookmarkStart w:id="118" w:name="_Toc379537592"/>
      <w:bookmarkStart w:id="119" w:name="_Toc379537593"/>
      <w:bookmarkStart w:id="120" w:name="_Toc379537594"/>
      <w:bookmarkStart w:id="121" w:name="_Toc379537595"/>
      <w:bookmarkStart w:id="122" w:name="_Toc379537596"/>
      <w:bookmarkStart w:id="123" w:name="_Toc379537597"/>
      <w:bookmarkStart w:id="124" w:name="_Toc379537598"/>
      <w:bookmarkStart w:id="125" w:name="_Toc379537599"/>
      <w:bookmarkStart w:id="126" w:name="_Toc379537600"/>
      <w:bookmarkStart w:id="127" w:name="_Toc379537601"/>
      <w:bookmarkStart w:id="128" w:name="_Toc379537602"/>
      <w:bookmarkStart w:id="129" w:name="_Toc379537603"/>
      <w:bookmarkStart w:id="130" w:name="_Toc379537604"/>
      <w:bookmarkStart w:id="131" w:name="_Toc379537605"/>
      <w:bookmarkStart w:id="132" w:name="_Toc379537606"/>
      <w:bookmarkStart w:id="133" w:name="_Toc379537607"/>
      <w:bookmarkStart w:id="134" w:name="_Toc379537608"/>
      <w:bookmarkStart w:id="135" w:name="_Toc379537609"/>
      <w:bookmarkStart w:id="136" w:name="_Toc379537610"/>
      <w:bookmarkStart w:id="137" w:name="_Toc379537611"/>
      <w:bookmarkStart w:id="138" w:name="_Toc379537612"/>
      <w:bookmarkStart w:id="139" w:name="_Toc379537613"/>
      <w:bookmarkStart w:id="140" w:name="_Toc379537614"/>
      <w:bookmarkStart w:id="141" w:name="_Toc379537615"/>
      <w:bookmarkStart w:id="142" w:name="_Toc379537616"/>
      <w:bookmarkStart w:id="143" w:name="_Toc379537617"/>
      <w:bookmarkStart w:id="144" w:name="_Toc379537618"/>
      <w:bookmarkStart w:id="145" w:name="_Toc379537619"/>
      <w:bookmarkStart w:id="146" w:name="_Toc379537620"/>
      <w:bookmarkStart w:id="147" w:name="_Toc379537621"/>
      <w:bookmarkStart w:id="148" w:name="_Toc379537622"/>
      <w:bookmarkStart w:id="149" w:name="_Toc379537623"/>
      <w:bookmarkStart w:id="150" w:name="_Toc379537624"/>
      <w:bookmarkStart w:id="151" w:name="_Toc379537625"/>
      <w:bookmarkStart w:id="152" w:name="_Toc379537626"/>
      <w:bookmarkStart w:id="153" w:name="_Toc379537627"/>
      <w:bookmarkStart w:id="154" w:name="_Toc379537628"/>
      <w:bookmarkStart w:id="155" w:name="_Toc379537629"/>
      <w:bookmarkStart w:id="156" w:name="_Toc379537630"/>
      <w:bookmarkStart w:id="157" w:name="_Toc379537631"/>
      <w:bookmarkStart w:id="158" w:name="_Toc379537632"/>
      <w:bookmarkStart w:id="159" w:name="_Toc379537633"/>
      <w:bookmarkStart w:id="160" w:name="_Toc379537634"/>
      <w:bookmarkStart w:id="161" w:name="_Toc379537635"/>
      <w:bookmarkStart w:id="162" w:name="_Toc379537636"/>
      <w:bookmarkStart w:id="163" w:name="_Toc379537637"/>
      <w:bookmarkStart w:id="164" w:name="_Toc379537638"/>
      <w:bookmarkStart w:id="165" w:name="_Toc379537639"/>
      <w:bookmarkStart w:id="166" w:name="_Toc379537640"/>
      <w:bookmarkStart w:id="167" w:name="_Toc379537641"/>
      <w:bookmarkStart w:id="168" w:name="_Toc379537642"/>
      <w:bookmarkStart w:id="169" w:name="_Toc379537643"/>
      <w:bookmarkStart w:id="170" w:name="_Toc379537644"/>
      <w:bookmarkStart w:id="171" w:name="_Toc379537645"/>
      <w:bookmarkStart w:id="172" w:name="_Toc379537646"/>
      <w:bookmarkStart w:id="173" w:name="_Toc379537647"/>
      <w:bookmarkStart w:id="174" w:name="_Toc379537648"/>
      <w:bookmarkStart w:id="175" w:name="_Toc379537649"/>
      <w:bookmarkStart w:id="176" w:name="_Toc379537650"/>
      <w:bookmarkStart w:id="177" w:name="_Toc379537651"/>
      <w:bookmarkStart w:id="178" w:name="_Toc379537652"/>
      <w:bookmarkStart w:id="179" w:name="_Toc379537653"/>
      <w:bookmarkStart w:id="180" w:name="_Toc379537654"/>
      <w:bookmarkStart w:id="181" w:name="_Ref377463529"/>
      <w:bookmarkStart w:id="182" w:name="_Toc380756481"/>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r w:rsidRPr="00415183">
        <w:rPr>
          <w:rFonts w:asciiTheme="minorHAnsi" w:hAnsiTheme="minorHAnsi"/>
        </w:rPr>
        <w:t>Prerequisites</w:t>
      </w:r>
      <w:bookmarkEnd w:id="54"/>
      <w:bookmarkEnd w:id="55"/>
      <w:bookmarkEnd w:id="181"/>
      <w:bookmarkEnd w:id="182"/>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B93AD1">
      <w:pPr>
        <w:pStyle w:val="ListParagraph"/>
        <w:numPr>
          <w:ilvl w:val="0"/>
          <w:numId w:val="17"/>
        </w:numPr>
        <w:spacing w:after="120" w:line="240" w:lineRule="auto"/>
      </w:pPr>
      <w:r w:rsidRPr="005E68DF">
        <w:t>Network access</w:t>
      </w:r>
    </w:p>
    <w:p w:rsidR="006900EA" w:rsidRDefault="006900EA" w:rsidP="00B93AD1">
      <w:pPr>
        <w:pStyle w:val="ListParagraph"/>
        <w:numPr>
          <w:ilvl w:val="0"/>
          <w:numId w:val="17"/>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B93AD1">
      <w:pPr>
        <w:pStyle w:val="ListParagraph"/>
        <w:numPr>
          <w:ilvl w:val="0"/>
          <w:numId w:val="17"/>
        </w:numPr>
        <w:spacing w:after="120" w:line="240" w:lineRule="auto"/>
      </w:pPr>
      <w:r>
        <w:t xml:space="preserve">A user account with </w:t>
      </w:r>
      <w:r w:rsidRPr="005E68DF">
        <w:t>Super-User (Administrator) privileges</w:t>
      </w:r>
    </w:p>
    <w:p w:rsidR="006900EA" w:rsidRPr="005E68DF" w:rsidRDefault="006900EA" w:rsidP="00B93AD1">
      <w:pPr>
        <w:pStyle w:val="ListParagraph"/>
        <w:numPr>
          <w:ilvl w:val="0"/>
          <w:numId w:val="17"/>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83" w:name="_Toc379537656"/>
      <w:bookmarkStart w:id="184" w:name="_Toc379537657"/>
      <w:bookmarkStart w:id="185" w:name="_Toc379537658"/>
      <w:bookmarkStart w:id="186" w:name="_Toc379537659"/>
      <w:bookmarkStart w:id="187" w:name="_Toc379537660"/>
      <w:bookmarkStart w:id="188" w:name="_Toc379537661"/>
      <w:bookmarkStart w:id="189" w:name="_Toc379537691"/>
      <w:bookmarkStart w:id="190" w:name="_Toc378853151"/>
      <w:bookmarkStart w:id="191" w:name="_Toc379537692"/>
      <w:bookmarkStart w:id="192" w:name="_Ref377462812"/>
      <w:bookmarkStart w:id="193" w:name="_Toc377463032"/>
      <w:bookmarkStart w:id="194" w:name="_Toc380756482"/>
      <w:bookmarkEnd w:id="183"/>
      <w:bookmarkEnd w:id="184"/>
      <w:bookmarkEnd w:id="185"/>
      <w:bookmarkEnd w:id="186"/>
      <w:bookmarkEnd w:id="187"/>
      <w:bookmarkEnd w:id="188"/>
      <w:bookmarkEnd w:id="189"/>
      <w:bookmarkEnd w:id="190"/>
      <w:bookmarkEnd w:id="191"/>
      <w:r w:rsidRPr="00415183">
        <w:rPr>
          <w:rFonts w:asciiTheme="minorHAnsi" w:hAnsiTheme="minorHAnsi"/>
        </w:rPr>
        <w:t>Install the NGDS Software Stack</w:t>
      </w:r>
      <w:bookmarkEnd w:id="192"/>
      <w:bookmarkEnd w:id="193"/>
      <w:bookmarkEnd w:id="194"/>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bookmarkStart w:id="195" w:name="_GoBack"/>
      <w:bookmarkEnd w:id="195"/>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w:lastRenderedPageBreak/>
        <mc:AlternateContent>
          <mc:Choice Requires="wpg">
            <w:drawing>
              <wp:anchor distT="0" distB="0" distL="114300" distR="114300" simplePos="0" relativeHeight="251765760" behindDoc="0" locked="0" layoutInCell="1" allowOverlap="1" wp14:anchorId="397B07DD" wp14:editId="3FE98440">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 xml:space="preserve">Postgres </w:t>
                                  </w:r>
                                </w:p>
                                <w:p w:rsidR="006A293C" w:rsidRPr="0017463B" w:rsidRDefault="006A293C"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DatastoreR</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Datastore</w:t>
                                  </w:r>
                                </w:p>
                                <w:p w:rsidR="006A293C" w:rsidRPr="0017463B" w:rsidRDefault="006A293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Importlib</w:t>
                                  </w:r>
                                </w:p>
                                <w:p w:rsidR="006A293C" w:rsidRPr="0017463B" w:rsidRDefault="006A293C"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A293C" w:rsidRPr="0017463B" w:rsidRDefault="006A293C"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6A293C" w:rsidRPr="00F8738E" w:rsidRDefault="006A293C" w:rsidP="00415183">
                              <w:pPr>
                                <w:pStyle w:val="Caption"/>
                                <w:jc w:val="center"/>
                                <w:rPr>
                                  <w:noProof/>
                                </w:rPr>
                              </w:pPr>
                              <w:bookmarkStart w:id="196" w:name="_Toc380757610"/>
                              <w:r>
                                <w:t xml:space="preserve">Figure </w:t>
                              </w:r>
                              <w:fldSimple w:instr=" SEQ Figure \* ARABIC ">
                                <w:r w:rsidR="00F5667A">
                                  <w:rPr>
                                    <w:noProof/>
                                  </w:rPr>
                                  <w:t>1</w:t>
                                </w:r>
                              </w:fldSimple>
                              <w:r>
                                <w:t>: NGDS Software Stack in Production Mode</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6A293C" w:rsidRPr="0017463B" w:rsidRDefault="006A293C"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6A293C" w:rsidRPr="0017463B" w:rsidRDefault="006A293C"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Ubuntu </w:t>
                            </w:r>
                          </w:p>
                          <w:p w:rsidR="006A293C" w:rsidRPr="0017463B" w:rsidRDefault="006A293C"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GDAL</w:t>
                            </w:r>
                          </w:p>
                          <w:p w:rsidR="006A293C" w:rsidRPr="0017463B" w:rsidRDefault="006A293C"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NGDS</w:t>
                            </w:r>
                          </w:p>
                          <w:p w:rsidR="006A293C" w:rsidRPr="0017463B" w:rsidRDefault="006A293C" w:rsidP="0017463B">
                            <w:pPr>
                              <w:spacing w:after="0" w:line="240" w:lineRule="auto"/>
                              <w:contextualSpacing/>
                              <w:jc w:val="center"/>
                              <w:rPr>
                                <w:sz w:val="12"/>
                              </w:rPr>
                            </w:pPr>
                            <w:r w:rsidRPr="0017463B">
                              <w:rPr>
                                <w:sz w:val="12"/>
                              </w:rPr>
                              <w:t>Harvester</w:t>
                            </w:r>
                          </w:p>
                          <w:p w:rsidR="006A293C" w:rsidRPr="0017463B" w:rsidRDefault="006A293C"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Java Development Kit</w:t>
                            </w:r>
                          </w:p>
                          <w:p w:rsidR="006A293C" w:rsidRPr="0017463B" w:rsidRDefault="006A293C"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 xml:space="preserve">Postgres </w:t>
                            </w:r>
                          </w:p>
                          <w:p w:rsidR="006A293C" w:rsidRPr="0017463B" w:rsidRDefault="006A293C"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 Tomcat</w:t>
                            </w:r>
                          </w:p>
                          <w:p w:rsidR="006A293C" w:rsidRPr="0017463B" w:rsidRDefault="006A293C"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6A293C" w:rsidRPr="0017463B" w:rsidRDefault="006A293C"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6A293C" w:rsidRDefault="006A293C" w:rsidP="0017463B">
                            <w:pPr>
                              <w:spacing w:after="0" w:line="240" w:lineRule="auto"/>
                              <w:contextualSpacing/>
                              <w:jc w:val="center"/>
                              <w:rPr>
                                <w:sz w:val="12"/>
                              </w:rPr>
                            </w:pPr>
                            <w:r>
                              <w:rPr>
                                <w:sz w:val="12"/>
                              </w:rPr>
                              <w:t>DatastoreR</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6A293C" w:rsidRPr="00D03A8A" w:rsidRDefault="006A293C" w:rsidP="0017463B">
                            <w:pPr>
                              <w:spacing w:after="0" w:line="240" w:lineRule="auto"/>
                              <w:contextualSpacing/>
                              <w:jc w:val="center"/>
                              <w:rPr>
                                <w:sz w:val="12"/>
                              </w:rPr>
                            </w:pPr>
                            <w:r>
                              <w:rPr>
                                <w:sz w:val="12"/>
                              </w:rPr>
                              <w:t>Datastore</w:t>
                            </w:r>
                          </w:p>
                          <w:p w:rsidR="006A293C" w:rsidRPr="0017463B" w:rsidRDefault="006A293C"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6A293C" w:rsidRPr="00D03A8A" w:rsidRDefault="006A293C" w:rsidP="0017463B">
                            <w:pPr>
                              <w:spacing w:after="0" w:line="240" w:lineRule="auto"/>
                              <w:contextualSpacing/>
                              <w:jc w:val="center"/>
                              <w:rPr>
                                <w:sz w:val="12"/>
                              </w:rPr>
                            </w:pPr>
                            <w:r>
                              <w:rPr>
                                <w:sz w:val="12"/>
                              </w:rPr>
                              <w:t>NGDS</w:t>
                            </w:r>
                          </w:p>
                          <w:p w:rsidR="006A293C" w:rsidRPr="0017463B" w:rsidRDefault="006A293C"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Spatial</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6A293C" w:rsidRDefault="006A293C" w:rsidP="0017463B">
                            <w:pPr>
                              <w:spacing w:after="0" w:line="240" w:lineRule="auto"/>
                              <w:contextualSpacing/>
                              <w:jc w:val="center"/>
                              <w:rPr>
                                <w:sz w:val="12"/>
                              </w:rPr>
                            </w:pPr>
                            <w:r>
                              <w:rPr>
                                <w:sz w:val="12"/>
                              </w:rPr>
                              <w:t>Importlib</w:t>
                            </w:r>
                          </w:p>
                          <w:p w:rsidR="006A293C" w:rsidRPr="0017463B" w:rsidRDefault="006A293C"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6A293C" w:rsidRDefault="006A293C" w:rsidP="0017463B">
                            <w:pPr>
                              <w:spacing w:after="0" w:line="240" w:lineRule="auto"/>
                              <w:contextualSpacing/>
                              <w:jc w:val="center"/>
                              <w:rPr>
                                <w:sz w:val="12"/>
                              </w:rPr>
                            </w:pPr>
                            <w:r>
                              <w:rPr>
                                <w:sz w:val="12"/>
                              </w:rPr>
                              <w:t>Apache</w:t>
                            </w:r>
                          </w:p>
                          <w:p w:rsidR="006A293C" w:rsidRPr="0017463B" w:rsidRDefault="006A293C"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6A293C" w:rsidRPr="0017463B" w:rsidRDefault="006A293C"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6A293C" w:rsidRPr="00F8738E" w:rsidRDefault="006A293C" w:rsidP="00415183">
                        <w:pPr>
                          <w:pStyle w:val="Caption"/>
                          <w:jc w:val="center"/>
                          <w:rPr>
                            <w:noProof/>
                          </w:rPr>
                        </w:pPr>
                        <w:bookmarkStart w:id="197" w:name="_Toc380757610"/>
                        <w:r>
                          <w:t xml:space="preserve">Figure </w:t>
                        </w:r>
                        <w:fldSimple w:instr=" SEQ Figure \* ARABIC ">
                          <w:r w:rsidR="00F5667A">
                            <w:rPr>
                              <w:noProof/>
                            </w:rPr>
                            <w:t>1</w:t>
                          </w:r>
                        </w:fldSimple>
                        <w:r>
                          <w:t>: NGDS Software Stack in Production Mode</w:t>
                        </w:r>
                        <w:bookmarkEnd w:id="197"/>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198" w:name="_Toc380693532"/>
      <w:bookmarkStart w:id="199" w:name="_Toc380693721"/>
      <w:bookmarkStart w:id="200" w:name="_Toc380696934"/>
      <w:bookmarkStart w:id="201" w:name="_Toc380734604"/>
      <w:bookmarkStart w:id="202" w:name="_Toc380756483"/>
      <w:bookmarkEnd w:id="198"/>
      <w:bookmarkEnd w:id="199"/>
      <w:bookmarkEnd w:id="200"/>
      <w:bookmarkEnd w:id="201"/>
      <w:bookmarkEnd w:id="202"/>
    </w:p>
    <w:p w:rsidR="003D0B95" w:rsidRPr="003D0B95" w:rsidRDefault="003D0B95" w:rsidP="000D2F9F">
      <w:pPr>
        <w:pStyle w:val="ListParagraph"/>
        <w:keepNext/>
        <w:keepLines/>
        <w:numPr>
          <w:ilvl w:val="0"/>
          <w:numId w:val="30"/>
        </w:numPr>
        <w:spacing w:before="200" w:after="0"/>
        <w:contextualSpacing w:val="0"/>
        <w:outlineLvl w:val="1"/>
        <w:rPr>
          <w:rFonts w:asciiTheme="majorHAnsi" w:eastAsiaTheme="majorEastAsia" w:hAnsiTheme="majorHAnsi" w:cstheme="majorBidi"/>
          <w:b/>
          <w:noProof/>
          <w:vanish/>
          <w:color w:val="4F81BD" w:themeColor="accent1"/>
          <w:sz w:val="26"/>
          <w:szCs w:val="26"/>
        </w:rPr>
      </w:pPr>
      <w:bookmarkStart w:id="203" w:name="_Toc380693722"/>
      <w:bookmarkStart w:id="204" w:name="_Toc380696935"/>
      <w:bookmarkStart w:id="205" w:name="_Toc380734605"/>
      <w:bookmarkStart w:id="206" w:name="_Toc380756484"/>
      <w:bookmarkEnd w:id="203"/>
      <w:bookmarkEnd w:id="204"/>
      <w:bookmarkEnd w:id="205"/>
      <w:bookmarkEnd w:id="206"/>
    </w:p>
    <w:p w:rsidR="007A6178" w:rsidRPr="006A47B1" w:rsidRDefault="007A6178" w:rsidP="000D2F9F">
      <w:pPr>
        <w:pStyle w:val="Heading2"/>
        <w:numPr>
          <w:ilvl w:val="1"/>
          <w:numId w:val="30"/>
        </w:numPr>
        <w:rPr>
          <w:bCs w:val="0"/>
          <w:noProof/>
        </w:rPr>
      </w:pPr>
      <w:bookmarkStart w:id="207" w:name="_Toc380756485"/>
      <w:r>
        <w:rPr>
          <w:bCs w:val="0"/>
          <w:noProof/>
        </w:rPr>
        <w:t>Update Apt-Get</w:t>
      </w:r>
      <w:bookmarkEnd w:id="207"/>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installing th</w:t>
      </w:r>
      <w:r w:rsidR="007A6178">
        <w:rPr>
          <w:rFonts w:asciiTheme="minorHAnsi" w:hAnsiTheme="minorHAnsi"/>
        </w:rPr>
        <w:t>e components listed in Section 3</w:t>
      </w:r>
      <w:r w:rsidR="007C6926">
        <w:rPr>
          <w:rFonts w:asciiTheme="minorHAnsi" w:hAnsiTheme="minorHAnsi"/>
        </w:rPr>
        <w:t xml:space="preserve">,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1B1EFE" w:rsidRPr="006A47B1" w:rsidRDefault="001B1EFE" w:rsidP="000D2F9F">
      <w:pPr>
        <w:pStyle w:val="Heading2"/>
        <w:numPr>
          <w:ilvl w:val="1"/>
          <w:numId w:val="30"/>
        </w:numPr>
        <w:ind w:left="0" w:firstLine="0"/>
        <w:rPr>
          <w:bCs w:val="0"/>
          <w:noProof/>
        </w:rPr>
      </w:pPr>
      <w:bookmarkStart w:id="208" w:name="_Toc380756486"/>
      <w:r>
        <w:rPr>
          <w:bCs w:val="0"/>
          <w:noProof/>
        </w:rPr>
        <w:t>Install a Java Development Kit (JDK)</w:t>
      </w:r>
      <w:bookmarkEnd w:id="208"/>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hyperlink r:id="rId33" w:history="1">
        <w:r w:rsidR="006D43CC" w:rsidRPr="00415183">
          <w:rPr>
            <w:rStyle w:val="Hyperlink"/>
            <w:rFonts w:asciiTheme="minorHAnsi" w:hAnsiTheme="minorHAnsi"/>
          </w:rPr>
          <w:t>http://www.oracle.com/technetwork/java/javase/downloads/index.html</w:t>
        </w:r>
      </w:hyperlink>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lastRenderedPageBreak/>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209" w:name="_Toc380756487"/>
      <w:r>
        <w:rPr>
          <w:bCs w:val="0"/>
          <w:noProof/>
        </w:rPr>
        <w:t>Install Git</w:t>
      </w:r>
      <w:bookmarkEnd w:id="209"/>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623D11" w:rsidRPr="006A47B1" w:rsidRDefault="00623D11" w:rsidP="000D2F9F">
      <w:pPr>
        <w:pStyle w:val="Heading2"/>
        <w:numPr>
          <w:ilvl w:val="1"/>
          <w:numId w:val="30"/>
        </w:numPr>
        <w:ind w:left="0" w:firstLine="0"/>
        <w:rPr>
          <w:bCs w:val="0"/>
          <w:noProof/>
        </w:rPr>
      </w:pPr>
      <w:bookmarkStart w:id="210" w:name="_Toc379537697"/>
      <w:bookmarkStart w:id="211" w:name="_Toc379537698"/>
      <w:bookmarkStart w:id="212" w:name="_Toc380756488"/>
      <w:bookmarkEnd w:id="210"/>
      <w:bookmarkEnd w:id="211"/>
      <w:r>
        <w:rPr>
          <w:bCs w:val="0"/>
          <w:noProof/>
        </w:rPr>
        <w:t>Obtain the NGDS Software Stack Installation Files</w:t>
      </w:r>
      <w:bookmarkEnd w:id="212"/>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DC60C7" w:rsidRPr="006A47B1" w:rsidRDefault="00DC60C7" w:rsidP="000D2F9F">
      <w:pPr>
        <w:pStyle w:val="Heading2"/>
        <w:numPr>
          <w:ilvl w:val="1"/>
          <w:numId w:val="30"/>
        </w:numPr>
        <w:ind w:left="0" w:firstLine="0"/>
        <w:rPr>
          <w:bCs w:val="0"/>
          <w:noProof/>
        </w:rPr>
      </w:pPr>
      <w:bookmarkStart w:id="213" w:name="_Toc379537700"/>
      <w:bookmarkStart w:id="214" w:name="_Toc380756489"/>
      <w:bookmarkEnd w:id="213"/>
      <w:r>
        <w:rPr>
          <w:bCs w:val="0"/>
          <w:noProof/>
        </w:rPr>
        <w:t>Set Installation Parameters</w:t>
      </w:r>
      <w:bookmarkEnd w:id="214"/>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lastRenderedPageBreak/>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AA5C22" w:rsidRPr="006A47B1" w:rsidRDefault="00AA5C22" w:rsidP="000D2F9F">
      <w:pPr>
        <w:pStyle w:val="Heading2"/>
        <w:numPr>
          <w:ilvl w:val="1"/>
          <w:numId w:val="30"/>
        </w:numPr>
        <w:ind w:left="0" w:firstLine="0"/>
        <w:rPr>
          <w:bCs w:val="0"/>
          <w:noProof/>
        </w:rPr>
      </w:pPr>
      <w:bookmarkStart w:id="215" w:name="_Toc380756490"/>
      <w:r>
        <w:rPr>
          <w:bCs w:val="0"/>
          <w:noProof/>
        </w:rPr>
        <w:t>Run the Installation Script</w:t>
      </w:r>
      <w:bookmarkEnd w:id="215"/>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DF4A7F" w:rsidRPr="006A47B1" w:rsidRDefault="00DF4A7F" w:rsidP="000D2F9F">
      <w:pPr>
        <w:pStyle w:val="Heading2"/>
        <w:numPr>
          <w:ilvl w:val="1"/>
          <w:numId w:val="30"/>
        </w:numPr>
        <w:ind w:left="0" w:firstLine="0"/>
        <w:rPr>
          <w:bCs w:val="0"/>
          <w:noProof/>
        </w:rPr>
      </w:pPr>
      <w:bookmarkStart w:id="216" w:name="_Toc377463039"/>
      <w:bookmarkStart w:id="217" w:name="_Toc380756491"/>
      <w:r>
        <w:rPr>
          <w:bCs w:val="0"/>
          <w:noProof/>
        </w:rPr>
        <w:t>Final Steps</w:t>
      </w:r>
      <w:bookmarkEnd w:id="21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18" w:name="_Toc380693542"/>
      <w:bookmarkStart w:id="219" w:name="_Toc380693730"/>
      <w:bookmarkStart w:id="220" w:name="_Toc380696943"/>
      <w:bookmarkStart w:id="221" w:name="_Toc380734613"/>
      <w:bookmarkStart w:id="222" w:name="_Toc380756492"/>
      <w:bookmarkEnd w:id="218"/>
      <w:bookmarkEnd w:id="219"/>
      <w:bookmarkEnd w:id="220"/>
      <w:bookmarkEnd w:id="221"/>
      <w:bookmarkEnd w:id="22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3" w:name="_Toc380693543"/>
      <w:bookmarkStart w:id="224" w:name="_Toc380693731"/>
      <w:bookmarkStart w:id="225" w:name="_Toc380696944"/>
      <w:bookmarkStart w:id="226" w:name="_Toc380734614"/>
      <w:bookmarkStart w:id="227" w:name="_Toc380756493"/>
      <w:bookmarkEnd w:id="223"/>
      <w:bookmarkEnd w:id="224"/>
      <w:bookmarkEnd w:id="225"/>
      <w:bookmarkEnd w:id="226"/>
      <w:bookmarkEnd w:id="22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28" w:name="_Toc380693544"/>
      <w:bookmarkStart w:id="229" w:name="_Toc380693732"/>
      <w:bookmarkStart w:id="230" w:name="_Toc380696945"/>
      <w:bookmarkStart w:id="231" w:name="_Toc380734615"/>
      <w:bookmarkStart w:id="232" w:name="_Toc380756494"/>
      <w:bookmarkEnd w:id="228"/>
      <w:bookmarkEnd w:id="229"/>
      <w:bookmarkEnd w:id="230"/>
      <w:bookmarkEnd w:id="231"/>
      <w:bookmarkEnd w:id="23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3" w:name="_Toc380693545"/>
      <w:bookmarkStart w:id="234" w:name="_Toc380693733"/>
      <w:bookmarkStart w:id="235" w:name="_Toc380696946"/>
      <w:bookmarkStart w:id="236" w:name="_Toc380734616"/>
      <w:bookmarkStart w:id="237" w:name="_Toc380756495"/>
      <w:bookmarkEnd w:id="233"/>
      <w:bookmarkEnd w:id="234"/>
      <w:bookmarkEnd w:id="235"/>
      <w:bookmarkEnd w:id="236"/>
      <w:bookmarkEnd w:id="23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38" w:name="_Toc380693546"/>
      <w:bookmarkStart w:id="239" w:name="_Toc380693734"/>
      <w:bookmarkStart w:id="240" w:name="_Toc380696947"/>
      <w:bookmarkStart w:id="241" w:name="_Toc380734617"/>
      <w:bookmarkStart w:id="242" w:name="_Toc380756496"/>
      <w:bookmarkEnd w:id="238"/>
      <w:bookmarkEnd w:id="239"/>
      <w:bookmarkEnd w:id="240"/>
      <w:bookmarkEnd w:id="241"/>
      <w:bookmarkEnd w:id="242"/>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3" w:name="_Toc380693547"/>
      <w:bookmarkStart w:id="244" w:name="_Toc380693735"/>
      <w:bookmarkStart w:id="245" w:name="_Toc380696948"/>
      <w:bookmarkStart w:id="246" w:name="_Toc380734618"/>
      <w:bookmarkStart w:id="247" w:name="_Toc380756497"/>
      <w:bookmarkEnd w:id="243"/>
      <w:bookmarkEnd w:id="244"/>
      <w:bookmarkEnd w:id="245"/>
      <w:bookmarkEnd w:id="246"/>
      <w:bookmarkEnd w:id="247"/>
    </w:p>
    <w:p w:rsidR="000B47FD" w:rsidRPr="000B47FD" w:rsidRDefault="000B47FD" w:rsidP="000D2F9F">
      <w:pPr>
        <w:pStyle w:val="ListParagraph"/>
        <w:keepNext/>
        <w:keepLines/>
        <w:numPr>
          <w:ilvl w:val="1"/>
          <w:numId w:val="28"/>
        </w:numPr>
        <w:spacing w:before="480" w:after="0"/>
        <w:contextualSpacing w:val="0"/>
        <w:outlineLvl w:val="0"/>
        <w:rPr>
          <w:rFonts w:asciiTheme="majorHAnsi" w:eastAsiaTheme="majorEastAsia" w:hAnsiTheme="majorHAnsi" w:cstheme="majorBidi"/>
          <w:b/>
          <w:bCs/>
          <w:vanish/>
          <w:color w:val="365F91" w:themeColor="accent1" w:themeShade="BF"/>
          <w:sz w:val="28"/>
          <w:szCs w:val="28"/>
        </w:rPr>
      </w:pPr>
      <w:bookmarkStart w:id="248" w:name="_Toc380693548"/>
      <w:bookmarkStart w:id="249" w:name="_Toc380693736"/>
      <w:bookmarkStart w:id="250" w:name="_Toc380696949"/>
      <w:bookmarkStart w:id="251" w:name="_Toc380734619"/>
      <w:bookmarkStart w:id="252" w:name="_Toc380756498"/>
      <w:bookmarkEnd w:id="248"/>
      <w:bookmarkEnd w:id="249"/>
      <w:bookmarkEnd w:id="250"/>
      <w:bookmarkEnd w:id="251"/>
      <w:bookmarkEnd w:id="252"/>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53" w:name="_Toc380734620"/>
      <w:bookmarkStart w:id="254" w:name="_Toc380756499"/>
      <w:bookmarkEnd w:id="253"/>
      <w:bookmarkEnd w:id="254"/>
    </w:p>
    <w:p w:rsidR="00DF1D24" w:rsidRPr="00DF1D24" w:rsidRDefault="00DF1D24" w:rsidP="000D2F9F">
      <w:pPr>
        <w:pStyle w:val="ListParagraph"/>
        <w:keepNext/>
        <w:keepLines/>
        <w:numPr>
          <w:ilvl w:val="0"/>
          <w:numId w:val="35"/>
        </w:numPr>
        <w:spacing w:before="200" w:after="0"/>
        <w:contextualSpacing w:val="0"/>
        <w:outlineLvl w:val="2"/>
        <w:rPr>
          <w:rFonts w:eastAsiaTheme="majorEastAsia" w:cstheme="minorHAnsi"/>
          <w:b/>
          <w:bCs/>
          <w:vanish/>
          <w:color w:val="4F81BD" w:themeColor="accent1"/>
        </w:rPr>
      </w:pPr>
      <w:bookmarkStart w:id="255" w:name="_Toc380734621"/>
      <w:bookmarkStart w:id="256" w:name="_Toc380756500"/>
      <w:bookmarkEnd w:id="255"/>
      <w:bookmarkEnd w:id="256"/>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57" w:name="_Toc380734622"/>
      <w:bookmarkStart w:id="258" w:name="_Toc380756501"/>
      <w:bookmarkEnd w:id="257"/>
      <w:bookmarkEnd w:id="258"/>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59" w:name="_Toc380734623"/>
      <w:bookmarkStart w:id="260" w:name="_Toc380756502"/>
      <w:bookmarkEnd w:id="259"/>
      <w:bookmarkEnd w:id="260"/>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1" w:name="_Toc380734624"/>
      <w:bookmarkStart w:id="262" w:name="_Toc380756503"/>
      <w:bookmarkEnd w:id="261"/>
      <w:bookmarkEnd w:id="262"/>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3" w:name="_Toc380734625"/>
      <w:bookmarkStart w:id="264" w:name="_Toc380756504"/>
      <w:bookmarkEnd w:id="263"/>
      <w:bookmarkEnd w:id="264"/>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5" w:name="_Toc380734626"/>
      <w:bookmarkStart w:id="266" w:name="_Toc380756505"/>
      <w:bookmarkEnd w:id="265"/>
      <w:bookmarkEnd w:id="266"/>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7" w:name="_Toc380734627"/>
      <w:bookmarkStart w:id="268" w:name="_Toc380756506"/>
      <w:bookmarkEnd w:id="267"/>
      <w:bookmarkEnd w:id="268"/>
    </w:p>
    <w:p w:rsidR="00DF1D24" w:rsidRPr="00DF1D24" w:rsidRDefault="00DF1D24" w:rsidP="000D2F9F">
      <w:pPr>
        <w:pStyle w:val="ListParagraph"/>
        <w:keepNext/>
        <w:keepLines/>
        <w:numPr>
          <w:ilvl w:val="1"/>
          <w:numId w:val="35"/>
        </w:numPr>
        <w:spacing w:before="200" w:after="0"/>
        <w:contextualSpacing w:val="0"/>
        <w:outlineLvl w:val="2"/>
        <w:rPr>
          <w:rFonts w:eastAsiaTheme="majorEastAsia" w:cstheme="minorHAnsi"/>
          <w:b/>
          <w:bCs/>
          <w:vanish/>
          <w:color w:val="4F81BD" w:themeColor="accent1"/>
        </w:rPr>
      </w:pPr>
      <w:bookmarkStart w:id="269" w:name="_Toc380734628"/>
      <w:bookmarkStart w:id="270" w:name="_Toc380756507"/>
      <w:bookmarkEnd w:id="269"/>
      <w:bookmarkEnd w:id="270"/>
    </w:p>
    <w:p w:rsidR="00C30676" w:rsidRPr="00732709" w:rsidRDefault="00C30676" w:rsidP="000D2F9F">
      <w:pPr>
        <w:pStyle w:val="Heading3"/>
        <w:numPr>
          <w:ilvl w:val="2"/>
          <w:numId w:val="35"/>
        </w:numPr>
        <w:rPr>
          <w:rFonts w:asciiTheme="minorHAnsi" w:hAnsiTheme="minorHAnsi" w:cstheme="minorHAnsi"/>
        </w:rPr>
      </w:pPr>
      <w:bookmarkStart w:id="271" w:name="_Toc380756508"/>
      <w:r w:rsidRPr="00732709">
        <w:rPr>
          <w:rFonts w:asciiTheme="minorHAnsi" w:hAnsiTheme="minorHAnsi" w:cstheme="minorHAnsi"/>
        </w:rPr>
        <w:t xml:space="preserve">Start </w:t>
      </w:r>
      <w:r w:rsidR="00DF2D00" w:rsidRPr="00732709">
        <w:rPr>
          <w:rFonts w:asciiTheme="minorHAnsi" w:hAnsiTheme="minorHAnsi" w:cstheme="minorHAnsi"/>
        </w:rPr>
        <w:t xml:space="preserve">Apache </w:t>
      </w:r>
      <w:r w:rsidRPr="00732709">
        <w:rPr>
          <w:rFonts w:asciiTheme="minorHAnsi" w:hAnsiTheme="minorHAnsi" w:cstheme="minorHAnsi"/>
        </w:rPr>
        <w:t>Tomcat</w:t>
      </w:r>
      <w:bookmarkEnd w:id="216"/>
      <w:bookmarkEnd w:id="271"/>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384170" w:rsidRPr="00415183" w:rsidRDefault="00384170" w:rsidP="00415183">
      <w:pPr>
        <w:pStyle w:val="Body"/>
        <w:spacing w:before="0" w:after="100" w:line="240" w:lineRule="auto"/>
        <w:rPr>
          <w:rFonts w:asciiTheme="minorHAnsi" w:hAnsiTheme="minorHAnsi"/>
        </w:rPr>
      </w:pPr>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2" w:name="_Toc380734630"/>
      <w:bookmarkStart w:id="273" w:name="_Toc377463040"/>
      <w:bookmarkStart w:id="274" w:name="_Toc380756509"/>
      <w:bookmarkEnd w:id="272"/>
      <w:bookmarkEnd w:id="274"/>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5" w:name="_Toc380734631"/>
      <w:bookmarkStart w:id="276" w:name="_Toc380756510"/>
      <w:bookmarkEnd w:id="275"/>
      <w:bookmarkEnd w:id="276"/>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7" w:name="_Toc380734632"/>
      <w:bookmarkStart w:id="278" w:name="_Toc380756511"/>
      <w:bookmarkEnd w:id="277"/>
      <w:bookmarkEnd w:id="278"/>
    </w:p>
    <w:p w:rsidR="00732709" w:rsidRPr="00732709" w:rsidRDefault="00732709" w:rsidP="000D2F9F">
      <w:pPr>
        <w:pStyle w:val="ListParagraph"/>
        <w:keepNext/>
        <w:keepLines/>
        <w:numPr>
          <w:ilvl w:val="0"/>
          <w:numId w:val="36"/>
        </w:numPr>
        <w:spacing w:before="200" w:after="0"/>
        <w:contextualSpacing w:val="0"/>
        <w:outlineLvl w:val="2"/>
        <w:rPr>
          <w:rFonts w:eastAsiaTheme="majorEastAsia" w:cstheme="majorBidi"/>
          <w:b/>
          <w:bCs/>
          <w:vanish/>
          <w:color w:val="4F81BD" w:themeColor="accent1"/>
        </w:rPr>
      </w:pPr>
      <w:bookmarkStart w:id="279" w:name="_Toc380734633"/>
      <w:bookmarkStart w:id="280" w:name="_Toc380756512"/>
      <w:bookmarkEnd w:id="279"/>
      <w:bookmarkEnd w:id="28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1" w:name="_Toc380734634"/>
      <w:bookmarkStart w:id="282" w:name="_Toc380756513"/>
      <w:bookmarkEnd w:id="281"/>
      <w:bookmarkEnd w:id="282"/>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3" w:name="_Toc380734635"/>
      <w:bookmarkStart w:id="284" w:name="_Toc380756514"/>
      <w:bookmarkEnd w:id="283"/>
      <w:bookmarkEnd w:id="284"/>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5" w:name="_Toc380734636"/>
      <w:bookmarkStart w:id="286" w:name="_Toc380756515"/>
      <w:bookmarkEnd w:id="285"/>
      <w:bookmarkEnd w:id="286"/>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7" w:name="_Toc380734637"/>
      <w:bookmarkStart w:id="288" w:name="_Toc380756516"/>
      <w:bookmarkEnd w:id="287"/>
      <w:bookmarkEnd w:id="288"/>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89" w:name="_Toc380734638"/>
      <w:bookmarkStart w:id="290" w:name="_Toc380756517"/>
      <w:bookmarkEnd w:id="289"/>
      <w:bookmarkEnd w:id="290"/>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91" w:name="_Toc380734639"/>
      <w:bookmarkStart w:id="292" w:name="_Toc380756518"/>
      <w:bookmarkEnd w:id="291"/>
      <w:bookmarkEnd w:id="292"/>
    </w:p>
    <w:p w:rsidR="00732709" w:rsidRPr="00732709" w:rsidRDefault="00732709" w:rsidP="000D2F9F">
      <w:pPr>
        <w:pStyle w:val="ListParagraph"/>
        <w:keepNext/>
        <w:keepLines/>
        <w:numPr>
          <w:ilvl w:val="1"/>
          <w:numId w:val="36"/>
        </w:numPr>
        <w:spacing w:before="200" w:after="0"/>
        <w:contextualSpacing w:val="0"/>
        <w:outlineLvl w:val="2"/>
        <w:rPr>
          <w:rFonts w:eastAsiaTheme="majorEastAsia" w:cstheme="majorBidi"/>
          <w:b/>
          <w:bCs/>
          <w:vanish/>
          <w:color w:val="4F81BD" w:themeColor="accent1"/>
        </w:rPr>
      </w:pPr>
      <w:bookmarkStart w:id="293" w:name="_Toc380734640"/>
      <w:bookmarkStart w:id="294" w:name="_Toc380756519"/>
      <w:bookmarkEnd w:id="293"/>
      <w:bookmarkEnd w:id="294"/>
    </w:p>
    <w:p w:rsidR="00732709" w:rsidRPr="00732709" w:rsidRDefault="00732709"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295" w:name="_Toc380734641"/>
      <w:bookmarkStart w:id="296" w:name="_Toc380756520"/>
      <w:bookmarkEnd w:id="295"/>
      <w:bookmarkEnd w:id="296"/>
    </w:p>
    <w:bookmarkEnd w:id="273"/>
    <w:p w:rsidR="00C30676" w:rsidRPr="00DF1D24" w:rsidRDefault="00C30676" w:rsidP="00075829">
      <w:pPr>
        <w:rPr>
          <w:rFonts w:asciiTheme="majorHAnsi" w:hAnsiTheme="majorHAnsi"/>
        </w:rPr>
      </w:pPr>
    </w:p>
    <w:p w:rsidR="00433647" w:rsidRPr="00FB6A10" w:rsidRDefault="00433647" w:rsidP="00075829">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075829">
      <w:r w:rsidRPr="00FB6A10">
        <w:tab/>
        <w:t>http://127.0.0.1/</w:t>
      </w:r>
    </w:p>
    <w:p w:rsidR="00433647" w:rsidRPr="00962782" w:rsidRDefault="00433647" w:rsidP="00075829">
      <w:r w:rsidRPr="005E68DF">
        <w:t>Having navigated to the above address, perform the following:</w:t>
      </w:r>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97" w:name="_Toc380734642"/>
      <w:bookmarkStart w:id="298" w:name="_Toc380756521"/>
      <w:bookmarkEnd w:id="297"/>
      <w:bookmarkEnd w:id="298"/>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299" w:name="_Toc380734643"/>
      <w:bookmarkStart w:id="300" w:name="_Toc380756522"/>
      <w:bookmarkEnd w:id="299"/>
      <w:bookmarkEnd w:id="300"/>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01" w:name="_Toc380734644"/>
      <w:bookmarkStart w:id="302" w:name="_Toc380756523"/>
      <w:bookmarkEnd w:id="301"/>
      <w:bookmarkEnd w:id="302"/>
    </w:p>
    <w:p w:rsidR="00075829" w:rsidRPr="00075829" w:rsidRDefault="00075829" w:rsidP="000D2F9F">
      <w:pPr>
        <w:pStyle w:val="ListParagraph"/>
        <w:keepNext/>
        <w:keepLines/>
        <w:numPr>
          <w:ilvl w:val="0"/>
          <w:numId w:val="37"/>
        </w:numPr>
        <w:spacing w:before="200" w:after="0"/>
        <w:contextualSpacing w:val="0"/>
        <w:outlineLvl w:val="2"/>
        <w:rPr>
          <w:rFonts w:eastAsiaTheme="majorEastAsia" w:cstheme="majorBidi"/>
          <w:b/>
          <w:bCs/>
          <w:vanish/>
          <w:color w:val="4F81BD" w:themeColor="accent1"/>
        </w:rPr>
      </w:pPr>
      <w:bookmarkStart w:id="303" w:name="_Toc380734645"/>
      <w:bookmarkStart w:id="304" w:name="_Toc380756524"/>
      <w:bookmarkEnd w:id="303"/>
      <w:bookmarkEnd w:id="304"/>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5" w:name="_Toc380734646"/>
      <w:bookmarkStart w:id="306" w:name="_Toc380756525"/>
      <w:bookmarkEnd w:id="305"/>
      <w:bookmarkEnd w:id="306"/>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7" w:name="_Toc380734647"/>
      <w:bookmarkStart w:id="308" w:name="_Toc380756526"/>
      <w:bookmarkEnd w:id="307"/>
      <w:bookmarkEnd w:id="308"/>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09" w:name="_Toc380734648"/>
      <w:bookmarkStart w:id="310" w:name="_Toc380756527"/>
      <w:bookmarkEnd w:id="309"/>
      <w:bookmarkEnd w:id="310"/>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1" w:name="_Toc380734649"/>
      <w:bookmarkStart w:id="312" w:name="_Toc380756528"/>
      <w:bookmarkEnd w:id="311"/>
      <w:bookmarkEnd w:id="312"/>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3" w:name="_Toc380734650"/>
      <w:bookmarkStart w:id="314" w:name="_Toc380756529"/>
      <w:bookmarkEnd w:id="313"/>
      <w:bookmarkEnd w:id="314"/>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5" w:name="_Toc380734651"/>
      <w:bookmarkStart w:id="316" w:name="_Toc380756530"/>
      <w:bookmarkEnd w:id="315"/>
      <w:bookmarkEnd w:id="316"/>
    </w:p>
    <w:p w:rsidR="00075829" w:rsidRPr="00075829" w:rsidRDefault="00075829" w:rsidP="000D2F9F">
      <w:pPr>
        <w:pStyle w:val="ListParagraph"/>
        <w:keepNext/>
        <w:keepLines/>
        <w:numPr>
          <w:ilvl w:val="1"/>
          <w:numId w:val="37"/>
        </w:numPr>
        <w:spacing w:before="200" w:after="0"/>
        <w:contextualSpacing w:val="0"/>
        <w:outlineLvl w:val="2"/>
        <w:rPr>
          <w:rFonts w:eastAsiaTheme="majorEastAsia" w:cstheme="majorBidi"/>
          <w:b/>
          <w:bCs/>
          <w:vanish/>
          <w:color w:val="4F81BD" w:themeColor="accent1"/>
        </w:rPr>
      </w:pPr>
      <w:bookmarkStart w:id="317" w:name="_Toc380734652"/>
      <w:bookmarkStart w:id="318" w:name="_Toc380756531"/>
      <w:bookmarkEnd w:id="317"/>
      <w:bookmarkEnd w:id="318"/>
    </w:p>
    <w:p w:rsidR="00075829" w:rsidRPr="00075829" w:rsidRDefault="00075829" w:rsidP="000D2F9F">
      <w:pPr>
        <w:pStyle w:val="ListParagraph"/>
        <w:keepNext/>
        <w:keepLines/>
        <w:numPr>
          <w:ilvl w:val="2"/>
          <w:numId w:val="37"/>
        </w:numPr>
        <w:spacing w:before="200" w:after="0"/>
        <w:contextualSpacing w:val="0"/>
        <w:outlineLvl w:val="2"/>
        <w:rPr>
          <w:rFonts w:eastAsiaTheme="majorEastAsia" w:cstheme="majorBidi"/>
          <w:b/>
          <w:bCs/>
          <w:vanish/>
          <w:color w:val="4F81BD" w:themeColor="accent1"/>
        </w:rPr>
      </w:pPr>
      <w:bookmarkStart w:id="319" w:name="_Toc380734653"/>
      <w:bookmarkStart w:id="320" w:name="_Toc380756532"/>
      <w:bookmarkEnd w:id="319"/>
      <w:bookmarkEnd w:id="320"/>
    </w:p>
    <w:p w:rsidR="00384170" w:rsidRPr="00883E42" w:rsidRDefault="00384170" w:rsidP="000D2F9F">
      <w:pPr>
        <w:pStyle w:val="Heading3"/>
        <w:numPr>
          <w:ilvl w:val="2"/>
          <w:numId w:val="37"/>
        </w:numPr>
      </w:pPr>
      <w:bookmarkStart w:id="321" w:name="_Toc380756533"/>
      <w:r w:rsidRPr="00883E42">
        <w:rPr>
          <w:rFonts w:asciiTheme="minorHAnsi" w:hAnsiTheme="minorHAnsi"/>
        </w:rPr>
        <w:t>Log in with the following credentials:</w:t>
      </w:r>
      <w:bookmarkEnd w:id="321"/>
    </w:p>
    <w:p w:rsidR="00433647" w:rsidRPr="005E68DF" w:rsidRDefault="00433647" w:rsidP="00B93AD1">
      <w:pPr>
        <w:pStyle w:val="ListParagraph"/>
        <w:numPr>
          <w:ilvl w:val="1"/>
          <w:numId w:val="16"/>
        </w:numPr>
        <w:spacing w:afterLines="100" w:after="240" w:line="240" w:lineRule="auto"/>
      </w:pPr>
      <w:r w:rsidRPr="005E68DF">
        <w:t>Username: admin</w:t>
      </w:r>
    </w:p>
    <w:p w:rsidR="00433647" w:rsidRPr="005E68DF" w:rsidRDefault="00433647" w:rsidP="00B93AD1">
      <w:pPr>
        <w:pStyle w:val="ListParagraph"/>
        <w:numPr>
          <w:ilvl w:val="1"/>
          <w:numId w:val="16"/>
        </w:numPr>
        <w:spacing w:afterLines="100" w:after="240" w:line="240" w:lineRule="auto"/>
      </w:pPr>
      <w:r w:rsidRPr="005E68DF">
        <w:t>Password: admin</w:t>
      </w:r>
    </w:p>
    <w:p w:rsidR="00883E42" w:rsidRPr="00883E42" w:rsidRDefault="00883E42" w:rsidP="000D2F9F">
      <w:pPr>
        <w:pStyle w:val="ListParagraph"/>
        <w:keepNext/>
        <w:keepLines/>
        <w:numPr>
          <w:ilvl w:val="2"/>
          <w:numId w:val="36"/>
        </w:numPr>
        <w:spacing w:before="200" w:after="0"/>
        <w:contextualSpacing w:val="0"/>
        <w:outlineLvl w:val="2"/>
        <w:rPr>
          <w:rFonts w:eastAsiaTheme="majorEastAsia" w:cstheme="majorBidi"/>
          <w:b/>
          <w:bCs/>
          <w:vanish/>
          <w:color w:val="4F81BD" w:themeColor="accent1"/>
        </w:rPr>
      </w:pPr>
      <w:bookmarkStart w:id="322" w:name="_Toc380734655"/>
      <w:bookmarkStart w:id="323" w:name="_Toc380756534"/>
      <w:bookmarkEnd w:id="322"/>
      <w:bookmarkEnd w:id="323"/>
    </w:p>
    <w:p w:rsidR="00384170" w:rsidRPr="00883E42" w:rsidRDefault="00384170" w:rsidP="000D2F9F">
      <w:pPr>
        <w:pStyle w:val="Heading3"/>
        <w:numPr>
          <w:ilvl w:val="2"/>
          <w:numId w:val="36"/>
        </w:numPr>
      </w:pPr>
      <w:bookmarkStart w:id="324" w:name="_Toc380756535"/>
      <w:r w:rsidRPr="00883E42">
        <w:rPr>
          <w:rFonts w:asciiTheme="minorHAnsi" w:hAnsiTheme="minorHAnsi"/>
        </w:rPr>
        <w:t>Navigate to the following URL:</w:t>
      </w:r>
      <w:bookmarkEnd w:id="324"/>
    </w:p>
    <w:p w:rsidR="00433647" w:rsidRPr="005E68DF" w:rsidRDefault="00433647" w:rsidP="00B93AD1">
      <w:pPr>
        <w:pStyle w:val="ListParagraph"/>
        <w:numPr>
          <w:ilvl w:val="1"/>
          <w:numId w:val="15"/>
        </w:numPr>
        <w:spacing w:afterLines="100" w:after="240" w:line="240" w:lineRule="auto"/>
      </w:pPr>
      <w:r w:rsidRPr="00693D88">
        <w:t>http://127.0.0.1/organization</w:t>
      </w:r>
    </w:p>
    <w:p w:rsidR="00384170" w:rsidRPr="00883E42" w:rsidRDefault="00384170" w:rsidP="000D2F9F">
      <w:pPr>
        <w:pStyle w:val="Heading3"/>
        <w:numPr>
          <w:ilvl w:val="2"/>
          <w:numId w:val="36"/>
        </w:numPr>
      </w:pPr>
      <w:bookmarkStart w:id="325" w:name="_Toc380756536"/>
      <w:r w:rsidRPr="00883E42">
        <w:rPr>
          <w:rFonts w:asciiTheme="minorHAnsi" w:hAnsiTheme="minorHAnsi"/>
        </w:rPr>
        <w:t xml:space="preserve">Add a new organization; </w:t>
      </w:r>
      <w:r w:rsidR="00883E42">
        <w:rPr>
          <w:rFonts w:asciiTheme="minorHAnsi" w:hAnsiTheme="minorHAnsi"/>
        </w:rPr>
        <w:t xml:space="preserve">make </w:t>
      </w:r>
      <w:r w:rsidRPr="00883E42">
        <w:rPr>
          <w:rFonts w:asciiTheme="minorHAnsi" w:hAnsiTheme="minorHAnsi"/>
        </w:rPr>
        <w:t>the na</w:t>
      </w:r>
      <w:r w:rsidR="00883E42">
        <w:rPr>
          <w:rFonts w:asciiTheme="minorHAnsi" w:hAnsiTheme="minorHAnsi"/>
        </w:rPr>
        <w:t>me of the organization</w:t>
      </w:r>
      <w:r w:rsidRPr="00883E42">
        <w:rPr>
          <w:rFonts w:asciiTheme="minorHAnsi" w:hAnsiTheme="minorHAnsi"/>
        </w:rPr>
        <w:t>:</w:t>
      </w:r>
      <w:bookmarkEnd w:id="325"/>
    </w:p>
    <w:p w:rsidR="00433647" w:rsidRPr="005E68DF" w:rsidRDefault="00433647" w:rsidP="00B93AD1">
      <w:pPr>
        <w:pStyle w:val="ListParagraph"/>
        <w:numPr>
          <w:ilvl w:val="1"/>
          <w:numId w:val="15"/>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326" w:name="_Toc380756537"/>
      <w:r>
        <w:rPr>
          <w:rFonts w:asciiTheme="minorHAnsi" w:hAnsiTheme="minorHAnsi"/>
        </w:rPr>
        <w:t>Troubleshooting your NGDS Installation</w:t>
      </w:r>
      <w:bookmarkEnd w:id="326"/>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B93AD1">
      <w:pPr>
        <w:numPr>
          <w:ilvl w:val="0"/>
          <w:numId w:val="23"/>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B93AD1">
      <w:pPr>
        <w:numPr>
          <w:ilvl w:val="0"/>
          <w:numId w:val="23"/>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open up permissions on the directories involved.</w:t>
      </w:r>
    </w:p>
    <w:p w:rsidR="00C111FB" w:rsidRPr="00D463E8" w:rsidRDefault="00C111FB" w:rsidP="00B93AD1">
      <w:pPr>
        <w:numPr>
          <w:ilvl w:val="0"/>
          <w:numId w:val="23"/>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327"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hyperlink r:id="rId34" w:history="1">
        <w:r w:rsidRPr="00D463E8">
          <w:rPr>
            <w:rStyle w:val="Hyperlink"/>
            <w:rFonts w:asciiTheme="minorHAnsi" w:hAnsiTheme="minorHAnsi"/>
          </w:rPr>
          <w:t>http://wiki.eclipse.org/Main_Page</w:t>
        </w:r>
      </w:hyperlink>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328" w:name="_Toc379537707"/>
      <w:bookmarkStart w:id="329" w:name="_Toc379537708"/>
      <w:bookmarkStart w:id="330" w:name="_Toc379537709"/>
      <w:bookmarkStart w:id="331" w:name="_Toc379537710"/>
      <w:bookmarkStart w:id="332" w:name="_Toc379537711"/>
      <w:bookmarkStart w:id="333" w:name="_Toc379537712"/>
      <w:bookmarkStart w:id="334" w:name="_Toc379537713"/>
      <w:bookmarkStart w:id="335" w:name="_Toc379537714"/>
      <w:bookmarkStart w:id="336" w:name="_Toc379537715"/>
      <w:bookmarkStart w:id="337" w:name="_Toc380756538"/>
      <w:bookmarkEnd w:id="328"/>
      <w:bookmarkEnd w:id="329"/>
      <w:bookmarkEnd w:id="330"/>
      <w:bookmarkEnd w:id="331"/>
      <w:bookmarkEnd w:id="332"/>
      <w:bookmarkEnd w:id="333"/>
      <w:bookmarkEnd w:id="334"/>
      <w:bookmarkEnd w:id="335"/>
      <w:bookmarkEnd w:id="336"/>
      <w:r>
        <w:rPr>
          <w:rFonts w:asciiTheme="minorHAnsi" w:hAnsiTheme="minorHAnsi"/>
        </w:rPr>
        <w:lastRenderedPageBreak/>
        <w:t xml:space="preserve">Installing </w:t>
      </w:r>
      <w:r w:rsidR="00211F54">
        <w:rPr>
          <w:rFonts w:asciiTheme="minorHAnsi" w:hAnsiTheme="minorHAnsi"/>
        </w:rPr>
        <w:t>a Virtual Machine</w:t>
      </w:r>
      <w:bookmarkEnd w:id="337"/>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B93AD1">
      <w:pPr>
        <w:pStyle w:val="ListParagraph"/>
        <w:numPr>
          <w:ilvl w:val="0"/>
          <w:numId w:val="18"/>
        </w:numPr>
        <w:spacing w:after="120" w:line="240" w:lineRule="auto"/>
      </w:pPr>
      <w:r w:rsidRPr="005E68DF">
        <w:t xml:space="preserve">VMWare Player: </w:t>
      </w:r>
      <w:hyperlink r:id="rId35" w:history="1">
        <w:r w:rsidRPr="00FB6A10">
          <w:rPr>
            <w:rStyle w:val="Hyperlink"/>
            <w:rFonts w:asciiTheme="minorHAnsi" w:hAnsiTheme="minorHAnsi"/>
          </w:rPr>
          <w:t>http://www.vmware.com/products/player/</w:t>
        </w:r>
      </w:hyperlink>
    </w:p>
    <w:p w:rsidR="00972A32" w:rsidRPr="005E68DF" w:rsidRDefault="00972A32" w:rsidP="00B93AD1">
      <w:pPr>
        <w:pStyle w:val="ListParagraph"/>
        <w:numPr>
          <w:ilvl w:val="0"/>
          <w:numId w:val="18"/>
        </w:numPr>
        <w:spacing w:after="120" w:line="240" w:lineRule="auto"/>
      </w:pPr>
      <w:r w:rsidRPr="005E68DF">
        <w:t xml:space="preserve">Oracle VM VirtualBox: </w:t>
      </w:r>
      <w:hyperlink r:id="rId36" w:history="1">
        <w:r w:rsidRPr="00FB6A10">
          <w:rPr>
            <w:rStyle w:val="Hyperlink"/>
            <w:rFonts w:asciiTheme="minorHAnsi" w:hAnsiTheme="minorHAnsi"/>
          </w:rPr>
          <w:t>https://www.virtualbox.org/wiki/Downloads</w:t>
        </w:r>
      </w:hyperlink>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2A787A" w:rsidRDefault="00972A32" w:rsidP="000D2F9F">
      <w:pPr>
        <w:pStyle w:val="Heading2"/>
        <w:numPr>
          <w:ilvl w:val="1"/>
          <w:numId w:val="39"/>
        </w:numPr>
        <w:rPr>
          <w:bCs w:val="0"/>
          <w:noProof/>
        </w:rPr>
      </w:pPr>
      <w:bookmarkStart w:id="338" w:name="_Toc379537663"/>
      <w:bookmarkStart w:id="339" w:name="_Toc379537664"/>
      <w:bookmarkStart w:id="340" w:name="_Toc379537665"/>
      <w:bookmarkStart w:id="341" w:name="_Toc379537666"/>
      <w:bookmarkStart w:id="342" w:name="_Toc379537667"/>
      <w:bookmarkStart w:id="343" w:name="_Toc380756539"/>
      <w:bookmarkEnd w:id="338"/>
      <w:bookmarkEnd w:id="339"/>
      <w:bookmarkEnd w:id="340"/>
      <w:bookmarkEnd w:id="341"/>
      <w:bookmarkEnd w:id="342"/>
      <w:r w:rsidRPr="002A787A">
        <w:rPr>
          <w:rFonts w:asciiTheme="minorHAnsi" w:hAnsiTheme="minorHAnsi"/>
          <w:noProof/>
        </w:rPr>
        <w:t>Creating an Ubuntu Linux Virtual Machine using VirtualBox</w:t>
      </w:r>
      <w:bookmarkEnd w:id="343"/>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0D2F9F">
      <w:pPr>
        <w:pStyle w:val="Heading3"/>
        <w:numPr>
          <w:ilvl w:val="2"/>
          <w:numId w:val="40"/>
        </w:numPr>
        <w:rPr>
          <w:rFonts w:asciiTheme="minorHAnsi" w:hAnsiTheme="minorHAnsi"/>
          <w:noProof/>
        </w:rPr>
      </w:pPr>
      <w:bookmarkStart w:id="344" w:name="_Toc379537669"/>
      <w:bookmarkStart w:id="345" w:name="_Toc377463024"/>
      <w:bookmarkStart w:id="346" w:name="_Toc380756540"/>
      <w:bookmarkEnd w:id="344"/>
      <w:r w:rsidRPr="00415183">
        <w:rPr>
          <w:rFonts w:asciiTheme="minorHAnsi" w:hAnsiTheme="minorHAnsi"/>
          <w:noProof/>
        </w:rPr>
        <w:t>Download and install Oracle VM VirtualBox Manager</w:t>
      </w:r>
      <w:bookmarkEnd w:id="345"/>
      <w:bookmarkEnd w:id="346"/>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hyperlink r:id="rId37" w:history="1">
        <w:r w:rsidRPr="00FB6A10">
          <w:rPr>
            <w:rStyle w:val="Hyperlink"/>
            <w:rFonts w:asciiTheme="minorHAnsi" w:hAnsiTheme="minorHAnsi"/>
          </w:rPr>
          <w:t>https://www.virtualbox.org/wiki/Downloads</w:t>
        </w:r>
      </w:hyperlink>
    </w:p>
    <w:p w:rsidR="00946BC2" w:rsidRPr="005E68DF" w:rsidRDefault="00972A32" w:rsidP="00972A32">
      <w:r w:rsidRPr="005E68DF">
        <w:t>Run the installer and follow the on-screen instructions to install VirtualBox.</w:t>
      </w:r>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47" w:name="_Toc379537671"/>
      <w:bookmarkStart w:id="348" w:name="_Toc379537672"/>
      <w:bookmarkStart w:id="349" w:name="_Toc380696959"/>
      <w:bookmarkStart w:id="350" w:name="_Toc380734662"/>
      <w:bookmarkStart w:id="351" w:name="_Toc377463025"/>
      <w:bookmarkStart w:id="352" w:name="_Toc380756541"/>
      <w:bookmarkEnd w:id="347"/>
      <w:bookmarkEnd w:id="348"/>
      <w:bookmarkEnd w:id="349"/>
      <w:bookmarkEnd w:id="350"/>
      <w:bookmarkEnd w:id="352"/>
    </w:p>
    <w:p w:rsidR="00CF1B6B" w:rsidRPr="00CF1B6B" w:rsidRDefault="00CF1B6B" w:rsidP="000D2F9F">
      <w:pPr>
        <w:pStyle w:val="ListParagraph"/>
        <w:keepNext/>
        <w:keepLines/>
        <w:numPr>
          <w:ilvl w:val="1"/>
          <w:numId w:val="33"/>
        </w:numPr>
        <w:spacing w:after="100" w:line="240" w:lineRule="auto"/>
        <w:contextualSpacing w:val="0"/>
        <w:outlineLvl w:val="0"/>
        <w:rPr>
          <w:rFonts w:eastAsiaTheme="majorEastAsia" w:cstheme="majorBidi"/>
          <w:b/>
          <w:bCs/>
          <w:noProof/>
          <w:vanish/>
          <w:color w:val="365F91" w:themeColor="accent1" w:themeShade="BF"/>
          <w:sz w:val="28"/>
          <w:szCs w:val="28"/>
        </w:rPr>
      </w:pPr>
      <w:bookmarkStart w:id="353" w:name="_Toc380696960"/>
      <w:bookmarkStart w:id="354" w:name="_Toc380734663"/>
      <w:bookmarkStart w:id="355" w:name="_Toc380756542"/>
      <w:bookmarkEnd w:id="353"/>
      <w:bookmarkEnd w:id="354"/>
      <w:bookmarkEnd w:id="355"/>
    </w:p>
    <w:p w:rsidR="00972A32" w:rsidRPr="00946BC2" w:rsidRDefault="00972A32" w:rsidP="000D2F9F">
      <w:pPr>
        <w:pStyle w:val="Heading3"/>
        <w:numPr>
          <w:ilvl w:val="2"/>
          <w:numId w:val="40"/>
        </w:numPr>
        <w:rPr>
          <w:rFonts w:asciiTheme="minorHAnsi" w:hAnsiTheme="minorHAnsi"/>
          <w:noProof/>
        </w:rPr>
      </w:pPr>
      <w:bookmarkStart w:id="356" w:name="_Toc380756543"/>
      <w:r w:rsidRPr="00CF1B6B">
        <w:rPr>
          <w:noProof/>
        </w:rPr>
        <w:t>Create an Ubuntu Linux Virtual Machine</w:t>
      </w:r>
      <w:bookmarkEnd w:id="351"/>
      <w:bookmarkEnd w:id="356"/>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B93AD1">
      <w:pPr>
        <w:numPr>
          <w:ilvl w:val="1"/>
          <w:numId w:val="19"/>
        </w:numPr>
        <w:spacing w:after="120" w:line="240" w:lineRule="auto"/>
        <w:contextualSpacing/>
        <w:rPr>
          <w:rFonts w:eastAsia="Times New Roman" w:cs="Times New Roman"/>
        </w:rPr>
      </w:pPr>
      <w:r w:rsidRPr="00415183">
        <w:rPr>
          <w:rFonts w:eastAsia="Times New Roman" w:cs="Times New Roman"/>
          <w:b/>
        </w:rPr>
        <w:lastRenderedPageBreak/>
        <w:t>Version</w:t>
      </w:r>
      <w:r w:rsidRPr="00415183">
        <w:rPr>
          <w:rFonts w:eastAsia="Times New Roman" w:cs="Times New Roman"/>
        </w:rPr>
        <w:t>: Ubuntu</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Allocate at least 1024 MB of ram to your virtual machine (Figure 2)</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B93AD1">
      <w:pPr>
        <w:numPr>
          <w:ilvl w:val="0"/>
          <w:numId w:val="19"/>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C294E88" wp14:editId="17B68230">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6A293C" w:rsidRPr="00B61C67" w:rsidRDefault="006A293C" w:rsidP="00972A32">
                              <w:pPr>
                                <w:pStyle w:val="Caption"/>
                                <w:jc w:val="center"/>
                                <w:rPr>
                                  <w:rFonts w:ascii="Arial" w:eastAsia="Times New Roman" w:hAnsi="Arial" w:cs="Times New Roman"/>
                                  <w:noProof/>
                                </w:rPr>
                              </w:pPr>
                              <w:bookmarkStart w:id="357" w:name="_Toc380757611"/>
                              <w:r>
                                <w:t xml:space="preserve">Figure </w:t>
                              </w:r>
                              <w:fldSimple w:instr=" SEQ Figure \* ARABIC ">
                                <w:r w:rsidR="00F5667A">
                                  <w:rPr>
                                    <w:noProof/>
                                  </w:rPr>
                                  <w:t>2</w:t>
                                </w:r>
                              </w:fldSimple>
                              <w:r>
                                <w:t xml:space="preserve">: </w:t>
                              </w:r>
                              <w:bookmarkStart w:id="35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57"/>
                              <w:bookmarkEnd w:id="3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6A293C" w:rsidRPr="00B61C67" w:rsidRDefault="006A293C" w:rsidP="00972A32">
                        <w:pPr>
                          <w:pStyle w:val="Caption"/>
                          <w:jc w:val="center"/>
                          <w:rPr>
                            <w:rFonts w:ascii="Arial" w:eastAsia="Times New Roman" w:hAnsi="Arial" w:cs="Times New Roman"/>
                            <w:noProof/>
                          </w:rPr>
                        </w:pPr>
                        <w:bookmarkStart w:id="359" w:name="_Toc380757611"/>
                        <w:r>
                          <w:t xml:space="preserve">Figure </w:t>
                        </w:r>
                        <w:fldSimple w:instr=" SEQ Figure \* ARABIC ">
                          <w:r w:rsidR="00F5667A">
                            <w:rPr>
                              <w:noProof/>
                            </w:rPr>
                            <w:t>2</w:t>
                          </w:r>
                        </w:fldSimple>
                        <w:r>
                          <w:t xml:space="preserve">: </w:t>
                        </w:r>
                        <w:bookmarkStart w:id="360"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359"/>
                        <w:bookmarkEnd w:id="360"/>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1120" behindDoc="0" locked="0" layoutInCell="1" allowOverlap="1" wp14:anchorId="4FAD298D" wp14:editId="411FF651">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6A293C" w:rsidRPr="00EA1333" w:rsidRDefault="006A293C" w:rsidP="00972A32">
                              <w:pPr>
                                <w:pStyle w:val="Caption"/>
                                <w:jc w:val="center"/>
                                <w:rPr>
                                  <w:rFonts w:ascii="Arial" w:eastAsia="Times New Roman" w:hAnsi="Arial" w:cs="Times New Roman"/>
                                  <w:noProof/>
                                </w:rPr>
                              </w:pPr>
                              <w:bookmarkStart w:id="361" w:name="_Toc380757612"/>
                              <w:r>
                                <w:t xml:space="preserve">Figure </w:t>
                              </w:r>
                              <w:fldSimple w:instr=" SEQ Figure \* ARABIC ">
                                <w:r w:rsidR="00F5667A">
                                  <w:rPr>
                                    <w:noProof/>
                                  </w:rPr>
                                  <w:t>3</w:t>
                                </w:r>
                              </w:fldSimple>
                              <w:r>
                                <w:t>: Allocate at least 1024 MB of memory to the VM</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4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6A293C" w:rsidRPr="00EA1333" w:rsidRDefault="006A293C" w:rsidP="00972A32">
                        <w:pPr>
                          <w:pStyle w:val="Caption"/>
                          <w:jc w:val="center"/>
                          <w:rPr>
                            <w:rFonts w:ascii="Arial" w:eastAsia="Times New Roman" w:hAnsi="Arial" w:cs="Times New Roman"/>
                            <w:noProof/>
                          </w:rPr>
                        </w:pPr>
                        <w:bookmarkStart w:id="362" w:name="_Toc380757612"/>
                        <w:r>
                          <w:t xml:space="preserve">Figure </w:t>
                        </w:r>
                        <w:fldSimple w:instr=" SEQ Figure \* ARABIC ">
                          <w:r w:rsidR="00F5667A">
                            <w:rPr>
                              <w:noProof/>
                            </w:rPr>
                            <w:t>3</w:t>
                          </w:r>
                        </w:fldSimple>
                        <w:r>
                          <w:t>: Allocate at least 1024 MB of memory to the VM</w:t>
                        </w:r>
                        <w:bookmarkEnd w:id="362"/>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02395114" wp14:editId="6BE822F6">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6A293C" w:rsidRPr="004A778E" w:rsidRDefault="006A293C" w:rsidP="00972A32">
                              <w:pPr>
                                <w:pStyle w:val="Caption"/>
                                <w:jc w:val="center"/>
                                <w:rPr>
                                  <w:rFonts w:ascii="Arial" w:eastAsia="Times New Roman" w:hAnsi="Arial" w:cs="Times New Roman"/>
                                  <w:noProof/>
                                </w:rPr>
                              </w:pPr>
                              <w:bookmarkStart w:id="363" w:name="_Toc380757613"/>
                              <w:r>
                                <w:t xml:space="preserve">Figure </w:t>
                              </w:r>
                              <w:fldSimple w:instr=" SEQ Figure \* ARABIC ">
                                <w:r w:rsidR="00F5667A">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6A293C" w:rsidRPr="004A778E" w:rsidRDefault="006A293C" w:rsidP="00972A32">
                        <w:pPr>
                          <w:pStyle w:val="Caption"/>
                          <w:jc w:val="center"/>
                          <w:rPr>
                            <w:rFonts w:ascii="Arial" w:eastAsia="Times New Roman" w:hAnsi="Arial" w:cs="Times New Roman"/>
                            <w:noProof/>
                          </w:rPr>
                        </w:pPr>
                        <w:bookmarkStart w:id="364" w:name="_Toc380757613"/>
                        <w:r>
                          <w:t xml:space="preserve">Figure </w:t>
                        </w:r>
                        <w:fldSimple w:instr=" SEQ Figure \* ARABIC ">
                          <w:r w:rsidR="00F5667A">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bookmarkEnd w:id="364"/>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43922823" wp14:editId="591A9F5B">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6A293C" w:rsidRPr="00B41751" w:rsidRDefault="006A293C" w:rsidP="00972A32">
                              <w:pPr>
                                <w:pStyle w:val="Caption"/>
                                <w:jc w:val="center"/>
                                <w:rPr>
                                  <w:rFonts w:ascii="Arial" w:eastAsia="Times New Roman" w:hAnsi="Arial" w:cs="Times New Roman"/>
                                  <w:noProof/>
                                </w:rPr>
                              </w:pPr>
                              <w:bookmarkStart w:id="365" w:name="_Toc380757614"/>
                              <w:r>
                                <w:t xml:space="preserve">Figure </w:t>
                              </w:r>
                              <w:fldSimple w:instr=" SEQ Figure \* ARABIC ">
                                <w:r w:rsidR="00F5667A">
                                  <w:rPr>
                                    <w:noProof/>
                                  </w:rPr>
                                  <w:t>5</w:t>
                                </w:r>
                              </w:fldSimple>
                              <w:r>
                                <w:t xml:space="preserve">: </w:t>
                              </w:r>
                              <w:r w:rsidRPr="004E501C">
                                <w:t>Specify the image type</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6A293C" w:rsidRPr="00B41751" w:rsidRDefault="006A293C" w:rsidP="00972A32">
                        <w:pPr>
                          <w:pStyle w:val="Caption"/>
                          <w:jc w:val="center"/>
                          <w:rPr>
                            <w:rFonts w:ascii="Arial" w:eastAsia="Times New Roman" w:hAnsi="Arial" w:cs="Times New Roman"/>
                            <w:noProof/>
                          </w:rPr>
                        </w:pPr>
                        <w:bookmarkStart w:id="366" w:name="_Toc380757614"/>
                        <w:r>
                          <w:t xml:space="preserve">Figure </w:t>
                        </w:r>
                        <w:fldSimple w:instr=" SEQ Figure \* ARABIC ">
                          <w:r w:rsidR="00F5667A">
                            <w:rPr>
                              <w:noProof/>
                            </w:rPr>
                            <w:t>5</w:t>
                          </w:r>
                        </w:fldSimple>
                        <w:r>
                          <w:t xml:space="preserve">: </w:t>
                        </w:r>
                        <w:r w:rsidRPr="004E501C">
                          <w:t>Specify the image type</w:t>
                        </w:r>
                        <w:bookmarkEnd w:id="366"/>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6D603B53" wp14:editId="1FD0D41E">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6A293C" w:rsidRPr="00AB44F3" w:rsidRDefault="006A293C" w:rsidP="00972A32">
                              <w:pPr>
                                <w:pStyle w:val="Caption"/>
                                <w:jc w:val="center"/>
                                <w:rPr>
                                  <w:rFonts w:ascii="Arial" w:eastAsia="Times New Roman" w:hAnsi="Arial" w:cs="Times New Roman"/>
                                  <w:noProof/>
                                </w:rPr>
                              </w:pPr>
                              <w:bookmarkStart w:id="367" w:name="_Toc380757615"/>
                              <w:r>
                                <w:t xml:space="preserve">Figure </w:t>
                              </w:r>
                              <w:fldSimple w:instr=" SEQ Figure \* ARABIC ">
                                <w:r w:rsidR="00F5667A">
                                  <w:rPr>
                                    <w:noProof/>
                                  </w:rPr>
                                  <w:t>6</w:t>
                                </w:r>
                              </w:fldSimple>
                              <w:r>
                                <w:t>: Specify storage allocation</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6A293C" w:rsidRPr="00AB44F3" w:rsidRDefault="006A293C" w:rsidP="00972A32">
                        <w:pPr>
                          <w:pStyle w:val="Caption"/>
                          <w:jc w:val="center"/>
                          <w:rPr>
                            <w:rFonts w:ascii="Arial" w:eastAsia="Times New Roman" w:hAnsi="Arial" w:cs="Times New Roman"/>
                            <w:noProof/>
                          </w:rPr>
                        </w:pPr>
                        <w:bookmarkStart w:id="368" w:name="_Toc380757615"/>
                        <w:r>
                          <w:t xml:space="preserve">Figure </w:t>
                        </w:r>
                        <w:fldSimple w:instr=" SEQ Figure \* ARABIC ">
                          <w:r w:rsidR="00F5667A">
                            <w:rPr>
                              <w:noProof/>
                            </w:rPr>
                            <w:t>6</w:t>
                          </w:r>
                        </w:fldSimple>
                        <w:r>
                          <w:t>: Specify storage allocation</w:t>
                        </w:r>
                        <w:bookmarkEnd w:id="368"/>
                      </w:p>
                    </w:txbxContent>
                  </v:textbox>
                </v:shape>
                <w10:wrap type="topAndBottom"/>
              </v:group>
            </w:pict>
          </mc:Fallback>
        </mc:AlternateContent>
      </w:r>
    </w:p>
    <w:p w:rsidR="006A293C" w:rsidRPr="006A293C" w:rsidRDefault="00972A32" w:rsidP="007F49A7">
      <w:pPr>
        <w:pStyle w:val="Heading3"/>
        <w:rPr>
          <w:b w:val="0"/>
          <w:bCs w:val="0"/>
          <w:noProof/>
          <w:vanish/>
          <w:color w:val="365F91" w:themeColor="accent1" w:themeShade="BF"/>
          <w:sz w:val="28"/>
          <w:szCs w:val="28"/>
        </w:rPr>
      </w:pPr>
      <w:bookmarkStart w:id="369" w:name="_Toc380734665"/>
      <w:bookmarkStart w:id="370" w:name="_Toc380756544"/>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402572A7" wp14:editId="77AC50DF">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6A293C" w:rsidRPr="0090493A" w:rsidRDefault="006A293C" w:rsidP="00972A32">
                              <w:pPr>
                                <w:pStyle w:val="Caption"/>
                                <w:jc w:val="center"/>
                                <w:rPr>
                                  <w:rFonts w:ascii="Arial" w:eastAsia="Times New Roman" w:hAnsi="Arial" w:cs="Times New Roman"/>
                                  <w:noProof/>
                                </w:rPr>
                              </w:pPr>
                              <w:bookmarkStart w:id="371" w:name="_Toc380757616"/>
                              <w:r>
                                <w:t xml:space="preserve">Figure </w:t>
                              </w:r>
                              <w:fldSimple w:instr=" SEQ Figure \* ARABIC ">
                                <w:r w:rsidR="00F5667A">
                                  <w:rPr>
                                    <w:noProof/>
                                  </w:rPr>
                                  <w:t>7</w:t>
                                </w:r>
                              </w:fldSimple>
                              <w:r>
                                <w:t>: Configure virtual hard drive</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6A293C" w:rsidRPr="0090493A" w:rsidRDefault="006A293C" w:rsidP="00972A32">
                        <w:pPr>
                          <w:pStyle w:val="Caption"/>
                          <w:jc w:val="center"/>
                          <w:rPr>
                            <w:rFonts w:ascii="Arial" w:eastAsia="Times New Roman" w:hAnsi="Arial" w:cs="Times New Roman"/>
                            <w:noProof/>
                          </w:rPr>
                        </w:pPr>
                        <w:bookmarkStart w:id="372" w:name="_Toc380757616"/>
                        <w:r>
                          <w:t xml:space="preserve">Figure </w:t>
                        </w:r>
                        <w:fldSimple w:instr=" SEQ Figure \* ARABIC ">
                          <w:r w:rsidR="00F5667A">
                            <w:rPr>
                              <w:noProof/>
                            </w:rPr>
                            <w:t>7</w:t>
                          </w:r>
                        </w:fldSimple>
                        <w:r>
                          <w:t>: Configure virtual hard drive</w:t>
                        </w:r>
                        <w:bookmarkEnd w:id="372"/>
                      </w:p>
                    </w:txbxContent>
                  </v:textbox>
                </v:shape>
                <w10:wrap type="topAndBottom"/>
              </v:group>
            </w:pict>
          </mc:Fallback>
        </mc:AlternateContent>
      </w:r>
      <w:bookmarkStart w:id="373" w:name="_Toc379537675"/>
      <w:bookmarkStart w:id="374" w:name="_Toc379537676"/>
      <w:bookmarkEnd w:id="369"/>
      <w:bookmarkEnd w:id="370"/>
      <w:bookmarkEnd w:id="373"/>
      <w:bookmarkEnd w:id="374"/>
    </w:p>
    <w:p w:rsidR="007F49A7" w:rsidRPr="00946BC2" w:rsidRDefault="007F49A7" w:rsidP="000D2F9F">
      <w:pPr>
        <w:pStyle w:val="Heading3"/>
        <w:numPr>
          <w:ilvl w:val="2"/>
          <w:numId w:val="40"/>
        </w:numPr>
        <w:rPr>
          <w:rFonts w:asciiTheme="minorHAnsi" w:hAnsiTheme="minorHAnsi"/>
          <w:noProof/>
        </w:rPr>
      </w:pPr>
      <w:bookmarkStart w:id="375" w:name="_Toc380756545"/>
      <w:r>
        <w:rPr>
          <w:noProof/>
        </w:rPr>
        <w:t>Configure your</w:t>
      </w:r>
      <w:r w:rsidRPr="00CF1B6B">
        <w:rPr>
          <w:noProof/>
        </w:rPr>
        <w:t xml:space="preserve"> Virtual Machine</w:t>
      </w:r>
      <w:bookmarkEnd w:id="375"/>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7F511BDA" wp14:editId="65A663D8">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6A293C" w:rsidRPr="007E66C6" w:rsidRDefault="006A293C" w:rsidP="00972A32">
                              <w:pPr>
                                <w:pStyle w:val="Caption"/>
                                <w:jc w:val="center"/>
                                <w:rPr>
                                  <w:rFonts w:cs="Times New Roman"/>
                                  <w:noProof/>
                                </w:rPr>
                              </w:pPr>
                              <w:bookmarkStart w:id="376" w:name="_Toc380757617"/>
                              <w:r>
                                <w:t xml:space="preserve">Figure </w:t>
                              </w:r>
                              <w:fldSimple w:instr=" SEQ Figure \* ARABIC ">
                                <w:r w:rsidR="00F5667A">
                                  <w:rPr>
                                    <w:noProof/>
                                  </w:rPr>
                                  <w:t>8</w:t>
                                </w:r>
                              </w:fldSimple>
                              <w:r>
                                <w:t>: Configuring a virtual machine in VirtualBox</w:t>
                              </w:r>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5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6A293C" w:rsidRPr="007E66C6" w:rsidRDefault="006A293C" w:rsidP="00972A32">
                        <w:pPr>
                          <w:pStyle w:val="Caption"/>
                          <w:jc w:val="center"/>
                          <w:rPr>
                            <w:rFonts w:cs="Times New Roman"/>
                            <w:noProof/>
                          </w:rPr>
                        </w:pPr>
                        <w:bookmarkStart w:id="377" w:name="_Toc380757617"/>
                        <w:r>
                          <w:t xml:space="preserve">Figure </w:t>
                        </w:r>
                        <w:fldSimple w:instr=" SEQ Figure \* ARABIC ">
                          <w:r w:rsidR="00F5667A">
                            <w:rPr>
                              <w:noProof/>
                            </w:rPr>
                            <w:t>8</w:t>
                          </w:r>
                        </w:fldSimple>
                        <w:r>
                          <w:t>: Configuring a virtual machine in VirtualBox</w:t>
                        </w:r>
                        <w:bookmarkEnd w:id="377"/>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General</w:t>
      </w:r>
      <w:r w:rsidRPr="005E68DF">
        <w:t xml:space="preserve"> settings</w:t>
      </w:r>
    </w:p>
    <w:p w:rsidR="00972A32" w:rsidRPr="005E68DF" w:rsidRDefault="00972A32" w:rsidP="00B93AD1">
      <w:pPr>
        <w:pStyle w:val="ListParagraph"/>
        <w:numPr>
          <w:ilvl w:val="0"/>
          <w:numId w:val="20"/>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B93AD1">
      <w:pPr>
        <w:pStyle w:val="ListParagraph"/>
        <w:numPr>
          <w:ilvl w:val="0"/>
          <w:numId w:val="20"/>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B93AD1">
      <w:pPr>
        <w:pStyle w:val="ListParagraph"/>
        <w:numPr>
          <w:ilvl w:val="0"/>
          <w:numId w:val="20"/>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3B5133CE" wp14:editId="353D339D">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6A293C" w:rsidRDefault="006A293C" w:rsidP="00972A32">
                              <w:pPr>
                                <w:pStyle w:val="Caption"/>
                                <w:jc w:val="center"/>
                                <w:rPr>
                                  <w:noProof/>
                                </w:rPr>
                              </w:pPr>
                              <w:bookmarkStart w:id="378" w:name="_Toc380757618"/>
                              <w:r>
                                <w:t xml:space="preserve">Figure </w:t>
                              </w:r>
                              <w:fldSimple w:instr=" SEQ Figure \* ARABIC ">
                                <w:r w:rsidR="00F5667A">
                                  <w:rPr>
                                    <w:noProof/>
                                  </w:rPr>
                                  <w:t>9</w:t>
                                </w:r>
                              </w:fldSimple>
                              <w:r>
                                <w:t>: Enabling the shared clipboard</w:t>
                              </w:r>
                              <w:bookmarkEnd w:id="3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5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6A293C" w:rsidRDefault="006A293C" w:rsidP="00972A32">
                        <w:pPr>
                          <w:pStyle w:val="Caption"/>
                          <w:jc w:val="center"/>
                          <w:rPr>
                            <w:noProof/>
                          </w:rPr>
                        </w:pPr>
                        <w:bookmarkStart w:id="379" w:name="_Toc380757618"/>
                        <w:r>
                          <w:t xml:space="preserve">Figure </w:t>
                        </w:r>
                        <w:fldSimple w:instr=" SEQ Figure \* ARABIC ">
                          <w:r w:rsidR="00F5667A">
                            <w:rPr>
                              <w:noProof/>
                            </w:rPr>
                            <w:t>9</w:t>
                          </w:r>
                        </w:fldSimple>
                        <w:r>
                          <w:t>: Enabling the shared clipboard</w:t>
                        </w:r>
                        <w:bookmarkEnd w:id="379"/>
                        <w:r>
                          <w:t xml:space="preserve">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0" w:name="_Toc380696964"/>
      <w:bookmarkStart w:id="381" w:name="_Toc380734667"/>
      <w:bookmarkStart w:id="382" w:name="_Toc380756546"/>
      <w:bookmarkEnd w:id="380"/>
      <w:bookmarkEnd w:id="381"/>
      <w:bookmarkEnd w:id="382"/>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3" w:name="_Toc380696965"/>
      <w:bookmarkStart w:id="384" w:name="_Toc380734668"/>
      <w:bookmarkStart w:id="385" w:name="_Toc380756547"/>
      <w:bookmarkEnd w:id="383"/>
      <w:bookmarkEnd w:id="384"/>
      <w:bookmarkEnd w:id="385"/>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6" w:name="_Toc380696966"/>
      <w:bookmarkStart w:id="387" w:name="_Toc380734669"/>
      <w:bookmarkStart w:id="388" w:name="_Toc380756548"/>
      <w:bookmarkEnd w:id="386"/>
      <w:bookmarkEnd w:id="387"/>
      <w:bookmarkEnd w:id="388"/>
    </w:p>
    <w:p w:rsidR="00510C29" w:rsidRPr="00510C29" w:rsidRDefault="00510C29" w:rsidP="000D2F9F">
      <w:pPr>
        <w:pStyle w:val="ListParagraph"/>
        <w:keepNext/>
        <w:keepLines/>
        <w:numPr>
          <w:ilvl w:val="0"/>
          <w:numId w:val="34"/>
        </w:numPr>
        <w:spacing w:before="200" w:after="0"/>
        <w:contextualSpacing w:val="0"/>
        <w:outlineLvl w:val="2"/>
        <w:rPr>
          <w:rFonts w:eastAsiaTheme="majorEastAsia" w:cstheme="majorBidi"/>
          <w:b/>
          <w:bCs/>
          <w:vanish/>
          <w:color w:val="4F81BD" w:themeColor="accent1"/>
        </w:rPr>
      </w:pPr>
      <w:bookmarkStart w:id="389" w:name="_Toc380696967"/>
      <w:bookmarkStart w:id="390" w:name="_Toc380734670"/>
      <w:bookmarkStart w:id="391" w:name="_Toc380756549"/>
      <w:bookmarkEnd w:id="389"/>
      <w:bookmarkEnd w:id="390"/>
      <w:bookmarkEnd w:id="391"/>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2" w:name="_Toc380696968"/>
      <w:bookmarkStart w:id="393" w:name="_Toc380734671"/>
      <w:bookmarkStart w:id="394" w:name="_Toc380756550"/>
      <w:bookmarkEnd w:id="392"/>
      <w:bookmarkEnd w:id="393"/>
      <w:bookmarkEnd w:id="394"/>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5" w:name="_Toc380696969"/>
      <w:bookmarkStart w:id="396" w:name="_Toc380734672"/>
      <w:bookmarkStart w:id="397" w:name="_Toc380756551"/>
      <w:bookmarkEnd w:id="395"/>
      <w:bookmarkEnd w:id="396"/>
      <w:bookmarkEnd w:id="397"/>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398" w:name="_Toc380696970"/>
      <w:bookmarkStart w:id="399" w:name="_Toc380734673"/>
      <w:bookmarkStart w:id="400" w:name="_Toc380756552"/>
      <w:bookmarkEnd w:id="398"/>
      <w:bookmarkEnd w:id="399"/>
      <w:bookmarkEnd w:id="400"/>
    </w:p>
    <w:p w:rsidR="00510C29" w:rsidRPr="00510C29" w:rsidRDefault="00510C29" w:rsidP="000D2F9F">
      <w:pPr>
        <w:pStyle w:val="ListParagraph"/>
        <w:keepNext/>
        <w:keepLines/>
        <w:numPr>
          <w:ilvl w:val="1"/>
          <w:numId w:val="34"/>
        </w:numPr>
        <w:spacing w:before="200" w:after="0"/>
        <w:contextualSpacing w:val="0"/>
        <w:outlineLvl w:val="2"/>
        <w:rPr>
          <w:rFonts w:eastAsiaTheme="majorEastAsia" w:cstheme="majorBidi"/>
          <w:b/>
          <w:bCs/>
          <w:vanish/>
          <w:color w:val="4F81BD" w:themeColor="accent1"/>
        </w:rPr>
      </w:pPr>
      <w:bookmarkStart w:id="401" w:name="_Toc380696971"/>
      <w:bookmarkStart w:id="402" w:name="_Toc380734674"/>
      <w:bookmarkStart w:id="403" w:name="_Toc380756553"/>
      <w:bookmarkEnd w:id="401"/>
      <w:bookmarkEnd w:id="402"/>
      <w:bookmarkEnd w:id="403"/>
    </w:p>
    <w:p w:rsidR="00972A32" w:rsidRPr="003D0903" w:rsidRDefault="00972A32" w:rsidP="000D2F9F">
      <w:pPr>
        <w:pStyle w:val="Heading3"/>
        <w:numPr>
          <w:ilvl w:val="2"/>
          <w:numId w:val="40"/>
        </w:numPr>
        <w:rPr>
          <w:bCs w:val="0"/>
          <w:noProof/>
        </w:rPr>
      </w:pPr>
      <w:bookmarkStart w:id="404" w:name="_Toc380756554"/>
      <w:r w:rsidRPr="003D0903">
        <w:rPr>
          <w:rFonts w:asciiTheme="minorHAnsi" w:hAnsiTheme="minorHAnsi"/>
        </w:rPr>
        <w:t>Download an Ubuntu ISO image</w:t>
      </w:r>
      <w:bookmarkEnd w:id="404"/>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hyperlink r:id="rId54" w:history="1">
        <w:r w:rsidRPr="00FB6A10">
          <w:rPr>
            <w:rStyle w:val="Hyperlink"/>
            <w:rFonts w:asciiTheme="minorHAnsi" w:hAnsiTheme="minorHAnsi"/>
          </w:rPr>
          <w:t>http://releases.ubuntu.com/12.04/</w:t>
        </w:r>
      </w:hyperlink>
    </w:p>
    <w:p w:rsidR="00972A32" w:rsidRPr="00FB6A10" w:rsidRDefault="00972A32" w:rsidP="00972A32">
      <w:r w:rsidRPr="00962782">
        <w:t xml:space="preserve">This tutorial utilizes the Long Term Service (LTS) version of Ubuntu, which features long-term support (3 years): </w:t>
      </w:r>
      <w:hyperlink r:id="rId55" w:history="1">
        <w:r w:rsidRPr="00FB6A10">
          <w:rPr>
            <w:rStyle w:val="Hyperlink"/>
            <w:rFonts w:asciiTheme="minorHAnsi" w:hAnsiTheme="minorHAnsi"/>
          </w:rPr>
          <w:t>http://releases.ubuntu.com/12.04/ubuntu-12.04-desktop-i386.iso</w:t>
        </w:r>
      </w:hyperlink>
    </w:p>
    <w:p w:rsidR="00972A32" w:rsidRPr="00415183" w:rsidRDefault="00972A32" w:rsidP="000D2F9F">
      <w:pPr>
        <w:pStyle w:val="Heading3"/>
        <w:numPr>
          <w:ilvl w:val="2"/>
          <w:numId w:val="40"/>
        </w:numPr>
        <w:rPr>
          <w:rFonts w:asciiTheme="minorHAnsi" w:hAnsiTheme="minorHAnsi"/>
        </w:rPr>
      </w:pPr>
      <w:bookmarkStart w:id="405" w:name="_Toc379537679"/>
      <w:bookmarkStart w:id="406" w:name="_Toc379537680"/>
      <w:bookmarkStart w:id="407" w:name="_Toc379537681"/>
      <w:bookmarkStart w:id="408" w:name="_Toc379537682"/>
      <w:bookmarkStart w:id="409" w:name="_Toc377463028"/>
      <w:bookmarkStart w:id="410" w:name="_Toc380756555"/>
      <w:bookmarkEnd w:id="405"/>
      <w:bookmarkEnd w:id="406"/>
      <w:bookmarkEnd w:id="407"/>
      <w:bookmarkEnd w:id="408"/>
      <w:r w:rsidRPr="00415183">
        <w:rPr>
          <w:rFonts w:asciiTheme="minorHAnsi" w:hAnsiTheme="minorHAnsi"/>
        </w:rPr>
        <w:t xml:space="preserve">Mount the Linux installation .ISO file in </w:t>
      </w:r>
      <w:r>
        <w:rPr>
          <w:rFonts w:asciiTheme="minorHAnsi" w:hAnsiTheme="minorHAnsi"/>
        </w:rPr>
        <w:t>your virtual machine</w:t>
      </w:r>
      <w:bookmarkEnd w:id="409"/>
      <w:bookmarkEnd w:id="410"/>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B93AD1">
      <w:pPr>
        <w:pStyle w:val="ListParagraph"/>
        <w:numPr>
          <w:ilvl w:val="0"/>
          <w:numId w:val="21"/>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B93AD1">
      <w:pPr>
        <w:pStyle w:val="ListParagraph"/>
        <w:numPr>
          <w:ilvl w:val="0"/>
          <w:numId w:val="21"/>
        </w:numPr>
        <w:spacing w:after="120" w:line="240" w:lineRule="auto"/>
      </w:pPr>
      <w:r w:rsidRPr="005E68DF">
        <w:lastRenderedPageBreak/>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B93AD1">
      <w:pPr>
        <w:pStyle w:val="ListParagraph"/>
        <w:numPr>
          <w:ilvl w:val="0"/>
          <w:numId w:val="21"/>
        </w:numPr>
        <w:spacing w:after="120" w:line="240" w:lineRule="auto"/>
      </w:pPr>
      <w:r w:rsidRPr="005E68DF">
        <w:t xml:space="preserve">Navigate to the ISO image you downloaded in Section </w:t>
      </w:r>
      <w:r>
        <w:t>3</w:t>
      </w:r>
      <w:r w:rsidRPr="005E68DF">
        <w:t>.2.4; select the ISO file</w:t>
      </w:r>
    </w:p>
    <w:p w:rsidR="00972A32" w:rsidRPr="005E68DF" w:rsidRDefault="00972A32" w:rsidP="00B93AD1">
      <w:pPr>
        <w:pStyle w:val="ListParagraph"/>
        <w:numPr>
          <w:ilvl w:val="0"/>
          <w:numId w:val="21"/>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7A3D35F8" wp14:editId="194C647B">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6A293C" w:rsidRDefault="006A293C" w:rsidP="00972A32">
                              <w:pPr>
                                <w:pStyle w:val="Caption"/>
                                <w:jc w:val="center"/>
                                <w:rPr>
                                  <w:noProof/>
                                </w:rPr>
                              </w:pPr>
                              <w:bookmarkStart w:id="411" w:name="_Toc380757619"/>
                              <w:r>
                                <w:t xml:space="preserve">Figure </w:t>
                              </w:r>
                              <w:fldSimple w:instr=" SEQ Figure \* ARABIC ">
                                <w:r w:rsidR="00F5667A">
                                  <w:rPr>
                                    <w:noProof/>
                                  </w:rPr>
                                  <w:t>10</w:t>
                                </w:r>
                              </w:fldSimple>
                              <w:r>
                                <w:t>: Mounting the Ubuntu ISO image in the VM</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7"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6A293C" w:rsidRDefault="006A293C" w:rsidP="00972A32">
                        <w:pPr>
                          <w:pStyle w:val="Caption"/>
                          <w:jc w:val="center"/>
                          <w:rPr>
                            <w:noProof/>
                          </w:rPr>
                        </w:pPr>
                        <w:bookmarkStart w:id="412" w:name="_Toc380757619"/>
                        <w:r>
                          <w:t xml:space="preserve">Figure </w:t>
                        </w:r>
                        <w:fldSimple w:instr=" SEQ Figure \* ARABIC ">
                          <w:r w:rsidR="00F5667A">
                            <w:rPr>
                              <w:noProof/>
                            </w:rPr>
                            <w:t>10</w:t>
                          </w:r>
                        </w:fldSimple>
                        <w:r>
                          <w:t>: Mounting the Ubuntu ISO image in the VM</w:t>
                        </w:r>
                        <w:bookmarkEnd w:id="412"/>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0D2F9F">
      <w:pPr>
        <w:pStyle w:val="Heading3"/>
        <w:numPr>
          <w:ilvl w:val="2"/>
          <w:numId w:val="40"/>
        </w:numPr>
        <w:rPr>
          <w:rFonts w:asciiTheme="minorHAnsi" w:hAnsiTheme="minorHAnsi"/>
        </w:rPr>
      </w:pPr>
      <w:bookmarkStart w:id="413" w:name="_Toc377463029"/>
      <w:bookmarkStart w:id="414" w:name="_Toc380756556"/>
      <w:r w:rsidRPr="00415183">
        <w:rPr>
          <w:rFonts w:asciiTheme="minorHAnsi" w:hAnsiTheme="minorHAnsi"/>
        </w:rPr>
        <w:t>Install Ubuntu Linux 12.04</w:t>
      </w:r>
      <w:bookmarkEnd w:id="413"/>
      <w:bookmarkEnd w:id="414"/>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22B7800D" wp14:editId="74B8437E">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15" w:name="_Toc380757620"/>
                              <w:r>
                                <w:t xml:space="preserve">Figure </w:t>
                              </w:r>
                              <w:fldSimple w:instr=" SEQ Figure \* ARABIC ">
                                <w:r w:rsidR="00F5667A">
                                  <w:rPr>
                                    <w:noProof/>
                                  </w:rPr>
                                  <w:t>11</w:t>
                                </w:r>
                              </w:fldSimple>
                              <w:r>
                                <w:t>: The Ubuntu Linux installation screen</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59"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6A293C" w:rsidRDefault="006A293C" w:rsidP="00972A32">
                        <w:pPr>
                          <w:pStyle w:val="Caption"/>
                          <w:jc w:val="center"/>
                          <w:rPr>
                            <w:noProof/>
                          </w:rPr>
                        </w:pPr>
                        <w:bookmarkStart w:id="416" w:name="_Toc380757620"/>
                        <w:r>
                          <w:t xml:space="preserve">Figure </w:t>
                        </w:r>
                        <w:fldSimple w:instr=" SEQ Figure \* ARABIC ">
                          <w:r w:rsidR="00F5667A">
                            <w:rPr>
                              <w:noProof/>
                            </w:rPr>
                            <w:t>11</w:t>
                          </w:r>
                        </w:fldSimple>
                        <w:r>
                          <w:t>: The Ubuntu Linux installation screen</w:t>
                        </w:r>
                        <w:bookmarkEnd w:id="416"/>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5C0231A2" wp14:editId="5B36ED3D">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17" w:name="_Toc380757621"/>
                              <w:r>
                                <w:t xml:space="preserve">Figure </w:t>
                              </w:r>
                              <w:fldSimple w:instr=" SEQ Figure \* ARABIC ">
                                <w:r w:rsidR="00F5667A">
                                  <w:rPr>
                                    <w:noProof/>
                                  </w:rPr>
                                  <w:t>12</w:t>
                                </w:r>
                              </w:fldSimple>
                              <w:r>
                                <w:t>: Logging on to Ubuntu Linux</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61"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6A293C" w:rsidRDefault="006A293C" w:rsidP="00972A32">
                        <w:pPr>
                          <w:pStyle w:val="Caption"/>
                          <w:jc w:val="center"/>
                          <w:rPr>
                            <w:noProof/>
                          </w:rPr>
                        </w:pPr>
                        <w:bookmarkStart w:id="418" w:name="_Toc380757621"/>
                        <w:r>
                          <w:t xml:space="preserve">Figure </w:t>
                        </w:r>
                        <w:fldSimple w:instr=" SEQ Figure \* ARABIC ">
                          <w:r w:rsidR="00F5667A">
                            <w:rPr>
                              <w:noProof/>
                            </w:rPr>
                            <w:t>12</w:t>
                          </w:r>
                        </w:fldSimple>
                        <w:r>
                          <w:t>: Logging on to Ubuntu Linux</w:t>
                        </w:r>
                        <w:bookmarkEnd w:id="418"/>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653831BF" wp14:editId="37D95E81">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6A293C" w:rsidRPr="00E41254" w:rsidRDefault="006A293C" w:rsidP="00972A32">
                              <w:pPr>
                                <w:pStyle w:val="Caption"/>
                                <w:jc w:val="center"/>
                                <w:rPr>
                                  <w:noProof/>
                                </w:rPr>
                              </w:pPr>
                              <w:bookmarkStart w:id="419" w:name="_Toc380757622"/>
                              <w:r>
                                <w:t xml:space="preserve">Figure </w:t>
                              </w:r>
                              <w:fldSimple w:instr=" SEQ Figure \* ARABIC ">
                                <w:r w:rsidR="00F5667A">
                                  <w:rPr>
                                    <w:noProof/>
                                  </w:rPr>
                                  <w:t>13</w:t>
                                </w:r>
                              </w:fldSimple>
                              <w:r>
                                <w:t>: Installing the Guest Additions module for Ubuntu Linux</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63"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6A293C" w:rsidRPr="00E41254" w:rsidRDefault="006A293C" w:rsidP="00972A32">
                        <w:pPr>
                          <w:pStyle w:val="Caption"/>
                          <w:jc w:val="center"/>
                          <w:rPr>
                            <w:noProof/>
                          </w:rPr>
                        </w:pPr>
                        <w:bookmarkStart w:id="420" w:name="_Toc380757622"/>
                        <w:r>
                          <w:t xml:space="preserve">Figure </w:t>
                        </w:r>
                        <w:fldSimple w:instr=" SEQ Figure \* ARABIC ">
                          <w:r w:rsidR="00F5667A">
                            <w:rPr>
                              <w:noProof/>
                            </w:rPr>
                            <w:t>13</w:t>
                          </w:r>
                        </w:fldSimple>
                        <w:r>
                          <w:t>: Installing the Guest Additions module for Ubuntu Linux</w:t>
                        </w:r>
                        <w:bookmarkEnd w:id="420"/>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0D2F9F">
      <w:pPr>
        <w:pStyle w:val="Heading3"/>
        <w:numPr>
          <w:ilvl w:val="2"/>
          <w:numId w:val="40"/>
        </w:numPr>
        <w:rPr>
          <w:rFonts w:asciiTheme="minorHAnsi" w:hAnsiTheme="minorHAnsi"/>
        </w:rPr>
      </w:pPr>
      <w:bookmarkStart w:id="421" w:name="_Toc379537685"/>
      <w:bookmarkStart w:id="422" w:name="_Toc377463031"/>
      <w:bookmarkStart w:id="423" w:name="_Toc380756557"/>
      <w:bookmarkEnd w:id="421"/>
      <w:r w:rsidRPr="00415183">
        <w:rPr>
          <w:rFonts w:asciiTheme="minorHAnsi" w:hAnsiTheme="minorHAnsi"/>
        </w:rPr>
        <w:t>Take a Snapshot</w:t>
      </w:r>
      <w:bookmarkEnd w:id="422"/>
      <w:bookmarkEnd w:id="423"/>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0D2F9F">
      <w:pPr>
        <w:pStyle w:val="Heading2"/>
        <w:numPr>
          <w:ilvl w:val="1"/>
          <w:numId w:val="40"/>
        </w:numPr>
      </w:pPr>
      <w:bookmarkStart w:id="424" w:name="_Ref359833839"/>
      <w:bookmarkStart w:id="425" w:name="_Toc377037298"/>
      <w:bookmarkStart w:id="426" w:name="_Toc380756558"/>
      <w:r w:rsidRPr="00FB6A10">
        <w:t>Accommodating</w:t>
      </w:r>
      <w:r w:rsidRPr="00415183">
        <w:t xml:space="preserve"> a corporate firewall (OPTIONAL)</w:t>
      </w:r>
      <w:bookmarkEnd w:id="424"/>
      <w:bookmarkEnd w:id="425"/>
      <w:bookmarkEnd w:id="426"/>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6219BF" w:rsidRDefault="00972A32" w:rsidP="000D2F9F">
      <w:pPr>
        <w:pStyle w:val="Heading3"/>
        <w:numPr>
          <w:ilvl w:val="2"/>
          <w:numId w:val="40"/>
        </w:numPr>
        <w:rPr>
          <w:rFonts w:asciiTheme="minorHAnsi" w:hAnsiTheme="minorHAnsi"/>
          <w:noProof/>
        </w:rPr>
      </w:pPr>
      <w:bookmarkStart w:id="427" w:name="_Toc377037299"/>
      <w:bookmarkStart w:id="428" w:name="_Toc380756559"/>
      <w:r w:rsidRPr="00C03A67">
        <w:t xml:space="preserve">Install </w:t>
      </w:r>
      <w:r>
        <w:t xml:space="preserve">and Configure </w:t>
      </w:r>
      <w:r w:rsidRPr="00C03A67">
        <w:t>CNTLM</w:t>
      </w:r>
      <w:bookmarkEnd w:id="427"/>
      <w:bookmarkEnd w:id="428"/>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hyperlink r:id="rId64" w:history="1">
        <w:r w:rsidRPr="00C03A67">
          <w:rPr>
            <w:rStyle w:val="Hyperlink"/>
          </w:rPr>
          <w:t>http://cntlm.sourceforge.net/</w:t>
        </w:r>
      </w:hyperlink>
    </w:p>
    <w:p w:rsidR="00972A32" w:rsidRPr="00C03A67" w:rsidRDefault="00972A32" w:rsidP="00972A32">
      <w:r>
        <w:lastRenderedPageBreak/>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0D2F9F">
      <w:pPr>
        <w:pStyle w:val="Heading3"/>
        <w:numPr>
          <w:ilvl w:val="2"/>
          <w:numId w:val="40"/>
        </w:numPr>
      </w:pPr>
      <w:bookmarkStart w:id="429" w:name="_Toc377037300"/>
      <w:bookmarkStart w:id="430" w:name="_Toc380756560"/>
      <w:r w:rsidRPr="00C03A67">
        <w:t xml:space="preserve">Configure </w:t>
      </w:r>
      <w:r>
        <w:t>your virtual machine</w:t>
      </w:r>
      <w:r w:rsidRPr="00C03A67">
        <w:t xml:space="preserve"> </w:t>
      </w:r>
      <w:r>
        <w:t>environment</w:t>
      </w:r>
      <w:r w:rsidRPr="00C03A67">
        <w:t xml:space="preserve"> to use CNTLM as its proxy</w:t>
      </w:r>
      <w:bookmarkEnd w:id="429"/>
      <w:bookmarkEnd w:id="430"/>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lastRenderedPageBreak/>
              <w:t>NO_PROXY="localhost,127.0.0.1,192.168.50.1,192.168.50.2"</w:t>
            </w:r>
          </w:p>
        </w:tc>
      </w:tr>
    </w:tbl>
    <w:p w:rsidR="00972A32" w:rsidRDefault="00972A32" w:rsidP="00972A32">
      <w:r w:rsidRPr="00C03A67">
        <w:lastRenderedPageBreak/>
        <w:t xml:space="preserve">Alternatively, </w:t>
      </w:r>
      <w:r>
        <w:t>you can use the Ubuntu Network Configuration application to manually specify the desired proxies (Figure 13)</w:t>
      </w:r>
      <w:r w:rsidRPr="00C03A67">
        <w:t>.</w:t>
      </w:r>
    </w:p>
    <w:p w:rsidR="00972A32" w:rsidRDefault="00972A32" w:rsidP="00972A32">
      <w:r>
        <w:rPr>
          <w:noProof/>
        </w:rPr>
        <mc:AlternateContent>
          <mc:Choice Requires="wpg">
            <w:drawing>
              <wp:anchor distT="0" distB="0" distL="114300" distR="114300" simplePos="0" relativeHeight="251792384" behindDoc="0" locked="0" layoutInCell="1" allowOverlap="1" wp14:anchorId="53D6479F" wp14:editId="5E8670E2">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31" w:name="_Toc380757623"/>
                              <w:r>
                                <w:t xml:space="preserve">Figure </w:t>
                              </w:r>
                              <w:fldSimple w:instr=" SEQ Figure \* ARABIC ">
                                <w:r w:rsidR="00F5667A">
                                  <w:rPr>
                                    <w:noProof/>
                                  </w:rPr>
                                  <w:t>14</w:t>
                                </w:r>
                              </w:fldSimple>
                              <w:r>
                                <w:t>: Configuring a proxy in Ubuntu Linux</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66"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6A293C" w:rsidRDefault="006A293C" w:rsidP="00972A32">
                        <w:pPr>
                          <w:pStyle w:val="Caption"/>
                          <w:jc w:val="center"/>
                          <w:rPr>
                            <w:noProof/>
                          </w:rPr>
                        </w:pPr>
                        <w:bookmarkStart w:id="432" w:name="_Toc380757623"/>
                        <w:r>
                          <w:t xml:space="preserve">Figure </w:t>
                        </w:r>
                        <w:fldSimple w:instr=" SEQ Figure \* ARABIC ">
                          <w:r w:rsidR="00F5667A">
                            <w:rPr>
                              <w:noProof/>
                            </w:rPr>
                            <w:t>14</w:t>
                          </w:r>
                        </w:fldSimple>
                        <w:r>
                          <w:t>: Configuring a proxy in Ubuntu Linux</w:t>
                        </w:r>
                        <w:bookmarkEnd w:id="432"/>
                      </w:p>
                    </w:txbxContent>
                  </v:textbox>
                </v:shape>
                <w10:wrap type="topAndBottom"/>
              </v:group>
            </w:pict>
          </mc:Fallback>
        </mc:AlternateContent>
      </w:r>
    </w:p>
    <w:p w:rsidR="00972A32" w:rsidRPr="00C03A67" w:rsidRDefault="00972A32" w:rsidP="00972A32">
      <w:r>
        <w:rPr>
          <w:noProof/>
        </w:rPr>
        <w:lastRenderedPageBreak/>
        <mc:AlternateContent>
          <mc:Choice Requires="wpg">
            <w:drawing>
              <wp:anchor distT="0" distB="0" distL="114300" distR="114300" simplePos="0" relativeHeight="251793408" behindDoc="0" locked="0" layoutInCell="1" allowOverlap="1" wp14:anchorId="66A56AF0" wp14:editId="7304550C">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6A293C" w:rsidRDefault="006A293C" w:rsidP="00972A32">
                              <w:pPr>
                                <w:pStyle w:val="Caption"/>
                                <w:jc w:val="center"/>
                                <w:rPr>
                                  <w:noProof/>
                                </w:rPr>
                              </w:pPr>
                              <w:bookmarkStart w:id="433" w:name="_Toc380757624"/>
                              <w:r>
                                <w:t xml:space="preserve">Figure </w:t>
                              </w:r>
                              <w:fldSimple w:instr=" SEQ Figure \* ARABIC ">
                                <w:r w:rsidR="00F5667A">
                                  <w:rPr>
                                    <w:noProof/>
                                  </w:rPr>
                                  <w:t>15</w:t>
                                </w:r>
                              </w:fldSimple>
                              <w:r>
                                <w:t>: Installing updates in Ubuntu Linux</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68"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6A293C" w:rsidRDefault="006A293C" w:rsidP="00972A32">
                        <w:pPr>
                          <w:pStyle w:val="Caption"/>
                          <w:jc w:val="center"/>
                          <w:rPr>
                            <w:noProof/>
                          </w:rPr>
                        </w:pPr>
                        <w:bookmarkStart w:id="434" w:name="_Toc380757624"/>
                        <w:r>
                          <w:t xml:space="preserve">Figure </w:t>
                        </w:r>
                        <w:fldSimple w:instr=" SEQ Figure \* ARABIC ">
                          <w:r w:rsidR="00F5667A">
                            <w:rPr>
                              <w:noProof/>
                            </w:rPr>
                            <w:t>15</w:t>
                          </w:r>
                        </w:fldSimple>
                        <w:r>
                          <w:t>: Installing updates in Ubuntu Linux</w:t>
                        </w:r>
                        <w:bookmarkEnd w:id="434"/>
                      </w:p>
                    </w:txbxContent>
                  </v:textbox>
                </v:shape>
                <w10:wrap type="topAndBottom"/>
              </v:group>
            </w:pict>
          </mc:Fallback>
        </mc:AlternateContent>
      </w:r>
    </w:p>
    <w:p w:rsidR="00972A32" w:rsidRDefault="00972A32" w:rsidP="000D2F9F">
      <w:pPr>
        <w:pStyle w:val="Heading3"/>
        <w:numPr>
          <w:ilvl w:val="2"/>
          <w:numId w:val="40"/>
        </w:numPr>
      </w:pPr>
      <w:bookmarkStart w:id="435" w:name="_Toc377037301"/>
      <w:bookmarkStart w:id="436" w:name="_Toc380756561"/>
      <w:r>
        <w:t>What to do if cntlm and proxy continue to cause issues</w:t>
      </w:r>
      <w:bookmarkEnd w:id="435"/>
      <w:bookmarkEnd w:id="436"/>
    </w:p>
    <w:p w:rsidR="00972A32" w:rsidRDefault="00972A32" w:rsidP="00B93AD1">
      <w:pPr>
        <w:pStyle w:val="ListParagraph"/>
        <w:numPr>
          <w:ilvl w:val="0"/>
          <w:numId w:val="22"/>
        </w:numPr>
        <w:spacing w:after="120" w:line="240" w:lineRule="auto"/>
      </w:pPr>
      <w:r>
        <w:t>If possible, finish the install on a virtual machine connected to the Internet instead of a local i</w:t>
      </w:r>
      <w:r>
        <w:t>n</w:t>
      </w:r>
      <w:r>
        <w:t xml:space="preserve">tranet. If this is not possible, you will need to configure your virtual machine’s settings in such a way 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B93AD1">
      <w:pPr>
        <w:pStyle w:val="ListParagraph"/>
        <w:numPr>
          <w:ilvl w:val="0"/>
          <w:numId w:val="22"/>
        </w:numPr>
        <w:spacing w:after="120" w:line="240" w:lineRule="auto"/>
      </w:pPr>
      <w:r>
        <w:t>If CNTLM causes issues after you have successfully installed the software, but then when you try to open the web sites locally hosted and CNTLM then causes issues, establish port forwarding within your virtual machine to forward the ports of interest (e.g. 5000, etc) to your physical m</w:t>
      </w:r>
      <w:r>
        <w:t>a</w:t>
      </w:r>
      <w:r>
        <w:t>chine, and browse the web sites 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437" w:name="_Toc380756562"/>
      <w:r>
        <w:rPr>
          <w:rFonts w:asciiTheme="minorHAnsi" w:hAnsiTheme="minorHAnsi"/>
        </w:rPr>
        <w:lastRenderedPageBreak/>
        <w:t>The development.ini file</w:t>
      </w:r>
      <w:bookmarkEnd w:id="437"/>
    </w:p>
    <w:p w:rsidR="00775148" w:rsidRDefault="00775148" w:rsidP="00775148">
      <w:r>
        <w:t xml:space="preserve">The initial </w:t>
      </w:r>
      <w:r>
        <w:rPr>
          <w:b/>
        </w:rPr>
        <w:t>development.ini</w:t>
      </w:r>
      <w:r>
        <w:t xml:space="preserve"> file is automatically generated by the installation script. The NGDS plug-ins list that is in this file needs to be modified. This list needs to be manually updated. The installation script will have prompted you to update this list of plugins and other values in the development.ini file.</w:t>
      </w:r>
    </w:p>
    <w:p w:rsidR="00775148" w:rsidRDefault="00775148" w:rsidP="00775148">
      <w:r>
        <w:t xml:space="preserve">Important note: </w:t>
      </w:r>
      <w:r>
        <w:rPr>
          <w:b/>
        </w:rPr>
        <w:t>development.ini</w:t>
      </w:r>
      <w:r>
        <w:t xml:space="preserve"> is divided into various sections; section headers are demarcated by [brackets]. All CKAN parameters described in this document must be entered into the [app:main] se</w:t>
      </w:r>
      <w:r>
        <w:t>c</w:t>
      </w:r>
      <w:r>
        <w:t>tion!</w:t>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438" w:name="_Toc380734684"/>
      <w:bookmarkStart w:id="439" w:name="_Toc380756563"/>
      <w:bookmarkEnd w:id="439"/>
    </w:p>
    <w:p w:rsidR="007F49A7" w:rsidRPr="007F49A7" w:rsidRDefault="007F49A7" w:rsidP="000D2F9F">
      <w:pPr>
        <w:pStyle w:val="ListParagraph"/>
        <w:numPr>
          <w:ilvl w:val="0"/>
          <w:numId w:val="41"/>
        </w:numPr>
        <w:spacing w:line="240" w:lineRule="auto"/>
        <w:contextualSpacing w:val="0"/>
        <w:outlineLvl w:val="1"/>
        <w:rPr>
          <w:b/>
          <w:bCs/>
          <w:vanish/>
          <w:color w:val="4F81BD" w:themeColor="accent1"/>
          <w:sz w:val="32"/>
          <w:szCs w:val="18"/>
        </w:rPr>
      </w:pPr>
      <w:bookmarkStart w:id="440" w:name="_Toc380756564"/>
      <w:bookmarkEnd w:id="440"/>
    </w:p>
    <w:p w:rsidR="00A3523A" w:rsidRPr="00415183" w:rsidRDefault="00A3523A" w:rsidP="000D2F9F">
      <w:pPr>
        <w:pStyle w:val="Caption"/>
        <w:numPr>
          <w:ilvl w:val="1"/>
          <w:numId w:val="41"/>
        </w:numPr>
        <w:outlineLvl w:val="1"/>
        <w:rPr>
          <w:sz w:val="32"/>
        </w:rPr>
      </w:pPr>
      <w:bookmarkStart w:id="441" w:name="_Toc380756565"/>
      <w:r w:rsidRPr="00415183">
        <w:rPr>
          <w:sz w:val="32"/>
        </w:rPr>
        <w:t>Development.ini Considerations</w:t>
      </w:r>
      <w:bookmarkEnd w:id="438"/>
      <w:bookmarkEnd w:id="441"/>
    </w:p>
    <w:p w:rsidR="00A3523A" w:rsidRDefault="00A3523A" w:rsidP="000D2F9F">
      <w:pPr>
        <w:pStyle w:val="ListParagraph"/>
        <w:numPr>
          <w:ilvl w:val="0"/>
          <w:numId w:val="24"/>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r w:rsidR="000346CE">
        <w:t>.</w:t>
      </w:r>
    </w:p>
    <w:p w:rsidR="00A3523A" w:rsidRDefault="00A3523A" w:rsidP="000D2F9F">
      <w:pPr>
        <w:pStyle w:val="ListParagraph"/>
        <w:numPr>
          <w:ilvl w:val="0"/>
          <w:numId w:val="24"/>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0D2F9F">
      <w:pPr>
        <w:pStyle w:val="ListParagraph"/>
        <w:numPr>
          <w:ilvl w:val="1"/>
          <w:numId w:val="24"/>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0D2F9F">
      <w:pPr>
        <w:pStyle w:val="ListParagraph"/>
        <w:numPr>
          <w:ilvl w:val="1"/>
          <w:numId w:val="24"/>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0D2F9F">
      <w:pPr>
        <w:pStyle w:val="ListParagraph"/>
        <w:numPr>
          <w:ilvl w:val="1"/>
          <w:numId w:val="24"/>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0346CE">
      <w:pPr>
        <w:pStyle w:val="ListParagraph"/>
        <w:numPr>
          <w:ilvl w:val="0"/>
          <w:numId w:val="24"/>
        </w:numPr>
        <w:spacing w:after="0"/>
      </w:pPr>
      <w:r>
        <w:t>Trailing slashes on paths must be identical to those specified in the code block above</w:t>
      </w:r>
      <w:r w:rsidR="000346CE">
        <w:t>.</w:t>
      </w:r>
    </w:p>
    <w:p w:rsidR="00B1462A" w:rsidRPr="00415183" w:rsidRDefault="007037A9" w:rsidP="00415183">
      <w:pPr>
        <w:pStyle w:val="Heading1-Appendix"/>
        <w:spacing w:after="100" w:line="240" w:lineRule="auto"/>
        <w:outlineLvl w:val="0"/>
        <w:rPr>
          <w:rFonts w:asciiTheme="minorHAnsi" w:hAnsiTheme="minorHAnsi"/>
        </w:rPr>
      </w:pPr>
      <w:bookmarkStart w:id="442" w:name="_Toc379537717"/>
      <w:bookmarkStart w:id="443" w:name="_Toc379537718"/>
      <w:bookmarkStart w:id="444" w:name="_Toc379537719"/>
      <w:bookmarkStart w:id="445" w:name="_Toc379537720"/>
      <w:bookmarkStart w:id="446" w:name="_Toc379537721"/>
      <w:bookmarkStart w:id="447" w:name="_Toc379537722"/>
      <w:bookmarkStart w:id="448" w:name="_Toc379537723"/>
      <w:bookmarkStart w:id="449" w:name="_Toc379537724"/>
      <w:bookmarkStart w:id="450" w:name="_Toc379537725"/>
      <w:bookmarkStart w:id="451" w:name="_Toc379537726"/>
      <w:bookmarkStart w:id="452" w:name="_Toc379537727"/>
      <w:bookmarkStart w:id="453" w:name="_Toc379537728"/>
      <w:bookmarkStart w:id="454" w:name="_Toc379537729"/>
      <w:bookmarkStart w:id="455" w:name="_Toc379537730"/>
      <w:bookmarkStart w:id="456" w:name="_Toc379537731"/>
      <w:bookmarkStart w:id="457" w:name="_Toc379537732"/>
      <w:bookmarkStart w:id="458" w:name="_Toc379537733"/>
      <w:bookmarkStart w:id="459" w:name="_Toc379537734"/>
      <w:bookmarkStart w:id="460" w:name="_Toc379537735"/>
      <w:bookmarkStart w:id="461" w:name="_Toc379537736"/>
      <w:bookmarkStart w:id="462" w:name="_Toc379537737"/>
      <w:bookmarkStart w:id="463" w:name="_Toc379537738"/>
      <w:bookmarkStart w:id="464" w:name="_Toc379537739"/>
      <w:bookmarkStart w:id="465" w:name="_Toc379537740"/>
      <w:bookmarkStart w:id="466" w:name="_Toc379537741"/>
      <w:bookmarkStart w:id="467" w:name="_Toc379537742"/>
      <w:bookmarkStart w:id="468" w:name="_Toc379537743"/>
      <w:bookmarkStart w:id="469" w:name="_Toc380756566"/>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r>
        <w:rPr>
          <w:noProof/>
        </w:rPr>
        <w:lastRenderedPageBreak/>
        <w:drawing>
          <wp:anchor distT="0" distB="0" distL="114300" distR="114300" simplePos="0" relativeHeight="251774976" behindDoc="0" locked="0" layoutInCell="1" allowOverlap="1" wp14:anchorId="575FE08F" wp14:editId="1436B162">
            <wp:simplePos x="0" y="0"/>
            <wp:positionH relativeFrom="column">
              <wp:posOffset>0</wp:posOffset>
            </wp:positionH>
            <wp:positionV relativeFrom="paragraph">
              <wp:posOffset>558800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r w:rsidR="00003EA5" w:rsidRPr="00415183">
        <w:rPr>
          <w:rFonts w:asciiTheme="minorHAnsi" w:hAnsiTheme="minorHAnsi"/>
        </w:rPr>
        <w:t>Architectural and Deployment Diagrams</w:t>
      </w:r>
      <w:bookmarkEnd w:id="469"/>
    </w:p>
    <w:p w:rsidR="00B1462A" w:rsidRDefault="007037A9" w:rsidP="00415183">
      <w:pPr>
        <w:pStyle w:val="Body"/>
        <w:spacing w:before="0" w:after="100" w:line="240" w:lineRule="auto"/>
        <w:rPr>
          <w:rFonts w:asciiTheme="minorHAnsi" w:hAnsiTheme="minorHAnsi"/>
        </w:rPr>
      </w:pPr>
      <w:r>
        <w:rPr>
          <w:noProof/>
        </w:rPr>
        <mc:AlternateContent>
          <mc:Choice Requires="wps">
            <w:drawing>
              <wp:anchor distT="0" distB="0" distL="114300" distR="114300" simplePos="0" relativeHeight="251795456" behindDoc="0" locked="0" layoutInCell="1" allowOverlap="1" wp14:anchorId="17E434DB" wp14:editId="28CC7A6B">
                <wp:simplePos x="0" y="0"/>
                <wp:positionH relativeFrom="column">
                  <wp:posOffset>0</wp:posOffset>
                </wp:positionH>
                <wp:positionV relativeFrom="paragraph">
                  <wp:posOffset>3203575</wp:posOffset>
                </wp:positionV>
                <wp:extent cx="548640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6A293C" w:rsidRPr="00922DE4" w:rsidRDefault="006A293C" w:rsidP="007037A9">
                            <w:pPr>
                              <w:pStyle w:val="Caption"/>
                              <w:jc w:val="center"/>
                              <w:rPr>
                                <w:noProof/>
                                <w:sz w:val="34"/>
                              </w:rPr>
                            </w:pPr>
                            <w:bookmarkStart w:id="470" w:name="_Toc380757625"/>
                            <w:r>
                              <w:t xml:space="preserve">Figure </w:t>
                            </w:r>
                            <w:fldSimple w:instr=" SEQ Figure \* ARABIC ">
                              <w:r w:rsidR="00F5667A">
                                <w:rPr>
                                  <w:noProof/>
                                </w:rPr>
                                <w:t>16</w:t>
                              </w:r>
                            </w:fldSimple>
                            <w:r>
                              <w:t>: A diagram of NGDS</w:t>
                            </w:r>
                            <w:bookmarkEnd w:id="4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 o:spid="_x0000_s1134" type="#_x0000_t202" style="position:absolute;margin-left:0;margin-top:252.25pt;width:6in;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" stroked="f">
                <v:textbox style="mso-fit-shape-to-text:t" inset="0,0,0,0">
                  <w:txbxContent>
                    <w:p w:rsidR="006A293C" w:rsidRPr="00922DE4" w:rsidRDefault="006A293C" w:rsidP="007037A9">
                      <w:pPr>
                        <w:pStyle w:val="Caption"/>
                        <w:jc w:val="center"/>
                        <w:rPr>
                          <w:noProof/>
                          <w:sz w:val="34"/>
                        </w:rPr>
                      </w:pPr>
                      <w:bookmarkStart w:id="471" w:name="_Toc380757625"/>
                      <w:r>
                        <w:t xml:space="preserve">Figure </w:t>
                      </w:r>
                      <w:fldSimple w:instr=" SEQ Figure \* ARABIC ">
                        <w:r w:rsidR="00F5667A">
                          <w:rPr>
                            <w:noProof/>
                          </w:rPr>
                          <w:t>16</w:t>
                        </w:r>
                      </w:fldSimple>
                      <w:r>
                        <w:t>: A diagram of NGDS</w:t>
                      </w:r>
                      <w:bookmarkEnd w:id="471"/>
                    </w:p>
                  </w:txbxContent>
                </v:textbox>
              </v:shape>
            </w:pict>
          </mc:Fallback>
        </mc:AlternateContent>
      </w:r>
    </w:p>
    <w:p w:rsidR="007037A9" w:rsidRDefault="007037A9" w:rsidP="00415183">
      <w:pPr>
        <w:pStyle w:val="Caption"/>
        <w:rPr>
          <w:sz w:val="32"/>
        </w:rPr>
      </w:pPr>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2" w:name="_Toc380756567"/>
      <w:bookmarkEnd w:id="472"/>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3" w:name="_Toc380756568"/>
      <w:bookmarkEnd w:id="473"/>
    </w:p>
    <w:p w:rsidR="007F49A7" w:rsidRPr="007F49A7" w:rsidRDefault="007F49A7" w:rsidP="000D2F9F">
      <w:pPr>
        <w:pStyle w:val="ListParagraph"/>
        <w:numPr>
          <w:ilvl w:val="0"/>
          <w:numId w:val="42"/>
        </w:numPr>
        <w:spacing w:line="240" w:lineRule="auto"/>
        <w:contextualSpacing w:val="0"/>
        <w:outlineLvl w:val="1"/>
        <w:rPr>
          <w:b/>
          <w:bCs/>
          <w:vanish/>
          <w:color w:val="4F81BD" w:themeColor="accent1"/>
          <w:sz w:val="32"/>
          <w:szCs w:val="18"/>
        </w:rPr>
      </w:pPr>
      <w:bookmarkStart w:id="474" w:name="_Toc380756569"/>
      <w:bookmarkEnd w:id="474"/>
    </w:p>
    <w:p w:rsidR="005B5568" w:rsidRPr="00415183" w:rsidRDefault="00895275" w:rsidP="000D2F9F">
      <w:pPr>
        <w:pStyle w:val="Caption"/>
        <w:numPr>
          <w:ilvl w:val="1"/>
          <w:numId w:val="42"/>
        </w:numPr>
        <w:outlineLvl w:val="1"/>
        <w:rPr>
          <w:sz w:val="32"/>
        </w:rPr>
      </w:pPr>
      <w:bookmarkStart w:id="475" w:name="_Toc380756570"/>
      <w:r w:rsidRPr="00415183">
        <w:rPr>
          <w:sz w:val="32"/>
        </w:rPr>
        <w:t>What is CKAN?</w:t>
      </w:r>
      <w:bookmarkEnd w:id="475"/>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17 for an overview of the components of CKAN as developed for use in NGDS.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7037A9" w:rsidRDefault="007037A9" w:rsidP="007037A9">
      <w:pPr>
        <w:pStyle w:val="Body"/>
        <w:keepNext/>
        <w:spacing w:before="0" w:after="100" w:line="240" w:lineRule="auto"/>
      </w:pPr>
      <w:r w:rsidRPr="00415183">
        <w:rPr>
          <w:rFonts w:asciiTheme="minorHAnsi" w:hAnsiTheme="minorHAnsi"/>
          <w:noProof/>
        </w:rPr>
        <w:lastRenderedPageBreak/>
        <w:drawing>
          <wp:inline distT="0" distB="0" distL="0" distR="0" wp14:anchorId="20F28B14" wp14:editId="13CE3D82">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5B5568" w:rsidRDefault="007037A9" w:rsidP="007037A9">
      <w:pPr>
        <w:pStyle w:val="Caption"/>
        <w:jc w:val="center"/>
      </w:pPr>
      <w:bookmarkStart w:id="476" w:name="_Toc380757626"/>
      <w:r>
        <w:t xml:space="preserve">Figure </w:t>
      </w:r>
      <w:fldSimple w:instr=" SEQ Figure \* ARABIC ">
        <w:r w:rsidR="00F5667A">
          <w:rPr>
            <w:noProof/>
          </w:rPr>
          <w:t>17</w:t>
        </w:r>
      </w:fldSimple>
      <w:r>
        <w:t xml:space="preserve">: </w:t>
      </w:r>
      <w:r w:rsidRPr="0048060F">
        <w:t>NGDS High-level Components</w:t>
      </w:r>
      <w:bookmarkEnd w:id="476"/>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0D2F9F">
      <w:pPr>
        <w:pStyle w:val="Heading2"/>
        <w:numPr>
          <w:ilvl w:val="1"/>
          <w:numId w:val="42"/>
        </w:numPr>
        <w:spacing w:before="0" w:after="100" w:line="240" w:lineRule="auto"/>
        <w:rPr>
          <w:rFonts w:asciiTheme="minorHAnsi" w:hAnsiTheme="minorHAnsi"/>
          <w:noProof/>
          <w:sz w:val="32"/>
        </w:rPr>
      </w:pPr>
      <w:bookmarkStart w:id="477" w:name="_Toc377463042"/>
      <w:bookmarkStart w:id="478" w:name="_Toc380734686"/>
      <w:bookmarkStart w:id="479" w:name="_Toc380756571"/>
      <w:r w:rsidRPr="00415183">
        <w:rPr>
          <w:rFonts w:asciiTheme="minorHAnsi" w:hAnsiTheme="minorHAnsi"/>
          <w:noProof/>
          <w:sz w:val="32"/>
        </w:rPr>
        <w:t>Domain Model</w:t>
      </w:r>
      <w:bookmarkEnd w:id="477"/>
      <w:bookmarkEnd w:id="478"/>
      <w:bookmarkEnd w:id="479"/>
    </w:p>
    <w:p w:rsidR="00F5667A" w:rsidRDefault="0054133B" w:rsidP="00415183">
      <w:pPr>
        <w:pStyle w:val="Body"/>
        <w:spacing w:before="0" w:after="100" w:line="240" w:lineRule="auto"/>
        <w:rPr>
          <w:rFonts w:asciiTheme="minorHAnsi" w:hAnsiTheme="minorHAnsi"/>
          <w:noProof/>
        </w:rPr>
      </w:pPr>
      <w:r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Pr="00415183">
        <w:rPr>
          <w:rFonts w:asciiTheme="minorHAnsi" w:hAnsiTheme="minorHAnsi"/>
          <w:noProof/>
        </w:rPr>
        <w:t>lass diagram (</w:t>
      </w:r>
      <w:r w:rsidR="00F91A5F">
        <w:rPr>
          <w:rFonts w:asciiTheme="minorHAnsi" w:hAnsiTheme="minorHAnsi"/>
          <w:noProof/>
        </w:rPr>
        <w:t>Figure 1</w:t>
      </w:r>
      <w:r w:rsidR="00F5667A">
        <w:rPr>
          <w:rFonts w:asciiTheme="minorHAnsi" w:hAnsiTheme="minorHAnsi"/>
          <w:noProof/>
        </w:rPr>
        <w:t>8</w:t>
      </w:r>
      <w:r w:rsidR="005B5568">
        <w:rPr>
          <w:rFonts w:asciiTheme="minorHAnsi" w:hAnsiTheme="minorHAnsi"/>
          <w:noProof/>
        </w:rPr>
        <w:t>)</w:t>
      </w:r>
      <w:r w:rsidR="00F91A5F">
        <w:rPr>
          <w:rFonts w:asciiTheme="minorHAnsi" w:hAnsiTheme="minorHAnsi"/>
          <w:noProof/>
        </w:rPr>
        <w:t>. This shows the relationships of the separate entities that comprise the system; boxes on the left and bottom represent  end users accessing the system, which results in discovering datasets, OGC-compliant web services, and other resources.</w:t>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r>
        <w:rPr>
          <w:noProof/>
        </w:rPr>
        <w:lastRenderedPageBreak/>
        <mc:AlternateContent>
          <mc:Choice Requires="wps">
            <w:drawing>
              <wp:anchor distT="0" distB="0" distL="114300" distR="114300" simplePos="0" relativeHeight="251802624" behindDoc="0" locked="0" layoutInCell="1" allowOverlap="1" wp14:anchorId="7ABF1136" wp14:editId="0F04432D">
                <wp:simplePos x="0" y="0"/>
                <wp:positionH relativeFrom="column">
                  <wp:posOffset>142875</wp:posOffset>
                </wp:positionH>
                <wp:positionV relativeFrom="paragraph">
                  <wp:posOffset>4997450</wp:posOffset>
                </wp:positionV>
                <wp:extent cx="548640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rsidR="00F5667A" w:rsidRPr="00456266" w:rsidRDefault="00F5667A" w:rsidP="00F5667A">
                            <w:pPr>
                              <w:pStyle w:val="Caption"/>
                              <w:jc w:val="center"/>
                              <w:rPr>
                                <w:noProof/>
                                <w:color w:val="000000"/>
                                <w:kern w:val="22"/>
                              </w:rPr>
                            </w:pPr>
                            <w:bookmarkStart w:id="480" w:name="_Toc380757627"/>
                            <w:r>
                              <w:t xml:space="preserve">Figure </w:t>
                            </w:r>
                            <w:fldSimple w:instr=" SEQ Figure \* ARABIC ">
                              <w:r>
                                <w:rPr>
                                  <w:noProof/>
                                </w:rPr>
                                <w:t>18</w:t>
                              </w:r>
                            </w:fldSimple>
                            <w:r>
                              <w:t xml:space="preserve">: </w:t>
                            </w:r>
                            <w:r w:rsidRPr="001F1364">
                              <w:t>NGDS Domain Model as a Class Diagram</w:t>
                            </w:r>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35" type="#_x0000_t202" style="position:absolute;margin-left:11.25pt;margin-top:393.5pt;width:6in;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" stroked="f">
                <v:textbox style="mso-fit-shape-to-text:t" inset="0,0,0,0">
                  <w:txbxContent>
                    <w:p w:rsidR="00F5667A" w:rsidRPr="00456266" w:rsidRDefault="00F5667A" w:rsidP="00F5667A">
                      <w:pPr>
                        <w:pStyle w:val="Caption"/>
                        <w:jc w:val="center"/>
                        <w:rPr>
                          <w:noProof/>
                          <w:color w:val="000000"/>
                          <w:kern w:val="22"/>
                        </w:rPr>
                      </w:pPr>
                      <w:bookmarkStart w:id="481" w:name="_Toc380757627"/>
                      <w:r>
                        <w:t xml:space="preserve">Figure </w:t>
                      </w:r>
                      <w:fldSimple w:instr=" SEQ Figure \* ARABIC ">
                        <w:r>
                          <w:rPr>
                            <w:noProof/>
                          </w:rPr>
                          <w:t>18</w:t>
                        </w:r>
                      </w:fldSimple>
                      <w:r>
                        <w:t xml:space="preserve">: </w:t>
                      </w:r>
                      <w:r w:rsidRPr="001F1364">
                        <w:t>NGDS Domain Model as a Class Diagram</w:t>
                      </w:r>
                      <w:bookmarkEnd w:id="481"/>
                    </w:p>
                  </w:txbxContent>
                </v:textbox>
              </v:shape>
            </w:pict>
          </mc:Fallback>
        </mc:AlternateContent>
      </w:r>
      <w:r>
        <w:rPr>
          <w:rFonts w:asciiTheme="minorHAnsi" w:hAnsiTheme="minorHAnsi"/>
          <w:noProof/>
        </w:rPr>
        <w:drawing>
          <wp:anchor distT="0" distB="0" distL="114300" distR="114300" simplePos="0" relativeHeight="251800576" behindDoc="0" locked="0" layoutInCell="1" allowOverlap="1">
            <wp:simplePos x="0" y="0"/>
            <wp:positionH relativeFrom="column">
              <wp:posOffset>142875</wp:posOffset>
            </wp:positionH>
            <wp:positionV relativeFrom="paragraph">
              <wp:posOffset>892175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rsidR="00F5667A" w:rsidRDefault="00F5667A"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54133B" w:rsidRDefault="0054133B" w:rsidP="00415183">
      <w:pPr>
        <w:pStyle w:val="Body"/>
        <w:spacing w:before="0" w:after="100" w:line="240" w:lineRule="auto"/>
        <w:rPr>
          <w:rFonts w:asciiTheme="minorHAnsi" w:hAnsiTheme="minorHAnsi"/>
          <w:noProof/>
        </w:rPr>
      </w:pPr>
    </w:p>
    <w:p w:rsidR="00F5667A" w:rsidRDefault="00F5667A" w:rsidP="00415183">
      <w:pPr>
        <w:pStyle w:val="Body"/>
        <w:spacing w:before="0" w:after="100" w:line="240" w:lineRule="auto"/>
        <w:rPr>
          <w:rFonts w:asciiTheme="minorHAnsi" w:hAnsiTheme="minorHAnsi"/>
          <w:noProof/>
        </w:rPr>
      </w:pPr>
    </w:p>
    <w:p w:rsidR="00F5667A" w:rsidRPr="00415183" w:rsidRDefault="00F5667A" w:rsidP="00415183">
      <w:pPr>
        <w:pStyle w:val="Body"/>
        <w:spacing w:before="0" w:after="100" w:line="240" w:lineRule="auto"/>
        <w:rPr>
          <w:rFonts w:asciiTheme="minorHAnsi" w:hAnsiTheme="minorHAnsi"/>
          <w:noProof/>
        </w:rPr>
      </w:pPr>
    </w:p>
    <w:p w:rsidR="006900EA" w:rsidRPr="00415183" w:rsidRDefault="00963E51" w:rsidP="000D2F9F">
      <w:pPr>
        <w:pStyle w:val="Caption"/>
        <w:numPr>
          <w:ilvl w:val="1"/>
          <w:numId w:val="42"/>
        </w:numPr>
        <w:outlineLvl w:val="1"/>
        <w:rPr>
          <w:sz w:val="32"/>
        </w:rPr>
      </w:pPr>
      <w:bookmarkStart w:id="482" w:name="_Toc380734687"/>
      <w:bookmarkStart w:id="483" w:name="_Toc380756572"/>
      <w:r>
        <w:rPr>
          <w:sz w:val="32"/>
        </w:rPr>
        <w:t xml:space="preserve">Additional </w:t>
      </w:r>
      <w:r w:rsidR="006900EA" w:rsidRPr="00415183">
        <w:rPr>
          <w:sz w:val="32"/>
        </w:rPr>
        <w:t>Notes on CKAN</w:t>
      </w:r>
      <w:r w:rsidR="00895275">
        <w:rPr>
          <w:sz w:val="32"/>
        </w:rPr>
        <w:t xml:space="preserve"> in Production Mode</w:t>
      </w:r>
      <w:bookmarkEnd w:id="482"/>
      <w:bookmarkEnd w:id="483"/>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0D2F9F">
      <w:pPr>
        <w:pStyle w:val="Body"/>
        <w:numPr>
          <w:ilvl w:val="0"/>
          <w:numId w:val="25"/>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7037A9" w:rsidP="000D2F9F">
      <w:pPr>
        <w:pStyle w:val="Body"/>
        <w:numPr>
          <w:ilvl w:val="0"/>
          <w:numId w:val="25"/>
        </w:numPr>
        <w:rPr>
          <w:rFonts w:asciiTheme="minorHAnsi" w:hAnsiTheme="minorHAnsi"/>
        </w:rPr>
      </w:pPr>
      <w:r>
        <w:rPr>
          <w:rFonts w:asciiTheme="minorHAnsi" w:hAnsiTheme="minorHAnsi"/>
        </w:rPr>
        <w:lastRenderedPageBreak/>
        <w:t xml:space="preserve">If </w:t>
      </w:r>
      <w:r w:rsidR="006900EA" w:rsidRPr="00415183">
        <w:rPr>
          <w:rFonts w:asciiTheme="minorHAnsi" w:hAnsiTheme="minorHAnsi"/>
        </w:rPr>
        <w:t xml:space="preserve">Tomcat </w:t>
      </w:r>
      <w:r>
        <w:rPr>
          <w:rFonts w:asciiTheme="minorHAnsi" w:hAnsiTheme="minorHAnsi"/>
        </w:rPr>
        <w:t>needs</w:t>
      </w:r>
      <w:r w:rsidR="006900EA" w:rsidRPr="00415183">
        <w:rPr>
          <w:rFonts w:asciiTheme="minorHAnsi" w:hAnsiTheme="minorHAnsi"/>
        </w:rPr>
        <w:t xml:space="preserve"> to be started manually</w:t>
      </w:r>
      <w:r>
        <w:rPr>
          <w:rFonts w:asciiTheme="minorHAnsi" w:hAnsiTheme="minorHAnsi"/>
        </w:rPr>
        <w:t>, do so</w:t>
      </w:r>
      <w:r w:rsidR="006900EA" w:rsidRPr="00415183">
        <w:rPr>
          <w:rFonts w:asciiTheme="minorHAnsi" w:hAnsiTheme="minorHAnsi"/>
        </w:rPr>
        <w:t xml:space="preserve"> </w:t>
      </w:r>
      <w:r w:rsidR="00895275">
        <w:rPr>
          <w:rFonts w:asciiTheme="minorHAnsi" w:hAnsiTheme="minorHAnsi"/>
        </w:rPr>
        <w:t>with the following command</w:t>
      </w:r>
      <w:r w:rsidR="006900EA" w:rsidRPr="00415183">
        <w:rPr>
          <w:rFonts w:asciiTheme="minorHAnsi" w:hAnsiTheme="minorHAnsi"/>
        </w:rPr>
        <w:t>:</w:t>
      </w:r>
      <w:r w:rsidR="00895275">
        <w:rPr>
          <w:rFonts w:asciiTheme="minorHAnsi" w:hAnsiTheme="minorHAnsi"/>
        </w:rPr>
        <w:br/>
      </w:r>
      <w:r w:rsidR="006900EA" w:rsidRPr="00415183">
        <w:rPr>
          <w:rFonts w:asciiTheme="minorHAnsi" w:hAnsiTheme="minorHAnsi"/>
        </w:rPr>
        <w:br/>
        <w:t>cd /opt/ngds/tomcat/bin; ./catalina.sh run</w:t>
      </w:r>
    </w:p>
    <w:p w:rsidR="006900EA" w:rsidRDefault="006900EA" w:rsidP="000D2F9F">
      <w:pPr>
        <w:pStyle w:val="Body"/>
        <w:numPr>
          <w:ilvl w:val="0"/>
          <w:numId w:val="25"/>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5814F9" w:rsidRDefault="005814F9" w:rsidP="000D2F9F">
      <w:pPr>
        <w:pStyle w:val="Body"/>
        <w:numPr>
          <w:ilvl w:val="0"/>
          <w:numId w:val="25"/>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r w:rsidR="007037A9">
        <w:rPr>
          <w:rFonts w:asciiTheme="minorHAnsi" w:hAnsiTheme="minorHAnsi"/>
        </w:rPr>
        <w:t>.</w:t>
      </w:r>
    </w:p>
    <w:p w:rsidR="006900EA" w:rsidRDefault="00557EC5" w:rsidP="000D2F9F">
      <w:pPr>
        <w:pStyle w:val="Body"/>
        <w:numPr>
          <w:ilvl w:val="0"/>
          <w:numId w:val="25"/>
        </w:numPr>
        <w:rPr>
          <w:rFonts w:asciiTheme="minorHAnsi" w:hAnsiTheme="minorHAnsi"/>
        </w:rPr>
      </w:pPr>
      <w:r w:rsidRPr="005814F9">
        <w:rPr>
          <w:rFonts w:asciiTheme="minorHAnsi" w:hAnsiTheme="minorHAnsi"/>
        </w:rPr>
        <w:t>CKAN should not be run behind apache2. Instead, we</w:t>
      </w:r>
      <w:r w:rsidR="006900EA" w:rsidRPr="005814F9">
        <w:rPr>
          <w:rFonts w:asciiTheme="minorHAnsi" w:hAnsiTheme="minorHAnsi"/>
        </w:rPr>
        <w:t xml:space="preserve"> recommend the following</w:t>
      </w:r>
      <w:r w:rsidRPr="005814F9">
        <w:rPr>
          <w:rFonts w:asciiTheme="minorHAnsi" w:hAnsiTheme="minorHAnsi"/>
        </w:rPr>
        <w:t xml:space="preserve"> commands</w:t>
      </w:r>
      <w:r w:rsidR="006900EA" w:rsidRPr="005814F9">
        <w:rPr>
          <w:rFonts w:asciiTheme="minorHAnsi" w:hAnsiTheme="minorHAnsi"/>
        </w:rPr>
        <w:t>:</w:t>
      </w:r>
    </w:p>
    <w:p w:rsidR="005814F9" w:rsidRPr="005814F9" w:rsidRDefault="005814F9" w:rsidP="005814F9">
      <w:pPr>
        <w:pStyle w:val="Body"/>
        <w:ind w:left="720"/>
        <w:rPr>
          <w:rFonts w:asciiTheme="minorHAnsi" w:hAnsiTheme="minorHAnsi"/>
        </w:rPr>
      </w:pP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6900EA" w:rsidRPr="00962782" w:rsidRDefault="006900EA" w:rsidP="00415183"/>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72"/>
      <w:footerReference w:type="default" r:id="rId73"/>
      <w:type w:val="oddPage"/>
      <w:pgSz w:w="12240" w:h="15840" w:code="1"/>
      <w:pgMar w:top="1267" w:right="1440" w:bottom="1440" w:left="720" w:header="720" w:footer="1008" w:gutter="72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3D48" w:rsidRDefault="00173D48">
      <w:r>
        <w:separator/>
      </w:r>
    </w:p>
  </w:endnote>
  <w:endnote w:type="continuationSeparator" w:id="0">
    <w:p w:rsidR="00173D48" w:rsidRDefault="00173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jc w:val="center"/>
    </w:pPr>
  </w:p>
  <w:p w:rsidR="006A293C" w:rsidRDefault="006A293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52343546" wp14:editId="37EC91E7">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rsidR="006A293C" w:rsidRDefault="006A293C">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EB164D">
          <w:t>2</w:t>
        </w:r>
        <w:r>
          <w:fldChar w:fldCharType="end"/>
        </w:r>
      </w:p>
    </w:sdtContent>
  </w:sdt>
  <w:p w:rsidR="006A293C" w:rsidRDefault="006A293C">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rsidR="006A293C" w:rsidRDefault="006A293C">
        <w:pPr>
          <w:pStyle w:val="Footer"/>
          <w:jc w:val="center"/>
        </w:pPr>
        <w:r>
          <w:rPr>
            <w:noProof w:val="0"/>
          </w:rPr>
          <w:fldChar w:fldCharType="begin"/>
        </w:r>
        <w:r>
          <w:instrText xml:space="preserve"> PAGE   \* MERGEFORMAT </w:instrText>
        </w:r>
        <w:r>
          <w:rPr>
            <w:noProof w:val="0"/>
          </w:rPr>
          <w:fldChar w:fldCharType="separate"/>
        </w:r>
        <w:r w:rsidR="00EB164D">
          <w:t>1</w:t>
        </w:r>
        <w:r>
          <w:fldChar w:fldCharType="end"/>
        </w:r>
      </w:p>
    </w:sdtContent>
  </w:sdt>
  <w:p w:rsidR="006A293C" w:rsidRDefault="006A293C">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3D48" w:rsidRDefault="00173D48">
      <w:r>
        <w:separator/>
      </w:r>
    </w:p>
  </w:footnote>
  <w:footnote w:type="continuationSeparator" w:id="0">
    <w:p w:rsidR="00173D48" w:rsidRDefault="00173D4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Pr="000F1287" w:rsidRDefault="006A293C" w:rsidP="00504058">
    <w:pPr>
      <w:pStyle w:val="Heade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293C" w:rsidRDefault="006A293C">
    <w:pPr>
      <w:pStyle w:val="Header"/>
    </w:pPr>
    <w:r>
      <w:fldChar w:fldCharType="begin"/>
    </w:r>
    <w:r>
      <w:instrText xml:space="preserve"> STYLEREF \t "Title-Line 1" \* MERGEFORMAT </w:instrText>
    </w:r>
    <w:r>
      <w:rPr>
        <w:noProof/>
      </w:rPr>
      <w:fldChar w:fldCharType="end"/>
    </w:r>
    <w:r>
      <w:tab/>
    </w:r>
    <w:r>
      <w:tab/>
    </w:r>
    <w:r>
      <w:fldChar w:fldCharType="begin"/>
    </w:r>
    <w:r>
      <w:instrText xml:space="preserve"> STYLEREF \t "Title-Line 1" \* MERGEFORMAT </w:instrTex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4A6448"/>
    <w:multiLevelType w:val="multilevel"/>
    <w:tmpl w:val="77903124"/>
    <w:numStyleLink w:val="Style2"/>
  </w:abstractNum>
  <w:abstractNum w:abstractNumId="8">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0">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nsid w:val="18A473F7"/>
    <w:multiLevelType w:val="multilevel"/>
    <w:tmpl w:val="77903124"/>
    <w:numStyleLink w:val="Style2"/>
  </w:abstractNum>
  <w:abstractNum w:abstractNumId="12">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43E20ABB"/>
    <w:multiLevelType w:val="multilevel"/>
    <w:tmpl w:val="77903124"/>
    <w:numStyleLink w:val="Style2"/>
  </w:abstractNum>
  <w:abstractNum w:abstractNumId="21">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22">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6">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495336"/>
    <w:multiLevelType w:val="multilevel"/>
    <w:tmpl w:val="77903124"/>
    <w:numStyleLink w:val="Style2"/>
  </w:abstractNum>
  <w:abstractNum w:abstractNumId="28">
    <w:nsid w:val="60AC7F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30">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C56CF4"/>
    <w:multiLevelType w:val="multilevel"/>
    <w:tmpl w:val="D1CC31DC"/>
    <w:lvl w:ilvl="0">
      <w:start w:val="1"/>
      <w:numFmt w:val="decimal"/>
      <w:pStyle w:val="Heading1"/>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9"/>
  </w:num>
  <w:num w:numId="3">
    <w:abstractNumId w:val="10"/>
  </w:num>
  <w:num w:numId="4">
    <w:abstractNumId w:val="6"/>
  </w:num>
  <w:num w:numId="5">
    <w:abstractNumId w:val="3"/>
  </w:num>
  <w:num w:numId="6">
    <w:abstractNumId w:val="2"/>
  </w:num>
  <w:num w:numId="7">
    <w:abstractNumId w:val="1"/>
  </w:num>
  <w:num w:numId="8">
    <w:abstractNumId w:val="0"/>
  </w:num>
  <w:num w:numId="9">
    <w:abstractNumId w:val="21"/>
  </w:num>
  <w:num w:numId="10">
    <w:abstractNumId w:val="15"/>
  </w:num>
  <w:num w:numId="11">
    <w:abstractNumId w:val="30"/>
  </w:num>
  <w:num w:numId="12">
    <w:abstractNumId w:val="33"/>
  </w:num>
  <w:num w:numId="13">
    <w:abstractNumId w:val="31"/>
  </w:num>
  <w:num w:numId="14">
    <w:abstractNumId w:val="5"/>
  </w:num>
  <w:num w:numId="15">
    <w:abstractNumId w:val="8"/>
  </w:num>
  <w:num w:numId="16">
    <w:abstractNumId w:val="34"/>
  </w:num>
  <w:num w:numId="17">
    <w:abstractNumId w:val="36"/>
  </w:num>
  <w:num w:numId="18">
    <w:abstractNumId w:val="13"/>
  </w:num>
  <w:num w:numId="19">
    <w:abstractNumId w:val="35"/>
  </w:num>
  <w:num w:numId="20">
    <w:abstractNumId w:val="26"/>
  </w:num>
  <w:num w:numId="21">
    <w:abstractNumId w:val="14"/>
  </w:num>
  <w:num w:numId="22">
    <w:abstractNumId w:val="2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16"/>
  </w:num>
  <w:num w:numId="26">
    <w:abstractNumId w:val="37"/>
  </w:num>
  <w:num w:numId="27">
    <w:abstractNumId w:val="24"/>
  </w:num>
  <w:num w:numId="28">
    <w:abstractNumId w:val="38"/>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5"/>
  </w:num>
  <w:num w:numId="31">
    <w:abstractNumId w:val="3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3"/>
  </w:num>
  <w:num w:numId="35">
    <w:abstractNumId w:val="32"/>
  </w:num>
  <w:num w:numId="36">
    <w:abstractNumId w:val="19"/>
  </w:num>
  <w:num w:numId="37">
    <w:abstractNumId w:val="28"/>
  </w:num>
  <w:num w:numId="38">
    <w:abstractNumId w:val="9"/>
  </w:num>
  <w:num w:numId="39">
    <w:abstractNumId w:val="27"/>
  </w:num>
  <w:num w:numId="40">
    <w:abstractNumId w:val="20"/>
  </w:num>
  <w:num w:numId="41">
    <w:abstractNumId w:val="7"/>
  </w:num>
  <w:num w:numId="42">
    <w:abstractNumId w:val="11"/>
  </w:num>
  <w:num w:numId="43">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078ED"/>
    <w:rsid w:val="000116C1"/>
    <w:rsid w:val="00011EBA"/>
    <w:rsid w:val="0001292B"/>
    <w:rsid w:val="00012EFB"/>
    <w:rsid w:val="00015876"/>
    <w:rsid w:val="00020D54"/>
    <w:rsid w:val="00031153"/>
    <w:rsid w:val="000346CE"/>
    <w:rsid w:val="00034F50"/>
    <w:rsid w:val="00037358"/>
    <w:rsid w:val="000402F0"/>
    <w:rsid w:val="00050294"/>
    <w:rsid w:val="00051AF0"/>
    <w:rsid w:val="00057730"/>
    <w:rsid w:val="0006106C"/>
    <w:rsid w:val="00061DC5"/>
    <w:rsid w:val="00063B0C"/>
    <w:rsid w:val="000671F4"/>
    <w:rsid w:val="0006727C"/>
    <w:rsid w:val="00072724"/>
    <w:rsid w:val="00075318"/>
    <w:rsid w:val="00075829"/>
    <w:rsid w:val="00076D02"/>
    <w:rsid w:val="00085501"/>
    <w:rsid w:val="00086C06"/>
    <w:rsid w:val="000A10C2"/>
    <w:rsid w:val="000A20CC"/>
    <w:rsid w:val="000A5E32"/>
    <w:rsid w:val="000A7D6E"/>
    <w:rsid w:val="000B47FD"/>
    <w:rsid w:val="000C0B2F"/>
    <w:rsid w:val="000C1CC7"/>
    <w:rsid w:val="000C2FC6"/>
    <w:rsid w:val="000C54C9"/>
    <w:rsid w:val="000D2F9F"/>
    <w:rsid w:val="000D4882"/>
    <w:rsid w:val="000E1F91"/>
    <w:rsid w:val="000E21F2"/>
    <w:rsid w:val="000E3BEB"/>
    <w:rsid w:val="000F0E74"/>
    <w:rsid w:val="000F1287"/>
    <w:rsid w:val="000F1640"/>
    <w:rsid w:val="000F4DD7"/>
    <w:rsid w:val="0010622F"/>
    <w:rsid w:val="0010770F"/>
    <w:rsid w:val="00110B97"/>
    <w:rsid w:val="001123A8"/>
    <w:rsid w:val="00112AA7"/>
    <w:rsid w:val="00113010"/>
    <w:rsid w:val="00113945"/>
    <w:rsid w:val="0011567F"/>
    <w:rsid w:val="001241DF"/>
    <w:rsid w:val="001243B6"/>
    <w:rsid w:val="001252BE"/>
    <w:rsid w:val="00130F14"/>
    <w:rsid w:val="00130F57"/>
    <w:rsid w:val="001340E6"/>
    <w:rsid w:val="001347FA"/>
    <w:rsid w:val="00145FB7"/>
    <w:rsid w:val="001572ED"/>
    <w:rsid w:val="00157774"/>
    <w:rsid w:val="00161565"/>
    <w:rsid w:val="00163C84"/>
    <w:rsid w:val="00165C0D"/>
    <w:rsid w:val="001664C0"/>
    <w:rsid w:val="00167F33"/>
    <w:rsid w:val="00167FBB"/>
    <w:rsid w:val="00171317"/>
    <w:rsid w:val="001736FA"/>
    <w:rsid w:val="00173D48"/>
    <w:rsid w:val="001741F1"/>
    <w:rsid w:val="0017463B"/>
    <w:rsid w:val="001771D5"/>
    <w:rsid w:val="001829A3"/>
    <w:rsid w:val="001877AB"/>
    <w:rsid w:val="0019140D"/>
    <w:rsid w:val="001A12C1"/>
    <w:rsid w:val="001A1F7A"/>
    <w:rsid w:val="001A72D1"/>
    <w:rsid w:val="001B0C45"/>
    <w:rsid w:val="001B1EFE"/>
    <w:rsid w:val="001B4CF2"/>
    <w:rsid w:val="001B524E"/>
    <w:rsid w:val="001B5985"/>
    <w:rsid w:val="001C0BE7"/>
    <w:rsid w:val="001C208B"/>
    <w:rsid w:val="001C2232"/>
    <w:rsid w:val="001C572E"/>
    <w:rsid w:val="001D3664"/>
    <w:rsid w:val="001D3A9C"/>
    <w:rsid w:val="001E3C63"/>
    <w:rsid w:val="001E68DE"/>
    <w:rsid w:val="001F6158"/>
    <w:rsid w:val="002029F2"/>
    <w:rsid w:val="00211F54"/>
    <w:rsid w:val="00212F4B"/>
    <w:rsid w:val="00215AA6"/>
    <w:rsid w:val="0021690B"/>
    <w:rsid w:val="00221245"/>
    <w:rsid w:val="00222232"/>
    <w:rsid w:val="0022598B"/>
    <w:rsid w:val="00225B2C"/>
    <w:rsid w:val="00226362"/>
    <w:rsid w:val="00227467"/>
    <w:rsid w:val="00231D4D"/>
    <w:rsid w:val="002338A3"/>
    <w:rsid w:val="002362C7"/>
    <w:rsid w:val="00236503"/>
    <w:rsid w:val="00243CA7"/>
    <w:rsid w:val="00243EDF"/>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A787A"/>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06FF2"/>
    <w:rsid w:val="003100DE"/>
    <w:rsid w:val="003114D0"/>
    <w:rsid w:val="00315E63"/>
    <w:rsid w:val="00320B1C"/>
    <w:rsid w:val="00322634"/>
    <w:rsid w:val="003231D7"/>
    <w:rsid w:val="00325AC3"/>
    <w:rsid w:val="0033022F"/>
    <w:rsid w:val="00332B4E"/>
    <w:rsid w:val="00341F28"/>
    <w:rsid w:val="00344AF1"/>
    <w:rsid w:val="003528CA"/>
    <w:rsid w:val="00364B06"/>
    <w:rsid w:val="00366D2C"/>
    <w:rsid w:val="00367089"/>
    <w:rsid w:val="0037089D"/>
    <w:rsid w:val="00370FFA"/>
    <w:rsid w:val="00373574"/>
    <w:rsid w:val="00374303"/>
    <w:rsid w:val="003835B9"/>
    <w:rsid w:val="00383A8F"/>
    <w:rsid w:val="00383DDC"/>
    <w:rsid w:val="00384170"/>
    <w:rsid w:val="00384612"/>
    <w:rsid w:val="00392BF6"/>
    <w:rsid w:val="0039654E"/>
    <w:rsid w:val="00396BE0"/>
    <w:rsid w:val="003A1FE5"/>
    <w:rsid w:val="003A4AAF"/>
    <w:rsid w:val="003A6E85"/>
    <w:rsid w:val="003B1761"/>
    <w:rsid w:val="003B185F"/>
    <w:rsid w:val="003B3E4C"/>
    <w:rsid w:val="003B4BBD"/>
    <w:rsid w:val="003B6F20"/>
    <w:rsid w:val="003B6F78"/>
    <w:rsid w:val="003B79EC"/>
    <w:rsid w:val="003D0903"/>
    <w:rsid w:val="003D0B95"/>
    <w:rsid w:val="003D217D"/>
    <w:rsid w:val="003D495C"/>
    <w:rsid w:val="003D4BDE"/>
    <w:rsid w:val="003D4D48"/>
    <w:rsid w:val="003E1B6D"/>
    <w:rsid w:val="003E1B9D"/>
    <w:rsid w:val="003E2CA6"/>
    <w:rsid w:val="003E4A9B"/>
    <w:rsid w:val="003F5D30"/>
    <w:rsid w:val="003F70E9"/>
    <w:rsid w:val="00400E9D"/>
    <w:rsid w:val="00405F29"/>
    <w:rsid w:val="00406B95"/>
    <w:rsid w:val="00407A6C"/>
    <w:rsid w:val="00415183"/>
    <w:rsid w:val="00416BD4"/>
    <w:rsid w:val="004206F2"/>
    <w:rsid w:val="00424DFC"/>
    <w:rsid w:val="00426E39"/>
    <w:rsid w:val="0043041D"/>
    <w:rsid w:val="00433647"/>
    <w:rsid w:val="00441E5A"/>
    <w:rsid w:val="00442885"/>
    <w:rsid w:val="00443F82"/>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2D7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04058"/>
    <w:rsid w:val="00510C29"/>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70EBE"/>
    <w:rsid w:val="005814F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D31C2"/>
    <w:rsid w:val="005D5D8F"/>
    <w:rsid w:val="005E02CF"/>
    <w:rsid w:val="005E15C8"/>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9BF"/>
    <w:rsid w:val="00623462"/>
    <w:rsid w:val="00623C6B"/>
    <w:rsid w:val="00623D11"/>
    <w:rsid w:val="00631361"/>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77C93"/>
    <w:rsid w:val="0068255C"/>
    <w:rsid w:val="00684E50"/>
    <w:rsid w:val="00686785"/>
    <w:rsid w:val="006900EA"/>
    <w:rsid w:val="0069307E"/>
    <w:rsid w:val="00694390"/>
    <w:rsid w:val="006962A7"/>
    <w:rsid w:val="006A293C"/>
    <w:rsid w:val="006A2B34"/>
    <w:rsid w:val="006A4753"/>
    <w:rsid w:val="006A488C"/>
    <w:rsid w:val="006A5525"/>
    <w:rsid w:val="006C0B4C"/>
    <w:rsid w:val="006C0E53"/>
    <w:rsid w:val="006C3FA6"/>
    <w:rsid w:val="006C732D"/>
    <w:rsid w:val="006D0430"/>
    <w:rsid w:val="006D05BA"/>
    <w:rsid w:val="006D43CC"/>
    <w:rsid w:val="006D53A5"/>
    <w:rsid w:val="006D5BFA"/>
    <w:rsid w:val="006D6734"/>
    <w:rsid w:val="006E1B07"/>
    <w:rsid w:val="006E247E"/>
    <w:rsid w:val="006F58EC"/>
    <w:rsid w:val="006F7FCB"/>
    <w:rsid w:val="00702C74"/>
    <w:rsid w:val="007033F0"/>
    <w:rsid w:val="007037A9"/>
    <w:rsid w:val="0070491C"/>
    <w:rsid w:val="00721DFD"/>
    <w:rsid w:val="007225A5"/>
    <w:rsid w:val="007264FE"/>
    <w:rsid w:val="00726EEA"/>
    <w:rsid w:val="00732709"/>
    <w:rsid w:val="00732970"/>
    <w:rsid w:val="00732FAD"/>
    <w:rsid w:val="0073510A"/>
    <w:rsid w:val="00735FAD"/>
    <w:rsid w:val="007405C8"/>
    <w:rsid w:val="00753E2A"/>
    <w:rsid w:val="00754B6F"/>
    <w:rsid w:val="007552CD"/>
    <w:rsid w:val="00756D89"/>
    <w:rsid w:val="007655BA"/>
    <w:rsid w:val="00771C8F"/>
    <w:rsid w:val="00772D54"/>
    <w:rsid w:val="00773896"/>
    <w:rsid w:val="00774AA0"/>
    <w:rsid w:val="00774BF1"/>
    <w:rsid w:val="00775148"/>
    <w:rsid w:val="00785620"/>
    <w:rsid w:val="00793177"/>
    <w:rsid w:val="0079455B"/>
    <w:rsid w:val="0079593B"/>
    <w:rsid w:val="00797FD1"/>
    <w:rsid w:val="007A2D7E"/>
    <w:rsid w:val="007A6178"/>
    <w:rsid w:val="007A63F7"/>
    <w:rsid w:val="007A68E2"/>
    <w:rsid w:val="007B65FC"/>
    <w:rsid w:val="007B6776"/>
    <w:rsid w:val="007C44E5"/>
    <w:rsid w:val="007C44F0"/>
    <w:rsid w:val="007C4A35"/>
    <w:rsid w:val="007C6926"/>
    <w:rsid w:val="007D5714"/>
    <w:rsid w:val="007E6C1C"/>
    <w:rsid w:val="007F49A7"/>
    <w:rsid w:val="007F747B"/>
    <w:rsid w:val="0080660A"/>
    <w:rsid w:val="00814F8A"/>
    <w:rsid w:val="00823A90"/>
    <w:rsid w:val="00824B0B"/>
    <w:rsid w:val="00825133"/>
    <w:rsid w:val="00826F4F"/>
    <w:rsid w:val="00830645"/>
    <w:rsid w:val="0083257D"/>
    <w:rsid w:val="00832E56"/>
    <w:rsid w:val="00835970"/>
    <w:rsid w:val="00844522"/>
    <w:rsid w:val="008462BF"/>
    <w:rsid w:val="008466CF"/>
    <w:rsid w:val="008469D7"/>
    <w:rsid w:val="00850468"/>
    <w:rsid w:val="008524FF"/>
    <w:rsid w:val="00854AEF"/>
    <w:rsid w:val="0085676B"/>
    <w:rsid w:val="008571FD"/>
    <w:rsid w:val="00861FBD"/>
    <w:rsid w:val="008673E3"/>
    <w:rsid w:val="00872F29"/>
    <w:rsid w:val="0087663F"/>
    <w:rsid w:val="008773E0"/>
    <w:rsid w:val="00877AD4"/>
    <w:rsid w:val="008806BD"/>
    <w:rsid w:val="008818E1"/>
    <w:rsid w:val="00883E42"/>
    <w:rsid w:val="008868D3"/>
    <w:rsid w:val="00887ECC"/>
    <w:rsid w:val="00895275"/>
    <w:rsid w:val="008A1CF6"/>
    <w:rsid w:val="008A255A"/>
    <w:rsid w:val="008A3530"/>
    <w:rsid w:val="008A4AC8"/>
    <w:rsid w:val="008A4AE2"/>
    <w:rsid w:val="008B0F03"/>
    <w:rsid w:val="008B1423"/>
    <w:rsid w:val="008B62B4"/>
    <w:rsid w:val="008C39D7"/>
    <w:rsid w:val="008C43A9"/>
    <w:rsid w:val="008D08E3"/>
    <w:rsid w:val="008D29F2"/>
    <w:rsid w:val="008D5F53"/>
    <w:rsid w:val="008D6C0E"/>
    <w:rsid w:val="008E4626"/>
    <w:rsid w:val="008E7AA6"/>
    <w:rsid w:val="008E7E22"/>
    <w:rsid w:val="008F4D6F"/>
    <w:rsid w:val="008F7AA3"/>
    <w:rsid w:val="00900A85"/>
    <w:rsid w:val="009036BB"/>
    <w:rsid w:val="00905E9C"/>
    <w:rsid w:val="00906406"/>
    <w:rsid w:val="00906DA3"/>
    <w:rsid w:val="00917E54"/>
    <w:rsid w:val="00922AB8"/>
    <w:rsid w:val="0092317A"/>
    <w:rsid w:val="009245A3"/>
    <w:rsid w:val="009256B4"/>
    <w:rsid w:val="00926A4E"/>
    <w:rsid w:val="00935120"/>
    <w:rsid w:val="009429D5"/>
    <w:rsid w:val="00942BD0"/>
    <w:rsid w:val="00944E6E"/>
    <w:rsid w:val="00946BC2"/>
    <w:rsid w:val="00955091"/>
    <w:rsid w:val="00957A7A"/>
    <w:rsid w:val="00960AD1"/>
    <w:rsid w:val="00962782"/>
    <w:rsid w:val="0096296E"/>
    <w:rsid w:val="00962A3E"/>
    <w:rsid w:val="00963E51"/>
    <w:rsid w:val="00967D4D"/>
    <w:rsid w:val="00972A32"/>
    <w:rsid w:val="009770F5"/>
    <w:rsid w:val="00980AAD"/>
    <w:rsid w:val="00983F6B"/>
    <w:rsid w:val="00984FD8"/>
    <w:rsid w:val="00986BFA"/>
    <w:rsid w:val="00986DCD"/>
    <w:rsid w:val="00990A6A"/>
    <w:rsid w:val="009937DA"/>
    <w:rsid w:val="00994FD6"/>
    <w:rsid w:val="009958E8"/>
    <w:rsid w:val="009A0CBA"/>
    <w:rsid w:val="009B6B8B"/>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193"/>
    <w:rsid w:val="00A1070D"/>
    <w:rsid w:val="00A13B64"/>
    <w:rsid w:val="00A17A84"/>
    <w:rsid w:val="00A17FDE"/>
    <w:rsid w:val="00A20991"/>
    <w:rsid w:val="00A212CC"/>
    <w:rsid w:val="00A24ED1"/>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A5C22"/>
    <w:rsid w:val="00AB2208"/>
    <w:rsid w:val="00AB4EE0"/>
    <w:rsid w:val="00AB6EEE"/>
    <w:rsid w:val="00AB74C6"/>
    <w:rsid w:val="00AB7BF1"/>
    <w:rsid w:val="00AC1A5C"/>
    <w:rsid w:val="00AC2C1F"/>
    <w:rsid w:val="00AD1FE6"/>
    <w:rsid w:val="00AD3696"/>
    <w:rsid w:val="00AD52AF"/>
    <w:rsid w:val="00AD5C87"/>
    <w:rsid w:val="00AE2742"/>
    <w:rsid w:val="00AE3578"/>
    <w:rsid w:val="00AE4864"/>
    <w:rsid w:val="00AE5AAB"/>
    <w:rsid w:val="00AF1822"/>
    <w:rsid w:val="00AF558A"/>
    <w:rsid w:val="00B02B6A"/>
    <w:rsid w:val="00B10196"/>
    <w:rsid w:val="00B112DB"/>
    <w:rsid w:val="00B1462A"/>
    <w:rsid w:val="00B1531F"/>
    <w:rsid w:val="00B15610"/>
    <w:rsid w:val="00B15E7B"/>
    <w:rsid w:val="00B21F31"/>
    <w:rsid w:val="00B22A60"/>
    <w:rsid w:val="00B2489C"/>
    <w:rsid w:val="00B24C36"/>
    <w:rsid w:val="00B27869"/>
    <w:rsid w:val="00B30D99"/>
    <w:rsid w:val="00B32AA3"/>
    <w:rsid w:val="00B34EE1"/>
    <w:rsid w:val="00B362D7"/>
    <w:rsid w:val="00B479CD"/>
    <w:rsid w:val="00B500DB"/>
    <w:rsid w:val="00B503DC"/>
    <w:rsid w:val="00B51CD5"/>
    <w:rsid w:val="00B52956"/>
    <w:rsid w:val="00B55661"/>
    <w:rsid w:val="00B56025"/>
    <w:rsid w:val="00B603DF"/>
    <w:rsid w:val="00B62CDD"/>
    <w:rsid w:val="00B64F16"/>
    <w:rsid w:val="00B65F20"/>
    <w:rsid w:val="00B67B81"/>
    <w:rsid w:val="00B72B89"/>
    <w:rsid w:val="00B72FF5"/>
    <w:rsid w:val="00B761F5"/>
    <w:rsid w:val="00B83A6B"/>
    <w:rsid w:val="00B83E85"/>
    <w:rsid w:val="00B844C0"/>
    <w:rsid w:val="00B875A6"/>
    <w:rsid w:val="00B87BBD"/>
    <w:rsid w:val="00B9277B"/>
    <w:rsid w:val="00B93AD1"/>
    <w:rsid w:val="00B96670"/>
    <w:rsid w:val="00BA5416"/>
    <w:rsid w:val="00BB184D"/>
    <w:rsid w:val="00BB2E84"/>
    <w:rsid w:val="00BB2ED7"/>
    <w:rsid w:val="00BB7818"/>
    <w:rsid w:val="00BC10C3"/>
    <w:rsid w:val="00BC3E97"/>
    <w:rsid w:val="00BC54C4"/>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0112"/>
    <w:rsid w:val="00C532D6"/>
    <w:rsid w:val="00C57D26"/>
    <w:rsid w:val="00C63F94"/>
    <w:rsid w:val="00C70111"/>
    <w:rsid w:val="00C701BD"/>
    <w:rsid w:val="00C71CD5"/>
    <w:rsid w:val="00C71FDD"/>
    <w:rsid w:val="00C7692F"/>
    <w:rsid w:val="00C832EB"/>
    <w:rsid w:val="00C852D1"/>
    <w:rsid w:val="00C856DA"/>
    <w:rsid w:val="00C94786"/>
    <w:rsid w:val="00C95506"/>
    <w:rsid w:val="00C95E15"/>
    <w:rsid w:val="00CA1DC8"/>
    <w:rsid w:val="00CA4520"/>
    <w:rsid w:val="00CA578A"/>
    <w:rsid w:val="00CA5B05"/>
    <w:rsid w:val="00CB35A8"/>
    <w:rsid w:val="00CC3987"/>
    <w:rsid w:val="00CC4252"/>
    <w:rsid w:val="00CC5A1D"/>
    <w:rsid w:val="00CD2406"/>
    <w:rsid w:val="00CD5309"/>
    <w:rsid w:val="00CD572F"/>
    <w:rsid w:val="00CD6194"/>
    <w:rsid w:val="00CE2ABC"/>
    <w:rsid w:val="00CE3425"/>
    <w:rsid w:val="00CE49DC"/>
    <w:rsid w:val="00CF07C2"/>
    <w:rsid w:val="00CF1B6B"/>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525EC"/>
    <w:rsid w:val="00D54B2F"/>
    <w:rsid w:val="00D603F1"/>
    <w:rsid w:val="00D62EC4"/>
    <w:rsid w:val="00D84ABD"/>
    <w:rsid w:val="00D978ED"/>
    <w:rsid w:val="00DA091F"/>
    <w:rsid w:val="00DA4BC1"/>
    <w:rsid w:val="00DB041C"/>
    <w:rsid w:val="00DB0731"/>
    <w:rsid w:val="00DB112B"/>
    <w:rsid w:val="00DB26EB"/>
    <w:rsid w:val="00DB28E3"/>
    <w:rsid w:val="00DB49D1"/>
    <w:rsid w:val="00DB4A65"/>
    <w:rsid w:val="00DB5E86"/>
    <w:rsid w:val="00DB6E6E"/>
    <w:rsid w:val="00DC2F0F"/>
    <w:rsid w:val="00DC60C7"/>
    <w:rsid w:val="00DD03A3"/>
    <w:rsid w:val="00DD0C2B"/>
    <w:rsid w:val="00DD6B86"/>
    <w:rsid w:val="00DE181B"/>
    <w:rsid w:val="00DE3155"/>
    <w:rsid w:val="00DE672A"/>
    <w:rsid w:val="00DF0FC5"/>
    <w:rsid w:val="00DF1D24"/>
    <w:rsid w:val="00DF2D00"/>
    <w:rsid w:val="00DF4A7F"/>
    <w:rsid w:val="00E00383"/>
    <w:rsid w:val="00E07E19"/>
    <w:rsid w:val="00E14B28"/>
    <w:rsid w:val="00E156B9"/>
    <w:rsid w:val="00E239E1"/>
    <w:rsid w:val="00E25AFA"/>
    <w:rsid w:val="00E277F4"/>
    <w:rsid w:val="00E32E09"/>
    <w:rsid w:val="00E4199C"/>
    <w:rsid w:val="00E43B46"/>
    <w:rsid w:val="00E4607C"/>
    <w:rsid w:val="00E469A7"/>
    <w:rsid w:val="00E47571"/>
    <w:rsid w:val="00E5094F"/>
    <w:rsid w:val="00E52DC7"/>
    <w:rsid w:val="00E53F9C"/>
    <w:rsid w:val="00E55B1C"/>
    <w:rsid w:val="00E55BC0"/>
    <w:rsid w:val="00E55C42"/>
    <w:rsid w:val="00E610C5"/>
    <w:rsid w:val="00E637B0"/>
    <w:rsid w:val="00E70D3A"/>
    <w:rsid w:val="00E73A1D"/>
    <w:rsid w:val="00E763C2"/>
    <w:rsid w:val="00E80AAB"/>
    <w:rsid w:val="00E85A97"/>
    <w:rsid w:val="00E97D0D"/>
    <w:rsid w:val="00E97E48"/>
    <w:rsid w:val="00EA2882"/>
    <w:rsid w:val="00EB0395"/>
    <w:rsid w:val="00EB164D"/>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667A"/>
    <w:rsid w:val="00F57563"/>
    <w:rsid w:val="00F57EA3"/>
    <w:rsid w:val="00F63C93"/>
    <w:rsid w:val="00F64130"/>
    <w:rsid w:val="00F652BB"/>
    <w:rsid w:val="00F665A2"/>
    <w:rsid w:val="00F7308C"/>
    <w:rsid w:val="00F76A6B"/>
    <w:rsid w:val="00F8077C"/>
    <w:rsid w:val="00F80883"/>
    <w:rsid w:val="00F81925"/>
    <w:rsid w:val="00F85982"/>
    <w:rsid w:val="00F86C56"/>
    <w:rsid w:val="00F872B2"/>
    <w:rsid w:val="00F87D16"/>
    <w:rsid w:val="00F91A5F"/>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28"/>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28"/>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28"/>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28"/>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28"/>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file:///C:\Users\ccaudill\Desktop\Git\documents\NGDS_Installation_Documentation.docx" TargetMode="External"/><Relationship Id="rId26" Type="http://schemas.openxmlformats.org/officeDocument/2006/relationships/hyperlink" Target="file:///C:\Users\ccaudill\Desktop\Git\documents\NGDS_Installation_Documentation.docx" TargetMode="External"/><Relationship Id="rId39" Type="http://schemas.openxmlformats.org/officeDocument/2006/relationships/image" Target="media/image3.png"/><Relationship Id="rId21" Type="http://schemas.openxmlformats.org/officeDocument/2006/relationships/hyperlink" Target="file:///C:\Users\ccaudill\Desktop\Git\documents\NGDS_Installation_Documentation.docx" TargetMode="External"/><Relationship Id="rId34" Type="http://schemas.openxmlformats.org/officeDocument/2006/relationships/hyperlink" Target="http://wiki.eclipse.org/Main_Page" TargetMode="External"/><Relationship Id="rId42" Type="http://schemas.openxmlformats.org/officeDocument/2006/relationships/image" Target="media/image6.png"/><Relationship Id="rId47" Type="http://schemas.openxmlformats.org/officeDocument/2006/relationships/image" Target="media/image11.png"/><Relationship Id="rId50" Type="http://schemas.openxmlformats.org/officeDocument/2006/relationships/image" Target="media/image14.png"/><Relationship Id="rId55" Type="http://schemas.openxmlformats.org/officeDocument/2006/relationships/hyperlink" Target="http://releases.ubuntu.com/12.04/ubuntu-12.04-desktop-i386.iso" TargetMode="External"/><Relationship Id="rId63" Type="http://schemas.openxmlformats.org/officeDocument/2006/relationships/image" Target="media/image25.emf"/><Relationship Id="rId68" Type="http://schemas.openxmlformats.org/officeDocument/2006/relationships/image" Target="media/image29.jpeg"/><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hyperlink" Target="file:///C:\Users\ccaudill\Desktop\Git\documents\NGDS_Installation_Documentation.docx" TargetMode="External"/><Relationship Id="rId29" Type="http://schemas.openxmlformats.org/officeDocument/2006/relationships/hyperlink" Target="file:///C:\Users\ccaudill\Desktop\Git\documents\NGDS_Installation_Documentation.docx" TargetMode="External"/><Relationship Id="rId11" Type="http://schemas.openxmlformats.org/officeDocument/2006/relationships/footer" Target="footer1.xml"/><Relationship Id="rId24" Type="http://schemas.openxmlformats.org/officeDocument/2006/relationships/hyperlink" Target="file:///C:\Users\ccaudill\Desktop\Git\documents\NGDS_Installation_Documentation.docx" TargetMode="External"/><Relationship Id="rId32" Type="http://schemas.openxmlformats.org/officeDocument/2006/relationships/hyperlink" Target="file:///C:\Users\ccaudill\Desktop\Git\documents\NGDS_Installation_Documentation.docx" TargetMode="External"/><Relationship Id="rId37" Type="http://schemas.openxmlformats.org/officeDocument/2006/relationships/hyperlink" Target="https://www.virtualbox.org/wiki/Downloads" TargetMode="External"/><Relationship Id="rId40" Type="http://schemas.openxmlformats.org/officeDocument/2006/relationships/image" Target="media/image4.png"/><Relationship Id="rId45" Type="http://schemas.openxmlformats.org/officeDocument/2006/relationships/image" Target="media/image9.png"/><Relationship Id="rId53" Type="http://schemas.openxmlformats.org/officeDocument/2006/relationships/image" Target="media/image17.png"/><Relationship Id="rId58" Type="http://schemas.openxmlformats.org/officeDocument/2006/relationships/image" Target="media/image20.png"/><Relationship Id="rId66" Type="http://schemas.openxmlformats.org/officeDocument/2006/relationships/image" Target="media/image27.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hyperlink" Target="file:///C:\Users\ccaudill\Desktop\Git\documents\NGDS_Installation_Documentation.docx" TargetMode="External"/><Relationship Id="rId28" Type="http://schemas.openxmlformats.org/officeDocument/2006/relationships/hyperlink" Target="file:///C:\Users\ccaudill\Desktop\Git\documents\NGDS_Installation_Documentation.docx" TargetMode="External"/><Relationship Id="rId36" Type="http://schemas.openxmlformats.org/officeDocument/2006/relationships/hyperlink" Target="https://www.virtualbox.org/wiki/Downloads" TargetMode="External"/><Relationship Id="rId49" Type="http://schemas.openxmlformats.org/officeDocument/2006/relationships/image" Target="media/image13.png"/><Relationship Id="rId57" Type="http://schemas.openxmlformats.org/officeDocument/2006/relationships/image" Target="media/image19.png"/><Relationship Id="rId61"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hyperlink" Target="file:///C:\Users\ccaudill\Desktop\Git\documents\NGDS_Installation_Documentation.docx" TargetMode="External"/><Relationship Id="rId31" Type="http://schemas.openxmlformats.org/officeDocument/2006/relationships/hyperlink" Target="file:///C:\Users\ccaudill\Desktop\Git\documents\NGDS_Installation_Documentation.docx" TargetMode="External"/><Relationship Id="rId44" Type="http://schemas.openxmlformats.org/officeDocument/2006/relationships/image" Target="media/image8.png"/><Relationship Id="rId52" Type="http://schemas.openxmlformats.org/officeDocument/2006/relationships/image" Target="media/image16.png"/><Relationship Id="rId60" Type="http://schemas.openxmlformats.org/officeDocument/2006/relationships/image" Target="media/image22.png"/><Relationship Id="rId65" Type="http://schemas.openxmlformats.org/officeDocument/2006/relationships/image" Target="media/image26.jpeg"/><Relationship Id="rId73"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hyperlink" Target="file:///C:\Users\ccaudill\Desktop\Git\documents\NGDS_Installation_Documentation.docx" TargetMode="External"/><Relationship Id="rId27" Type="http://schemas.openxmlformats.org/officeDocument/2006/relationships/hyperlink" Target="file:///C:\Users\ccaudill\Desktop\Git\documents\NGDS_Installation_Documentation.docx" TargetMode="External"/><Relationship Id="rId30" Type="http://schemas.openxmlformats.org/officeDocument/2006/relationships/hyperlink" Target="file:///C:\Users\ccaudill\Desktop\Git\documents\NGDS_Installation_Documentation.docx" TargetMode="External"/><Relationship Id="rId35" Type="http://schemas.openxmlformats.org/officeDocument/2006/relationships/hyperlink" Target="http://www.vmware.com/products/player/" TargetMode="External"/><Relationship Id="rId43" Type="http://schemas.openxmlformats.org/officeDocument/2006/relationships/image" Target="media/image7.png"/><Relationship Id="rId48" Type="http://schemas.openxmlformats.org/officeDocument/2006/relationships/image" Target="media/image12.png"/><Relationship Id="rId56" Type="http://schemas.openxmlformats.org/officeDocument/2006/relationships/image" Target="media/image18.png"/><Relationship Id="rId64" Type="http://schemas.openxmlformats.org/officeDocument/2006/relationships/hyperlink" Target="http://cntlm.sourceforge.net/" TargetMode="External"/><Relationship Id="rId69" Type="http://schemas.openxmlformats.org/officeDocument/2006/relationships/image" Target="media/image30.emf"/><Relationship Id="rId8" Type="http://schemas.openxmlformats.org/officeDocument/2006/relationships/endnotes" Target="endnotes.xml"/><Relationship Id="rId51" Type="http://schemas.openxmlformats.org/officeDocument/2006/relationships/image" Target="media/image15.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hyperlink" Target="file:///C:\Users\ccaudill\Desktop\Git\documents\NGDS_Installation_Documentation.docx" TargetMode="External"/><Relationship Id="rId25" Type="http://schemas.openxmlformats.org/officeDocument/2006/relationships/hyperlink" Target="file:///C:\Users\ccaudill\Desktop\Git\documents\NGDS_Installation_Documentation.docx" TargetMode="External"/><Relationship Id="rId33" Type="http://schemas.openxmlformats.org/officeDocument/2006/relationships/hyperlink" Target="http://www.oracle.com/technetwork/java/javase/downloads/index.html" TargetMode="External"/><Relationship Id="rId38" Type="http://schemas.openxmlformats.org/officeDocument/2006/relationships/image" Target="media/image2.png"/><Relationship Id="rId46" Type="http://schemas.openxmlformats.org/officeDocument/2006/relationships/image" Target="media/image10.png"/><Relationship Id="rId59" Type="http://schemas.openxmlformats.org/officeDocument/2006/relationships/image" Target="media/image21.png"/><Relationship Id="rId67" Type="http://schemas.openxmlformats.org/officeDocument/2006/relationships/image" Target="media/image28.jpeg"/><Relationship Id="rId20" Type="http://schemas.openxmlformats.org/officeDocument/2006/relationships/hyperlink" Target="file:///C:\Users\ccaudill\Desktop\Git\documents\NGDS_Installation_Documentation.docx" TargetMode="External"/><Relationship Id="rId41" Type="http://schemas.openxmlformats.org/officeDocument/2006/relationships/image" Target="media/image5.png"/><Relationship Id="rId54" Type="http://schemas.openxmlformats.org/officeDocument/2006/relationships/hyperlink" Target="http://releases.ubuntu.com/12.04/" TargetMode="External"/><Relationship Id="rId62" Type="http://schemas.openxmlformats.org/officeDocument/2006/relationships/image" Target="media/image24.emf"/><Relationship Id="rId70" Type="http://schemas.openxmlformats.org/officeDocument/2006/relationships/image" Target="media/image31.emf"/><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F85C5C-C7E1-49A8-9CF2-27AC81AB73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919</TotalTime>
  <Pages>32</Pages>
  <Words>5645</Words>
  <Characters>32182</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NGDS Software Installation  </vt:lpstr>
    </vt:vector>
  </TitlesOfParts>
  <Manager>michael.golm@siemens.com</Manager>
  <Company/>
  <LinksUpToDate>false</LinksUpToDate>
  <CharactersWithSpaces>37752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NGDS Software Installation  </dc:title>
  <dc:subject>A Software Architecture for a Data Information System with Geographic Search Features.</dc:subject>
  <dc:creator>christoph.kuhmuench@siemens.com;paul.bruschi@siemens.com;monica.mckenna@siemens.com</dc:creator>
  <cp:keywords>NGDS, Architecture, Geothermal, CKAN, Python</cp:keywords>
  <dc:description/>
  <cp:lastModifiedBy>Christy Caudill</cp:lastModifiedBy>
  <cp:revision>31</cp:revision>
  <cp:lastPrinted>2013-08-20T14:02:00Z</cp:lastPrinted>
  <dcterms:created xsi:type="dcterms:W3CDTF">2014-02-07T21:12:00Z</dcterms:created>
  <dcterms:modified xsi:type="dcterms:W3CDTF">2014-02-21T21:52:00Z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