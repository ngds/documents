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E80AAB"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0.92; 2/21/2014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1008"/>
        <w:gridCol w:w="1267"/>
        <w:gridCol w:w="1883"/>
        <w:gridCol w:w="4144"/>
      </w:tblGrid>
      <w:tr w:rsidR="00F2482D" w:rsidRPr="005E68DF" w:rsidTr="00A10193">
        <w:trPr>
          <w:trHeight w:val="449"/>
        </w:trPr>
        <w:tc>
          <w:tcPr>
            <w:tcW w:w="100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267"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Date:</w:t>
            </w:r>
          </w:p>
        </w:tc>
        <w:tc>
          <w:tcPr>
            <w:tcW w:w="1883" w:type="dxa"/>
          </w:tcPr>
          <w:p w:rsidR="00F2482D" w:rsidRPr="00415183" w:rsidRDefault="00F2482D" w:rsidP="00415183">
            <w:pPr>
              <w:pStyle w:val="TableHeading"/>
              <w:spacing w:before="0" w:after="100" w:line="240" w:lineRule="auto"/>
              <w:rPr>
                <w:rFonts w:asciiTheme="minorHAnsi" w:hAnsiTheme="minorHAnsi"/>
                <w:b w:val="0"/>
                <w:noProof/>
              </w:rPr>
            </w:pPr>
            <w:r w:rsidRPr="00415183">
              <w:rPr>
                <w:rFonts w:asciiTheme="minorHAnsi" w:hAnsiTheme="minorHAnsi"/>
                <w:noProof/>
              </w:rPr>
              <w:t>Author:</w:t>
            </w:r>
          </w:p>
        </w:tc>
        <w:tc>
          <w:tcPr>
            <w:tcW w:w="4144"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A10193">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A10193">
        <w:trPr>
          <w:trHeight w:val="56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A10193">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A10193">
        <w:trPr>
          <w:trHeight w:val="65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A10193">
        <w:trPr>
          <w:trHeight w:val="145"/>
        </w:trPr>
        <w:tc>
          <w:tcPr>
            <w:tcW w:w="100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267"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883" w:type="dxa"/>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A10193">
        <w:trPr>
          <w:trHeight w:val="581"/>
        </w:trPr>
        <w:tc>
          <w:tcPr>
            <w:tcW w:w="100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267"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A10193">
        <w:trPr>
          <w:trHeight w:val="608"/>
        </w:trPr>
        <w:tc>
          <w:tcPr>
            <w:tcW w:w="100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267"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883"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A10193">
        <w:trPr>
          <w:trHeight w:val="608"/>
        </w:trPr>
        <w:tc>
          <w:tcPr>
            <w:tcW w:w="1008"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0.92</w:t>
            </w:r>
          </w:p>
        </w:tc>
        <w:tc>
          <w:tcPr>
            <w:tcW w:w="1267"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bCs/>
          <w:kern w:val="0"/>
          <w:sz w:val="22"/>
        </w:rPr>
        <w:id w:val="1721471399"/>
        <w:docPartObj>
          <w:docPartGallery w:val="Table of Contents"/>
          <w:docPartUnique/>
        </w:docPartObj>
      </w:sdtPr>
      <w:sdtEndPr>
        <w:rPr>
          <w:bCs w:val="0"/>
          <w:noProof/>
        </w:rPr>
      </w:sdtEndPr>
      <w:sdtContent>
        <w:bookmarkEnd w:id="0" w:displacedByCustomXml="prev"/>
        <w:p w:rsidR="00B02B6A" w:rsidRPr="00415183" w:rsidRDefault="00B479CD" w:rsidP="00B479CD">
          <w:pPr>
            <w:pStyle w:val="Heading1frontmatteronly"/>
          </w:pPr>
          <w:r w:rsidRPr="00570EBE">
            <w:t>Contents</w:t>
          </w:r>
        </w:p>
        <w:p w:rsidR="00754B6F" w:rsidRPr="005D31C2" w:rsidRDefault="00B02B6A" w:rsidP="005D31C2">
          <w:pPr>
            <w:pStyle w:val="TOC1"/>
            <w:spacing w:after="0"/>
            <w:rPr>
              <w:rFonts w:asciiTheme="minorHAnsi" w:hAnsiTheme="minorHAnsi" w:cstheme="minorHAnsi"/>
              <w:b w:val="0"/>
              <w:kern w:val="0"/>
            </w:rPr>
          </w:pPr>
          <w:r w:rsidRPr="00FB6A10">
            <w:rPr>
              <w:rFonts w:asciiTheme="minorHAnsi" w:hAnsiTheme="minorHAnsi"/>
            </w:rPr>
            <w:fldChar w:fldCharType="begin"/>
          </w:r>
          <w:r w:rsidRPr="00415183">
            <w:rPr>
              <w:rFonts w:asciiTheme="minorHAnsi" w:hAnsiTheme="minorHAnsi"/>
            </w:rPr>
            <w:instrText xml:space="preserve"> TOC \o "1-3" \h \z \u </w:instrText>
          </w:r>
          <w:r w:rsidRPr="00FB6A10">
            <w:rPr>
              <w:rFonts w:asciiTheme="minorHAnsi" w:hAnsiTheme="minorHAnsi"/>
            </w:rPr>
            <w:fldChar w:fldCharType="separate"/>
          </w:r>
          <w:hyperlink w:anchor="_Toc380734566" w:history="1">
            <w:r w:rsidR="00754B6F" w:rsidRPr="005D31C2">
              <w:rPr>
                <w:rStyle w:val="Hyperlink"/>
                <w:rFonts w:asciiTheme="minorHAnsi" w:hAnsiTheme="minorHAnsi" w:cstheme="minorHAnsi"/>
                <w:b w:val="0"/>
              </w:rPr>
              <w:t>1.</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Preface</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_Toc380734566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w:t>
            </w:r>
            <w:r w:rsidR="00754B6F" w:rsidRPr="005D31C2">
              <w:rPr>
                <w:rFonts w:asciiTheme="minorHAnsi" w:hAnsiTheme="minorHAnsi" w:cstheme="minorHAnsi"/>
                <w:b w:val="0"/>
                <w:webHidden/>
              </w:rPr>
              <w:fldChar w:fldCharType="end"/>
            </w:r>
          </w:hyperlink>
        </w:p>
        <w:p w:rsidR="00754B6F" w:rsidRPr="005D31C2" w:rsidRDefault="000F4DD7" w:rsidP="000F4DD7">
          <w:pPr>
            <w:pStyle w:val="TOC2"/>
            <w:tabs>
              <w:tab w:val="clear" w:pos="1440"/>
              <w:tab w:val="left" w:pos="900"/>
            </w:tabs>
            <w:spacing w:before="0" w:after="0" w:line="240" w:lineRule="auto"/>
            <w:rPr>
              <w:rFonts w:asciiTheme="minorHAnsi" w:hAnsiTheme="minorHAnsi" w:cstheme="minorHAnsi"/>
              <w:b w:val="0"/>
              <w:kern w:val="0"/>
            </w:rPr>
          </w:pPr>
          <w:r>
            <w:rPr>
              <w:rFonts w:asciiTheme="minorHAnsi" w:hAnsiTheme="minorHAnsi" w:cstheme="minorHAnsi"/>
              <w:b w:val="0"/>
            </w:rPr>
            <w:tab/>
          </w:r>
          <w:hyperlink w:anchor="_Toc380734567" w:history="1">
            <w:r w:rsidR="00754B6F" w:rsidRPr="005D31C2">
              <w:rPr>
                <w:rStyle w:val="Hyperlink"/>
                <w:rFonts w:asciiTheme="minorHAnsi" w:hAnsiTheme="minorHAnsi" w:cstheme="minorHAnsi"/>
                <w:b w:val="0"/>
              </w:rPr>
              <w:t>1.1</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Purpose and Audience</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_Toc380734567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ind w:left="900" w:hanging="900"/>
            <w:rPr>
              <w:rFonts w:asciiTheme="minorHAnsi" w:hAnsiTheme="minorHAnsi" w:cstheme="minorHAnsi"/>
              <w:b w:val="0"/>
              <w:kern w:val="0"/>
            </w:rPr>
          </w:pPr>
          <w:r>
            <w:rPr>
              <w:rFonts w:asciiTheme="minorHAnsi" w:hAnsiTheme="minorHAnsi" w:cstheme="minorHAnsi"/>
              <w:b w:val="0"/>
            </w:rPr>
            <w:tab/>
          </w:r>
          <w:hyperlink w:anchor="_Toc380734571" w:history="1">
            <w:r w:rsidR="00754B6F" w:rsidRPr="005D31C2">
              <w:rPr>
                <w:rStyle w:val="Hyperlink"/>
                <w:rFonts w:asciiTheme="minorHAnsi" w:hAnsiTheme="minorHAnsi" w:cstheme="minorHAnsi"/>
                <w:b w:val="0"/>
              </w:rPr>
              <w:t>1.2</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Document Roadmap</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_Toc380734571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s>
            <w:spacing w:before="0" w:after="0"/>
            <w:ind w:left="900" w:hanging="900"/>
            <w:rPr>
              <w:rFonts w:asciiTheme="minorHAnsi" w:hAnsiTheme="minorHAnsi" w:cstheme="minorHAnsi"/>
              <w:b w:val="0"/>
              <w:kern w:val="0"/>
            </w:rPr>
          </w:pPr>
          <w:r>
            <w:rPr>
              <w:rFonts w:asciiTheme="minorHAnsi" w:hAnsiTheme="minorHAnsi" w:cstheme="minorHAnsi"/>
              <w:b w:val="0"/>
            </w:rPr>
            <w:tab/>
          </w:r>
          <w:hyperlink w:anchor="_Toc380734572" w:history="1">
            <w:r w:rsidR="00754B6F" w:rsidRPr="005D31C2">
              <w:rPr>
                <w:rStyle w:val="Hyperlink"/>
                <w:rFonts w:asciiTheme="minorHAnsi" w:hAnsiTheme="minorHAnsi" w:cstheme="minorHAnsi"/>
                <w:b w:val="0"/>
              </w:rPr>
              <w:t>1.3</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System Scope and Background</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_Toc380734572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w:t>
            </w:r>
            <w:r w:rsidR="00754B6F" w:rsidRPr="005D31C2">
              <w:rPr>
                <w:rFonts w:asciiTheme="minorHAnsi" w:hAnsiTheme="minorHAnsi" w:cstheme="minorHAnsi"/>
                <w:b w:val="0"/>
                <w:webHidden/>
              </w:rPr>
              <w:fldChar w:fldCharType="end"/>
            </w:r>
          </w:hyperlink>
        </w:p>
        <w:p w:rsidR="00754B6F" w:rsidRPr="005D31C2" w:rsidRDefault="000F4DD7" w:rsidP="000F4DD7">
          <w:pPr>
            <w:pStyle w:val="TOC3"/>
            <w:tabs>
              <w:tab w:val="clear" w:pos="994"/>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573" w:history="1">
            <w:r w:rsidR="00754B6F" w:rsidRPr="005D31C2">
              <w:rPr>
                <w:rStyle w:val="Hyperlink"/>
                <w:rFonts w:asciiTheme="minorHAnsi" w:hAnsiTheme="minorHAnsi" w:cstheme="minorHAnsi"/>
              </w:rPr>
              <w:t>1.3.1</w:t>
            </w:r>
            <w:r>
              <w:rPr>
                <w:rFonts w:asciiTheme="minorHAnsi" w:hAnsiTheme="minorHAnsi" w:cstheme="minorHAnsi"/>
                <w:kern w:val="0"/>
              </w:rPr>
              <w:t xml:space="preserve"> </w:t>
            </w:r>
            <w:r w:rsidR="00754B6F" w:rsidRPr="005D31C2">
              <w:rPr>
                <w:rStyle w:val="Hyperlink"/>
                <w:rFonts w:asciiTheme="minorHAnsi" w:hAnsiTheme="minorHAnsi" w:cstheme="minorHAnsi"/>
              </w:rPr>
              <w:t>What is the NGDS Software Stack?</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_Toc380734573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3</w:t>
            </w:r>
            <w:r w:rsidR="00754B6F" w:rsidRPr="005D31C2">
              <w:rPr>
                <w:rFonts w:asciiTheme="minorHAnsi" w:hAnsiTheme="minorHAnsi" w:cstheme="minorHAnsi"/>
                <w:webHidden/>
              </w:rPr>
              <w:fldChar w:fldCharType="end"/>
            </w:r>
          </w:hyperlink>
        </w:p>
        <w:p w:rsidR="00754B6F" w:rsidRPr="005D31C2" w:rsidRDefault="00A24ED1" w:rsidP="005D31C2">
          <w:pPr>
            <w:pStyle w:val="TOC1"/>
            <w:spacing w:after="0"/>
            <w:rPr>
              <w:rFonts w:asciiTheme="minorHAnsi" w:hAnsiTheme="minorHAnsi" w:cstheme="minorHAnsi"/>
              <w:b w:val="0"/>
              <w:kern w:val="0"/>
            </w:rPr>
          </w:pPr>
          <w:hyperlink w:anchor="_Toc380734574" w:history="1">
            <w:r w:rsidR="00754B6F" w:rsidRPr="005D31C2">
              <w:rPr>
                <w:rStyle w:val="Hyperlink"/>
                <w:rFonts w:asciiTheme="minorHAnsi" w:hAnsiTheme="minorHAnsi" w:cstheme="minorHAnsi"/>
                <w:b w:val="0"/>
              </w:rPr>
              <w:t>2.</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Quick Installation Guide</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_Toc380734574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3</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576" w:history="1">
            <w:r w:rsidR="00754B6F" w:rsidRPr="005D31C2">
              <w:rPr>
                <w:rStyle w:val="Hyperlink"/>
                <w:rFonts w:asciiTheme="minorHAnsi" w:hAnsiTheme="minorHAnsi" w:cstheme="minorHAnsi"/>
                <w:b w:val="0"/>
              </w:rPr>
              <w:t>2.1</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Install Xubuntu Linux</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_Toc380734576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3</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578" w:history="1">
            <w:r w:rsidR="00754B6F" w:rsidRPr="005D31C2">
              <w:rPr>
                <w:rStyle w:val="Hyperlink"/>
                <w:rFonts w:asciiTheme="minorHAnsi" w:hAnsiTheme="minorHAnsi" w:cstheme="minorHAnsi"/>
                <w:b w:val="0"/>
              </w:rPr>
              <w:t>2.2</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Update Apt-Get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_Toc380734578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3</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580" w:history="1">
            <w:r w:rsidR="00754B6F" w:rsidRPr="005D31C2">
              <w:rPr>
                <w:rStyle w:val="Hyperlink"/>
                <w:rFonts w:asciiTheme="minorHAnsi" w:hAnsiTheme="minorHAnsi" w:cstheme="minorHAnsi"/>
                <w:b w:val="0"/>
              </w:rPr>
              <w:t>2.3</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Install the Oracle Java Development Kit (JDK)</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_Toc380734580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4</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583" w:history="1">
            <w:r w:rsidR="00754B6F" w:rsidRPr="005D31C2">
              <w:rPr>
                <w:rStyle w:val="Hyperlink"/>
                <w:rFonts w:asciiTheme="minorHAnsi" w:hAnsiTheme="minorHAnsi" w:cstheme="minorHAnsi"/>
                <w:b w:val="0"/>
              </w:rPr>
              <w:t>2.4</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Install Git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_Toc380734583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4</w:t>
            </w:r>
            <w:r w:rsidR="00754B6F" w:rsidRPr="005D31C2">
              <w:rPr>
                <w:rFonts w:asciiTheme="minorHAnsi" w:hAnsiTheme="minorHAnsi" w:cstheme="minorHAnsi"/>
                <w:b w:val="0"/>
                <w:webHidden/>
              </w:rPr>
              <w:fldChar w:fldCharType="end"/>
            </w:r>
          </w:hyperlink>
        </w:p>
        <w:p w:rsidR="00754B6F" w:rsidRPr="005D31C2" w:rsidRDefault="000F4DD7"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585" w:history="1">
            <w:r w:rsidR="00754B6F" w:rsidRPr="005D31C2">
              <w:rPr>
                <w:rStyle w:val="Hyperlink"/>
                <w:rFonts w:asciiTheme="minorHAnsi" w:hAnsiTheme="minorHAnsi" w:cstheme="minorHAnsi"/>
                <w:b w:val="0"/>
              </w:rPr>
              <w:t>2.5</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Start Apache Tomcat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_Toc380734585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4</w:t>
            </w:r>
            <w:r w:rsidR="00754B6F" w:rsidRPr="005D31C2">
              <w:rPr>
                <w:rFonts w:asciiTheme="minorHAnsi" w:hAnsiTheme="minorHAnsi" w:cstheme="minorHAnsi"/>
                <w:b w:val="0"/>
                <w:webHidden/>
              </w:rPr>
              <w:fldChar w:fldCharType="end"/>
            </w:r>
          </w:hyperlink>
        </w:p>
        <w:p w:rsidR="00754B6F" w:rsidRPr="005D31C2" w:rsidRDefault="000F4DD7" w:rsidP="000F4DD7">
          <w:pPr>
            <w:pStyle w:val="TOC3"/>
            <w:tabs>
              <w:tab w:val="clear" w:pos="994"/>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599" w:history="1">
            <w:r>
              <w:rPr>
                <w:rStyle w:val="Hyperlink"/>
                <w:rFonts w:asciiTheme="minorHAnsi" w:hAnsiTheme="minorHAnsi" w:cstheme="minorHAnsi"/>
              </w:rPr>
              <w:t xml:space="preserve">2.5.1 </w:t>
            </w:r>
            <w:r w:rsidR="00754B6F" w:rsidRPr="005D31C2">
              <w:rPr>
                <w:rStyle w:val="Hyperlink"/>
                <w:rFonts w:asciiTheme="minorHAnsi" w:hAnsiTheme="minorHAnsi" w:cstheme="minorHAnsi"/>
              </w:rPr>
              <w:t>Log in with the following credentials:</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_Toc380734599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4</w:t>
            </w:r>
            <w:r w:rsidR="00754B6F" w:rsidRPr="005D31C2">
              <w:rPr>
                <w:rFonts w:asciiTheme="minorHAnsi" w:hAnsiTheme="minorHAnsi" w:cstheme="minorHAnsi"/>
                <w:webHidden/>
              </w:rPr>
              <w:fldChar w:fldCharType="end"/>
            </w:r>
          </w:hyperlink>
        </w:p>
        <w:p w:rsidR="00754B6F" w:rsidRPr="005D31C2" w:rsidRDefault="000F4DD7" w:rsidP="000F4DD7">
          <w:pPr>
            <w:pStyle w:val="TOC3"/>
            <w:tabs>
              <w:tab w:val="clear" w:pos="994"/>
              <w:tab w:val="left" w:pos="1440"/>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00" w:history="1">
            <w:r>
              <w:rPr>
                <w:rStyle w:val="Hyperlink"/>
                <w:rFonts w:asciiTheme="minorHAnsi" w:hAnsiTheme="minorHAnsi" w:cstheme="minorHAnsi"/>
              </w:rPr>
              <w:t xml:space="preserve">2.5.2 </w:t>
            </w:r>
            <w:r w:rsidR="00754B6F" w:rsidRPr="005D31C2">
              <w:rPr>
                <w:rStyle w:val="Hyperlink"/>
                <w:rFonts w:asciiTheme="minorHAnsi" w:hAnsiTheme="minorHAnsi" w:cstheme="minorHAnsi"/>
              </w:rPr>
              <w:t>Navigate to the following URL:</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_Toc380734600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4</w:t>
            </w:r>
            <w:r w:rsidR="00754B6F" w:rsidRPr="005D31C2">
              <w:rPr>
                <w:rFonts w:asciiTheme="minorHAnsi" w:hAnsiTheme="minorHAnsi" w:cstheme="minorHAnsi"/>
                <w:webHidden/>
              </w:rPr>
              <w:fldChar w:fldCharType="end"/>
            </w:r>
          </w:hyperlink>
        </w:p>
        <w:p w:rsidR="00754B6F" w:rsidRPr="005D31C2" w:rsidRDefault="000F4DD7" w:rsidP="000F4DD7">
          <w:pPr>
            <w:pStyle w:val="TOC3"/>
            <w:tabs>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01" w:history="1">
            <w:r>
              <w:rPr>
                <w:rStyle w:val="Hyperlink"/>
                <w:rFonts w:asciiTheme="minorHAnsi" w:hAnsiTheme="minorHAnsi" w:cstheme="minorHAnsi"/>
              </w:rPr>
              <w:t xml:space="preserve">2.5.3 </w:t>
            </w:r>
            <w:r w:rsidR="00754B6F" w:rsidRPr="005D31C2">
              <w:rPr>
                <w:rStyle w:val="Hyperlink"/>
                <w:rFonts w:asciiTheme="minorHAnsi" w:hAnsiTheme="minorHAnsi" w:cstheme="minorHAnsi"/>
              </w:rPr>
              <w:t>Add a new organization; make the name of the organization:</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_Toc380734601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4</w:t>
            </w:r>
            <w:r w:rsidR="00754B6F" w:rsidRPr="005D31C2">
              <w:rPr>
                <w:rFonts w:asciiTheme="minorHAnsi" w:hAnsiTheme="minorHAnsi" w:cstheme="minorHAnsi"/>
                <w:webHidden/>
              </w:rPr>
              <w:fldChar w:fldCharType="end"/>
            </w:r>
          </w:hyperlink>
        </w:p>
        <w:p w:rsidR="00754B6F" w:rsidRPr="005D31C2" w:rsidRDefault="00A24ED1" w:rsidP="005D31C2">
          <w:pPr>
            <w:pStyle w:val="TOC1"/>
            <w:spacing w:after="0"/>
            <w:rPr>
              <w:rFonts w:asciiTheme="minorHAnsi" w:hAnsiTheme="minorHAnsi" w:cstheme="minorHAnsi"/>
              <w:b w:val="0"/>
              <w:kern w:val="0"/>
            </w:rPr>
          </w:pPr>
          <w:hyperlink w:anchor="_Toc380734602" w:history="1">
            <w:r w:rsidR="00754B6F" w:rsidRPr="005D31C2">
              <w:rPr>
                <w:rStyle w:val="Hyperlink"/>
                <w:rFonts w:asciiTheme="minorHAnsi" w:hAnsiTheme="minorHAnsi" w:cstheme="minorHAnsi"/>
                <w:b w:val="0"/>
              </w:rPr>
              <w:t>3.</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Prerequisites</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_Toc380734602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5</w:t>
            </w:r>
            <w:r w:rsidR="00754B6F" w:rsidRPr="005D31C2">
              <w:rPr>
                <w:rFonts w:asciiTheme="minorHAnsi" w:hAnsiTheme="minorHAnsi" w:cstheme="minorHAnsi"/>
                <w:b w:val="0"/>
                <w:webHidden/>
              </w:rPr>
              <w:fldChar w:fldCharType="end"/>
            </w:r>
          </w:hyperlink>
        </w:p>
        <w:p w:rsidR="00754B6F" w:rsidRPr="005D31C2" w:rsidRDefault="00A24ED1" w:rsidP="005D31C2">
          <w:pPr>
            <w:pStyle w:val="TOC1"/>
            <w:spacing w:after="0"/>
            <w:rPr>
              <w:rFonts w:asciiTheme="minorHAnsi" w:hAnsiTheme="minorHAnsi" w:cstheme="minorHAnsi"/>
              <w:b w:val="0"/>
              <w:kern w:val="0"/>
            </w:rPr>
          </w:pPr>
          <w:hyperlink w:anchor="_Toc380734603" w:history="1">
            <w:r w:rsidR="00754B6F" w:rsidRPr="005D31C2">
              <w:rPr>
                <w:rStyle w:val="Hyperlink"/>
                <w:rFonts w:asciiTheme="minorHAnsi" w:hAnsiTheme="minorHAnsi" w:cstheme="minorHAnsi"/>
                <w:b w:val="0"/>
              </w:rPr>
              <w:t>4.</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Install the NGDS Software Stack</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_Toc380734603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5</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06" w:history="1">
            <w:r w:rsidR="00754B6F" w:rsidRPr="005D31C2">
              <w:rPr>
                <w:rStyle w:val="Hyperlink"/>
                <w:rFonts w:asciiTheme="minorHAnsi" w:hAnsiTheme="minorHAnsi" w:cstheme="minorHAnsi"/>
                <w:b w:val="0"/>
              </w:rPr>
              <w:t>4.1</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Update Apt-Get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_Toc380734606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6</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s>
            <w:spacing w:before="0" w:after="0"/>
            <w:ind w:left="900" w:hanging="900"/>
            <w:rPr>
              <w:rFonts w:asciiTheme="minorHAnsi" w:hAnsiTheme="minorHAnsi" w:cstheme="minorHAnsi"/>
              <w:b w:val="0"/>
              <w:kern w:val="0"/>
            </w:rPr>
          </w:pPr>
          <w:r>
            <w:rPr>
              <w:rFonts w:asciiTheme="minorHAnsi" w:hAnsiTheme="minorHAnsi" w:cstheme="minorHAnsi"/>
              <w:b w:val="0"/>
            </w:rPr>
            <w:tab/>
          </w:r>
          <w:hyperlink w:anchor="_Toc380734607" w:history="1">
            <w:r w:rsidR="00754B6F" w:rsidRPr="005D31C2">
              <w:rPr>
                <w:rStyle w:val="Hyperlink"/>
                <w:rFonts w:asciiTheme="minorHAnsi" w:hAnsiTheme="minorHAnsi" w:cstheme="minorHAnsi"/>
                <w:b w:val="0"/>
              </w:rPr>
              <w:t>4.2</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Install a Java Development Kit (JDK)</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_Toc380734607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6</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08" w:history="1">
            <w:r w:rsidR="00754B6F" w:rsidRPr="005D31C2">
              <w:rPr>
                <w:rStyle w:val="Hyperlink"/>
                <w:rFonts w:asciiTheme="minorHAnsi" w:hAnsiTheme="minorHAnsi" w:cstheme="minorHAnsi"/>
                <w:b w:val="0"/>
              </w:rPr>
              <w:t>4.3</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Install Git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_Toc380734608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7</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09" w:history="1">
            <w:r w:rsidR="00754B6F" w:rsidRPr="005D31C2">
              <w:rPr>
                <w:rStyle w:val="Hyperlink"/>
                <w:rFonts w:asciiTheme="minorHAnsi" w:hAnsiTheme="minorHAnsi" w:cstheme="minorHAnsi"/>
                <w:b w:val="0"/>
              </w:rPr>
              <w:t>4.4</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Obtain the NGDS Software Stack Installation Files</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_Toc380734609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7</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10" w:history="1">
            <w:r w:rsidR="00754B6F" w:rsidRPr="005D31C2">
              <w:rPr>
                <w:rStyle w:val="Hyperlink"/>
                <w:rFonts w:asciiTheme="minorHAnsi" w:hAnsiTheme="minorHAnsi" w:cstheme="minorHAnsi"/>
                <w:b w:val="0"/>
              </w:rPr>
              <w:t>4.5</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Set Installation Parameters</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_Toc380734610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7</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11" w:history="1">
            <w:r w:rsidR="00754B6F" w:rsidRPr="005D31C2">
              <w:rPr>
                <w:rStyle w:val="Hyperlink"/>
                <w:rFonts w:asciiTheme="minorHAnsi" w:hAnsiTheme="minorHAnsi" w:cstheme="minorHAnsi"/>
                <w:b w:val="0"/>
              </w:rPr>
              <w:t>4.6</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Run the Installation Script</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_Toc380734611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8</w:t>
            </w:r>
            <w:r w:rsidR="00754B6F" w:rsidRPr="005D31C2">
              <w:rPr>
                <w:rFonts w:asciiTheme="minorHAnsi" w:hAnsiTheme="minorHAnsi" w:cstheme="minorHAnsi"/>
                <w:b w:val="0"/>
                <w:webHidden/>
              </w:rPr>
              <w:fldChar w:fldCharType="end"/>
            </w:r>
          </w:hyperlink>
        </w:p>
        <w:p w:rsidR="00754B6F" w:rsidRPr="005D31C2" w:rsidRDefault="0079593B" w:rsidP="00DB49D1">
          <w:pPr>
            <w:pStyle w:val="TOC2"/>
            <w:tabs>
              <w:tab w:val="clear" w:pos="1440"/>
              <w:tab w:val="left" w:pos="900"/>
            </w:tabs>
            <w:spacing w:before="0" w:after="0"/>
            <w:rPr>
              <w:rFonts w:asciiTheme="minorHAnsi" w:hAnsiTheme="minorHAnsi" w:cstheme="minorHAnsi"/>
              <w:b w:val="0"/>
              <w:kern w:val="0"/>
            </w:rPr>
          </w:pPr>
          <w:r>
            <w:rPr>
              <w:rFonts w:asciiTheme="minorHAnsi" w:hAnsiTheme="minorHAnsi" w:cstheme="minorHAnsi"/>
              <w:b w:val="0"/>
            </w:rPr>
            <w:tab/>
          </w:r>
          <w:hyperlink w:anchor="_Toc380734612" w:history="1">
            <w:r w:rsidR="00754B6F" w:rsidRPr="005D31C2">
              <w:rPr>
                <w:rStyle w:val="Hyperlink"/>
                <w:rFonts w:asciiTheme="minorHAnsi" w:hAnsiTheme="minorHAnsi" w:cstheme="minorHAnsi"/>
                <w:b w:val="0"/>
              </w:rPr>
              <w:t>4.7</w:t>
            </w:r>
            <w:r w:rsidR="00DB26EB">
              <w:rPr>
                <w:rStyle w:val="Hyperlink"/>
                <w:rFonts w:asciiTheme="minorHAnsi" w:hAnsiTheme="minorHAnsi" w:cstheme="minorHAnsi"/>
                <w:b w:val="0"/>
              </w:rPr>
              <w:t xml:space="preserve"> </w:t>
            </w:r>
            <w:r w:rsidR="00754B6F" w:rsidRPr="005D31C2">
              <w:rPr>
                <w:rStyle w:val="Hyperlink"/>
                <w:rFonts w:asciiTheme="minorHAnsi" w:hAnsiTheme="minorHAnsi" w:cstheme="minorHAnsi"/>
                <w:b w:val="0"/>
              </w:rPr>
              <w:t>Final Steps</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_Toc380734612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8</w:t>
            </w:r>
            <w:r w:rsidR="00754B6F" w:rsidRPr="005D31C2">
              <w:rPr>
                <w:rFonts w:asciiTheme="minorHAnsi" w:hAnsiTheme="minorHAnsi" w:cstheme="minorHAnsi"/>
                <w:b w:val="0"/>
                <w:webHidden/>
              </w:rPr>
              <w:fldChar w:fldCharType="end"/>
            </w:r>
          </w:hyperlink>
        </w:p>
        <w:p w:rsidR="00754B6F" w:rsidRPr="005D31C2" w:rsidRDefault="00226362" w:rsidP="00DB49D1">
          <w:pPr>
            <w:pStyle w:val="TOC3"/>
            <w:tabs>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29" w:history="1">
            <w:r>
              <w:rPr>
                <w:rStyle w:val="Hyperlink"/>
                <w:rFonts w:asciiTheme="minorHAnsi" w:hAnsiTheme="minorHAnsi" w:cstheme="minorHAnsi"/>
              </w:rPr>
              <w:t xml:space="preserve">4.7.1 </w:t>
            </w:r>
            <w:r w:rsidR="00754B6F" w:rsidRPr="005D31C2">
              <w:rPr>
                <w:rStyle w:val="Hyperlink"/>
                <w:rFonts w:asciiTheme="minorHAnsi" w:hAnsiTheme="minorHAnsi" w:cstheme="minorHAnsi"/>
              </w:rPr>
              <w:t>Start Apache Tomcat</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_Toc380734629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8</w:t>
            </w:r>
            <w:r w:rsidR="00754B6F" w:rsidRPr="005D31C2">
              <w:rPr>
                <w:rFonts w:asciiTheme="minorHAnsi" w:hAnsiTheme="minorHAnsi" w:cstheme="minorHAnsi"/>
                <w:webHidden/>
              </w:rPr>
              <w:fldChar w:fldCharType="end"/>
            </w:r>
          </w:hyperlink>
        </w:p>
        <w:p w:rsidR="00754B6F" w:rsidRPr="005D31C2" w:rsidRDefault="00226362" w:rsidP="00DB49D1">
          <w:pPr>
            <w:pStyle w:val="TOC3"/>
            <w:tabs>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54" w:history="1">
            <w:r>
              <w:rPr>
                <w:rStyle w:val="Hyperlink"/>
                <w:rFonts w:asciiTheme="minorHAnsi" w:hAnsiTheme="minorHAnsi" w:cstheme="minorHAnsi"/>
              </w:rPr>
              <w:t xml:space="preserve">4.7.2 </w:t>
            </w:r>
            <w:r w:rsidR="00754B6F" w:rsidRPr="005D31C2">
              <w:rPr>
                <w:rStyle w:val="Hyperlink"/>
                <w:rFonts w:asciiTheme="minorHAnsi" w:hAnsiTheme="minorHAnsi" w:cstheme="minorHAnsi"/>
              </w:rPr>
              <w:t>Log in with the following credentials:</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_Toc380734654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8</w:t>
            </w:r>
            <w:r w:rsidR="00754B6F" w:rsidRPr="005D31C2">
              <w:rPr>
                <w:rFonts w:asciiTheme="minorHAnsi" w:hAnsiTheme="minorHAnsi" w:cstheme="minorHAnsi"/>
                <w:webHidden/>
              </w:rPr>
              <w:fldChar w:fldCharType="end"/>
            </w:r>
          </w:hyperlink>
        </w:p>
        <w:p w:rsidR="00754B6F" w:rsidRPr="005D31C2" w:rsidRDefault="00226362" w:rsidP="00DB49D1">
          <w:pPr>
            <w:pStyle w:val="TOC3"/>
            <w:tabs>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56" w:history="1">
            <w:r>
              <w:rPr>
                <w:rStyle w:val="Hyperlink"/>
                <w:rFonts w:asciiTheme="minorHAnsi" w:hAnsiTheme="minorHAnsi" w:cstheme="minorHAnsi"/>
              </w:rPr>
              <w:t xml:space="preserve">4.7.3 </w:t>
            </w:r>
            <w:r w:rsidR="00754B6F" w:rsidRPr="005D31C2">
              <w:rPr>
                <w:rStyle w:val="Hyperlink"/>
                <w:rFonts w:asciiTheme="minorHAnsi" w:hAnsiTheme="minorHAnsi" w:cstheme="minorHAnsi"/>
              </w:rPr>
              <w:t>Navigate to the following URL:</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_Toc380734656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8</w:t>
            </w:r>
            <w:r w:rsidR="00754B6F" w:rsidRPr="005D31C2">
              <w:rPr>
                <w:rFonts w:asciiTheme="minorHAnsi" w:hAnsiTheme="minorHAnsi" w:cstheme="minorHAnsi"/>
                <w:webHidden/>
              </w:rPr>
              <w:fldChar w:fldCharType="end"/>
            </w:r>
          </w:hyperlink>
        </w:p>
        <w:p w:rsidR="00754B6F" w:rsidRPr="005D31C2" w:rsidRDefault="00226362" w:rsidP="00DB49D1">
          <w:pPr>
            <w:pStyle w:val="TOC3"/>
            <w:tabs>
              <w:tab w:val="left" w:pos="153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57" w:history="1">
            <w:r>
              <w:rPr>
                <w:rStyle w:val="Hyperlink"/>
                <w:rFonts w:asciiTheme="minorHAnsi" w:hAnsiTheme="minorHAnsi" w:cstheme="minorHAnsi"/>
              </w:rPr>
              <w:t xml:space="preserve">4.7.4 </w:t>
            </w:r>
            <w:r w:rsidR="00754B6F" w:rsidRPr="005D31C2">
              <w:rPr>
                <w:rStyle w:val="Hyperlink"/>
                <w:rFonts w:asciiTheme="minorHAnsi" w:hAnsiTheme="minorHAnsi" w:cstheme="minorHAnsi"/>
              </w:rPr>
              <w:t>Add a new organization; make the name of the organization:</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_Toc380734657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9</w:t>
            </w:r>
            <w:r w:rsidR="00754B6F" w:rsidRPr="005D31C2">
              <w:rPr>
                <w:rFonts w:asciiTheme="minorHAnsi" w:hAnsiTheme="minorHAnsi" w:cstheme="minorHAnsi"/>
                <w:webHidden/>
              </w:rPr>
              <w:fldChar w:fldCharType="end"/>
            </w:r>
          </w:hyperlink>
        </w:p>
        <w:p w:rsidR="00754B6F" w:rsidRPr="005D31C2" w:rsidRDefault="00A24ED1" w:rsidP="005D31C2">
          <w:pPr>
            <w:pStyle w:val="TOC1"/>
            <w:spacing w:after="0"/>
            <w:rPr>
              <w:rFonts w:asciiTheme="minorHAnsi" w:hAnsiTheme="minorHAnsi" w:cstheme="minorHAnsi"/>
              <w:b w:val="0"/>
              <w:kern w:val="0"/>
            </w:rPr>
          </w:pPr>
          <w:hyperlink w:anchor="_Toc380734658" w:history="1">
            <w:r w:rsidR="00754B6F" w:rsidRPr="005D31C2">
              <w:rPr>
                <w:rStyle w:val="Hyperlink"/>
                <w:rFonts w:asciiTheme="minorHAnsi" w:hAnsiTheme="minorHAnsi" w:cstheme="minorHAnsi"/>
                <w:b w:val="0"/>
              </w:rPr>
              <w:t>5.</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Troubleshooting your NGDS Installation</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_Toc380734658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9</w:t>
            </w:r>
            <w:r w:rsidR="00754B6F" w:rsidRPr="005D31C2">
              <w:rPr>
                <w:rFonts w:asciiTheme="minorHAnsi" w:hAnsiTheme="minorHAnsi" w:cstheme="minorHAnsi"/>
                <w:b w:val="0"/>
                <w:webHidden/>
              </w:rPr>
              <w:fldChar w:fldCharType="end"/>
            </w:r>
          </w:hyperlink>
        </w:p>
        <w:p w:rsidR="00754B6F" w:rsidRPr="005D31C2" w:rsidRDefault="00A24ED1" w:rsidP="00844522">
          <w:pPr>
            <w:pStyle w:val="TOC1"/>
            <w:tabs>
              <w:tab w:val="left" w:pos="1440"/>
            </w:tabs>
            <w:spacing w:after="0"/>
            <w:rPr>
              <w:rFonts w:asciiTheme="minorHAnsi" w:hAnsiTheme="minorHAnsi" w:cstheme="minorHAnsi"/>
              <w:b w:val="0"/>
              <w:kern w:val="0"/>
            </w:rPr>
          </w:pPr>
          <w:hyperlink w:anchor="_Toc380734659" w:history="1">
            <w:r w:rsidR="00754B6F" w:rsidRPr="005D31C2">
              <w:rPr>
                <w:rStyle w:val="Hyperlink"/>
                <w:rFonts w:asciiTheme="minorHAnsi" w:hAnsiTheme="minorHAnsi" w:cstheme="minorHAnsi"/>
                <w:b w:val="0"/>
              </w:rPr>
              <w:t>Appendix A</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Installing a Virtual Machine</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_Toc380734659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10</w:t>
            </w:r>
            <w:r w:rsidR="00754B6F" w:rsidRPr="005D31C2">
              <w:rPr>
                <w:rFonts w:asciiTheme="minorHAnsi" w:hAnsiTheme="minorHAnsi" w:cstheme="minorHAnsi"/>
                <w:b w:val="0"/>
                <w:webHidden/>
              </w:rPr>
              <w:fldChar w:fldCharType="end"/>
            </w:r>
          </w:hyperlink>
        </w:p>
        <w:p w:rsidR="00754B6F" w:rsidRPr="005D31C2" w:rsidRDefault="00DB26EB" w:rsidP="009256B4">
          <w:pPr>
            <w:pStyle w:val="TOC2"/>
            <w:tabs>
              <w:tab w:val="clear" w:pos="1440"/>
              <w:tab w:val="left" w:pos="720"/>
            </w:tabs>
            <w:spacing w:before="0" w:after="0"/>
            <w:rPr>
              <w:rFonts w:asciiTheme="minorHAnsi" w:hAnsiTheme="minorHAnsi" w:cstheme="minorHAnsi"/>
              <w:b w:val="0"/>
              <w:kern w:val="0"/>
            </w:rPr>
          </w:pPr>
          <w:r>
            <w:rPr>
              <w:rFonts w:asciiTheme="minorHAnsi" w:hAnsiTheme="minorHAnsi" w:cstheme="minorHAnsi"/>
              <w:b w:val="0"/>
            </w:rPr>
            <w:tab/>
          </w:r>
          <w:hyperlink w:anchor="_Toc380734660" w:history="1">
            <w:r w:rsidR="00754B6F" w:rsidRPr="005D31C2">
              <w:rPr>
                <w:rStyle w:val="Hyperlink"/>
                <w:rFonts w:asciiTheme="minorHAnsi" w:hAnsiTheme="minorHAnsi" w:cstheme="minorHAnsi"/>
                <w:b w:val="0"/>
              </w:rPr>
              <w:t>A.1</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Creating an Ubuntu Linux Virtual Machine using VirtualBox</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_Toc380734660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10</w:t>
            </w:r>
            <w:r w:rsidR="00754B6F" w:rsidRPr="005D31C2">
              <w:rPr>
                <w:rFonts w:asciiTheme="minorHAnsi" w:hAnsiTheme="minorHAnsi" w:cstheme="minorHAnsi"/>
                <w:b w:val="0"/>
                <w:webHidden/>
              </w:rPr>
              <w:fldChar w:fldCharType="end"/>
            </w:r>
          </w:hyperlink>
        </w:p>
        <w:p w:rsidR="00754B6F" w:rsidRPr="005D31C2" w:rsidRDefault="00DB26EB" w:rsidP="00DB49D1">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61" w:history="1">
            <w:r w:rsidR="00754B6F" w:rsidRPr="005D31C2">
              <w:rPr>
                <w:rStyle w:val="Hyperlink"/>
                <w:rFonts w:asciiTheme="minorHAnsi" w:hAnsiTheme="minorHAnsi" w:cstheme="minorHAnsi"/>
              </w:rPr>
              <w:t>1.1</w:t>
            </w:r>
            <w:r>
              <w:rPr>
                <w:rFonts w:asciiTheme="minorHAnsi" w:hAnsiTheme="minorHAnsi" w:cstheme="minorHAnsi"/>
                <w:kern w:val="0"/>
              </w:rPr>
              <w:t xml:space="preserve"> </w:t>
            </w:r>
            <w:r w:rsidR="00754B6F" w:rsidRPr="005D31C2">
              <w:rPr>
                <w:rStyle w:val="Hyperlink"/>
                <w:rFonts w:asciiTheme="minorHAnsi" w:hAnsiTheme="minorHAnsi" w:cstheme="minorHAnsi"/>
              </w:rPr>
              <w:t>Download and install Oracle VM VirtualBox Manager</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_Toc380734661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10</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64" w:history="1">
            <w:r w:rsidR="00754B6F" w:rsidRPr="005D31C2">
              <w:rPr>
                <w:rStyle w:val="Hyperlink"/>
                <w:rFonts w:asciiTheme="minorHAnsi" w:hAnsiTheme="minorHAnsi" w:cstheme="minorHAnsi"/>
              </w:rPr>
              <w:t>1.2</w:t>
            </w:r>
            <w:r>
              <w:rPr>
                <w:rFonts w:asciiTheme="minorHAnsi" w:hAnsiTheme="minorHAnsi" w:cstheme="minorHAnsi"/>
                <w:kern w:val="0"/>
              </w:rPr>
              <w:t xml:space="preserve"> </w:t>
            </w:r>
            <w:r w:rsidR="00754B6F" w:rsidRPr="005D31C2">
              <w:rPr>
                <w:rStyle w:val="Hyperlink"/>
                <w:rFonts w:asciiTheme="minorHAnsi" w:hAnsiTheme="minorHAnsi" w:cstheme="minorHAnsi"/>
              </w:rPr>
              <w:t>Create an Ubuntu Linux Virtual Machine</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_Toc380734664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10</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clear" w:pos="994"/>
            </w:tabs>
            <w:spacing w:after="0"/>
            <w:ind w:left="1350" w:hanging="846"/>
            <w:rPr>
              <w:rFonts w:asciiTheme="minorHAnsi" w:hAnsiTheme="minorHAnsi" w:cstheme="minorHAnsi"/>
              <w:kern w:val="0"/>
            </w:rPr>
          </w:pPr>
          <w:r>
            <w:rPr>
              <w:rFonts w:asciiTheme="minorHAnsi" w:hAnsiTheme="minorHAnsi" w:cstheme="minorHAnsi"/>
            </w:rPr>
            <w:tab/>
          </w:r>
          <w:hyperlink w:anchor="_Toc380734666" w:history="1">
            <w:r w:rsidR="00754B6F" w:rsidRPr="005D31C2">
              <w:rPr>
                <w:rStyle w:val="Hyperlink"/>
                <w:rFonts w:asciiTheme="minorHAnsi" w:hAnsiTheme="minorHAnsi" w:cstheme="minorHAnsi"/>
              </w:rPr>
              <w:t>1.3</w:t>
            </w:r>
            <w:r>
              <w:rPr>
                <w:rFonts w:asciiTheme="minorHAnsi" w:hAnsiTheme="minorHAnsi" w:cstheme="minorHAnsi"/>
                <w:kern w:val="0"/>
              </w:rPr>
              <w:t xml:space="preserve"> </w:t>
            </w:r>
            <w:r w:rsidR="00754B6F" w:rsidRPr="005D31C2">
              <w:rPr>
                <w:rStyle w:val="Hyperlink"/>
                <w:rFonts w:asciiTheme="minorHAnsi" w:hAnsiTheme="minorHAnsi" w:cstheme="minorHAnsi"/>
              </w:rPr>
              <w:t>System Configure your new Virtual Machine</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_Toc380734666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13</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75" w:history="1">
            <w:r w:rsidR="00754B6F" w:rsidRPr="005D31C2">
              <w:rPr>
                <w:rStyle w:val="Hyperlink"/>
                <w:rFonts w:asciiTheme="minorHAnsi" w:hAnsiTheme="minorHAnsi" w:cstheme="minorHAnsi"/>
              </w:rPr>
              <w:t>1.1</w:t>
            </w:r>
            <w:r>
              <w:rPr>
                <w:rFonts w:asciiTheme="minorHAnsi" w:hAnsiTheme="minorHAnsi" w:cstheme="minorHAnsi"/>
                <w:kern w:val="0"/>
              </w:rPr>
              <w:t xml:space="preserve"> </w:t>
            </w:r>
            <w:r w:rsidR="00754B6F" w:rsidRPr="005D31C2">
              <w:rPr>
                <w:rStyle w:val="Hyperlink"/>
                <w:rFonts w:asciiTheme="minorHAnsi" w:hAnsiTheme="minorHAnsi" w:cstheme="minorHAnsi"/>
              </w:rPr>
              <w:t>Download an Ubuntu ISO image</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_Toc380734675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15</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r>
            <w:rPr>
              <w:rFonts w:asciiTheme="minorHAnsi" w:hAnsiTheme="minorHAnsi" w:cstheme="minorHAnsi"/>
            </w:rPr>
            <w:tab/>
          </w:r>
          <w:hyperlink w:anchor="_Toc380734676" w:history="1">
            <w:r w:rsidR="00754B6F" w:rsidRPr="005D31C2">
              <w:rPr>
                <w:rStyle w:val="Hyperlink"/>
                <w:rFonts w:asciiTheme="minorHAnsi" w:hAnsiTheme="minorHAnsi" w:cstheme="minorHAnsi"/>
              </w:rPr>
              <w:t>1.2</w:t>
            </w:r>
            <w:r>
              <w:rPr>
                <w:rFonts w:asciiTheme="minorHAnsi" w:hAnsiTheme="minorHAnsi" w:cstheme="minorHAnsi"/>
                <w:kern w:val="0"/>
              </w:rPr>
              <w:t xml:space="preserve"> </w:t>
            </w:r>
            <w:r w:rsidR="00754B6F" w:rsidRPr="005D31C2">
              <w:rPr>
                <w:rStyle w:val="Hyperlink"/>
                <w:rFonts w:asciiTheme="minorHAnsi" w:hAnsiTheme="minorHAnsi" w:cstheme="minorHAnsi"/>
              </w:rPr>
              <w:t>Mount the Linux installation .ISO file in your virtual machine</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_Toc380734676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15</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77" w:history="1">
            <w:r w:rsidR="00754B6F" w:rsidRPr="005D31C2">
              <w:rPr>
                <w:rStyle w:val="Hyperlink"/>
                <w:rFonts w:asciiTheme="minorHAnsi" w:hAnsiTheme="minorHAnsi" w:cstheme="minorHAnsi"/>
              </w:rPr>
              <w:t>2.2</w:t>
            </w:r>
            <w:r>
              <w:rPr>
                <w:rFonts w:asciiTheme="minorHAnsi" w:hAnsiTheme="minorHAnsi" w:cstheme="minorHAnsi"/>
                <w:kern w:val="0"/>
              </w:rPr>
              <w:t xml:space="preserve"> </w:t>
            </w:r>
            <w:r w:rsidR="00754B6F" w:rsidRPr="005D31C2">
              <w:rPr>
                <w:rStyle w:val="Hyperlink"/>
                <w:rFonts w:asciiTheme="minorHAnsi" w:hAnsiTheme="minorHAnsi" w:cstheme="minorHAnsi"/>
              </w:rPr>
              <w:t>Install Ubuntu Linux 12.04</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_Toc380734677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16</w:t>
            </w:r>
            <w:r w:rsidR="00754B6F" w:rsidRPr="005D31C2">
              <w:rPr>
                <w:rFonts w:asciiTheme="minorHAnsi" w:hAnsiTheme="minorHAnsi" w:cstheme="minorHAnsi"/>
                <w:webHidden/>
              </w:rPr>
              <w:fldChar w:fldCharType="end"/>
            </w:r>
          </w:hyperlink>
        </w:p>
        <w:p w:rsidR="00754B6F" w:rsidRPr="005D31C2" w:rsidRDefault="00DB26EB" w:rsidP="00DB26EB">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78" w:history="1">
            <w:r w:rsidR="00754B6F" w:rsidRPr="005D31C2">
              <w:rPr>
                <w:rStyle w:val="Hyperlink"/>
                <w:rFonts w:asciiTheme="minorHAnsi" w:hAnsiTheme="minorHAnsi" w:cstheme="minorHAnsi"/>
              </w:rPr>
              <w:t>3.2</w:t>
            </w:r>
            <w:r>
              <w:rPr>
                <w:rFonts w:asciiTheme="minorHAnsi" w:hAnsiTheme="minorHAnsi" w:cstheme="minorHAnsi"/>
                <w:kern w:val="0"/>
              </w:rPr>
              <w:t xml:space="preserve"> </w:t>
            </w:r>
            <w:r w:rsidR="00754B6F" w:rsidRPr="005D31C2">
              <w:rPr>
                <w:rStyle w:val="Hyperlink"/>
                <w:rFonts w:asciiTheme="minorHAnsi" w:hAnsiTheme="minorHAnsi" w:cstheme="minorHAnsi"/>
              </w:rPr>
              <w:t>Take a Snapshot</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_Toc380734678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18</w:t>
            </w:r>
            <w:r w:rsidR="00754B6F" w:rsidRPr="005D31C2">
              <w:rPr>
                <w:rFonts w:asciiTheme="minorHAnsi" w:hAnsiTheme="minorHAnsi" w:cstheme="minorHAnsi"/>
                <w:webHidden/>
              </w:rPr>
              <w:fldChar w:fldCharType="end"/>
            </w:r>
          </w:hyperlink>
        </w:p>
        <w:p w:rsidR="00754B6F" w:rsidRPr="005D31C2" w:rsidRDefault="00DB26EB" w:rsidP="009256B4">
          <w:pPr>
            <w:pStyle w:val="TOC2"/>
            <w:tabs>
              <w:tab w:val="clear" w:pos="1440"/>
              <w:tab w:val="left" w:pos="720"/>
            </w:tabs>
            <w:spacing w:before="0" w:after="0"/>
            <w:rPr>
              <w:rFonts w:asciiTheme="minorHAnsi" w:hAnsiTheme="minorHAnsi" w:cstheme="minorHAnsi"/>
              <w:b w:val="0"/>
              <w:kern w:val="0"/>
            </w:rPr>
          </w:pPr>
          <w:r>
            <w:rPr>
              <w:rFonts w:asciiTheme="minorHAnsi" w:hAnsiTheme="minorHAnsi" w:cstheme="minorHAnsi"/>
              <w:b w:val="0"/>
            </w:rPr>
            <w:tab/>
          </w:r>
          <w:hyperlink w:anchor="_Toc380734679" w:history="1">
            <w:r w:rsidR="00754B6F" w:rsidRPr="005D31C2">
              <w:rPr>
                <w:rStyle w:val="Hyperlink"/>
                <w:rFonts w:asciiTheme="minorHAnsi" w:hAnsiTheme="minorHAnsi" w:cstheme="minorHAnsi"/>
                <w:b w:val="0"/>
              </w:rPr>
              <w:t>A.2</w:t>
            </w:r>
            <w:r>
              <w:rPr>
                <w:rFonts w:asciiTheme="minorHAnsi" w:hAnsiTheme="minorHAnsi" w:cstheme="minorHAnsi"/>
                <w:b w:val="0"/>
                <w:kern w:val="0"/>
              </w:rPr>
              <w:t xml:space="preserve"> </w:t>
            </w:r>
            <w:r w:rsidR="00754B6F" w:rsidRPr="005D31C2">
              <w:rPr>
                <w:rStyle w:val="Hyperlink"/>
                <w:rFonts w:asciiTheme="minorHAnsi" w:hAnsiTheme="minorHAnsi" w:cstheme="minorHAnsi"/>
                <w:b w:val="0"/>
              </w:rPr>
              <w:t>Accommodating a corporate firewall (OPTIONAL)</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_Toc380734679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18</w:t>
            </w:r>
            <w:r w:rsidR="00754B6F" w:rsidRPr="005D31C2">
              <w:rPr>
                <w:rFonts w:asciiTheme="minorHAnsi" w:hAnsiTheme="minorHAnsi" w:cstheme="minorHAnsi"/>
                <w:b w:val="0"/>
                <w:webHidden/>
              </w:rPr>
              <w:fldChar w:fldCharType="end"/>
            </w:r>
          </w:hyperlink>
        </w:p>
        <w:p w:rsidR="00754B6F" w:rsidRPr="005D31C2" w:rsidRDefault="00844522" w:rsidP="00844522">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80" w:history="1">
            <w:r w:rsidR="00754B6F" w:rsidRPr="005D31C2">
              <w:rPr>
                <w:rStyle w:val="Hyperlink"/>
                <w:rFonts w:asciiTheme="minorHAnsi" w:hAnsiTheme="minorHAnsi" w:cstheme="minorHAnsi"/>
              </w:rPr>
              <w:t>B.2</w:t>
            </w:r>
            <w:r>
              <w:rPr>
                <w:rFonts w:asciiTheme="minorHAnsi" w:hAnsiTheme="minorHAnsi" w:cstheme="minorHAnsi"/>
                <w:kern w:val="0"/>
              </w:rPr>
              <w:t xml:space="preserve"> </w:t>
            </w:r>
            <w:r w:rsidR="00754B6F" w:rsidRPr="005D31C2">
              <w:rPr>
                <w:rStyle w:val="Hyperlink"/>
                <w:rFonts w:asciiTheme="minorHAnsi" w:hAnsiTheme="minorHAnsi" w:cstheme="minorHAnsi"/>
              </w:rPr>
              <w:t>Install and Configure CNTLM</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_Toc380734680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18</w:t>
            </w:r>
            <w:r w:rsidR="00754B6F" w:rsidRPr="005D31C2">
              <w:rPr>
                <w:rFonts w:asciiTheme="minorHAnsi" w:hAnsiTheme="minorHAnsi" w:cstheme="minorHAnsi"/>
                <w:webHidden/>
              </w:rPr>
              <w:fldChar w:fldCharType="end"/>
            </w:r>
          </w:hyperlink>
        </w:p>
        <w:p w:rsidR="00754B6F" w:rsidRPr="005D31C2" w:rsidRDefault="00844522" w:rsidP="00844522">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81" w:history="1">
            <w:r w:rsidR="00754B6F" w:rsidRPr="005D31C2">
              <w:rPr>
                <w:rStyle w:val="Hyperlink"/>
                <w:rFonts w:asciiTheme="minorHAnsi" w:hAnsiTheme="minorHAnsi" w:cstheme="minorHAnsi"/>
              </w:rPr>
              <w:t>C.2</w:t>
            </w:r>
            <w:r>
              <w:rPr>
                <w:rFonts w:asciiTheme="minorHAnsi" w:hAnsiTheme="minorHAnsi" w:cstheme="minorHAnsi"/>
                <w:kern w:val="0"/>
              </w:rPr>
              <w:t xml:space="preserve"> </w:t>
            </w:r>
            <w:r w:rsidR="00754B6F" w:rsidRPr="005D31C2">
              <w:rPr>
                <w:rStyle w:val="Hyperlink"/>
                <w:rFonts w:asciiTheme="minorHAnsi" w:hAnsiTheme="minorHAnsi" w:cstheme="minorHAnsi"/>
              </w:rPr>
              <w:t>Configure your virtual machine environment to use CNTLM as its proxy</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_Toc380734681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19</w:t>
            </w:r>
            <w:r w:rsidR="00754B6F" w:rsidRPr="005D31C2">
              <w:rPr>
                <w:rFonts w:asciiTheme="minorHAnsi" w:hAnsiTheme="minorHAnsi" w:cstheme="minorHAnsi"/>
                <w:webHidden/>
              </w:rPr>
              <w:fldChar w:fldCharType="end"/>
            </w:r>
          </w:hyperlink>
        </w:p>
        <w:p w:rsidR="00754B6F" w:rsidRPr="005D31C2" w:rsidRDefault="00844522" w:rsidP="00844522">
          <w:pPr>
            <w:pStyle w:val="TOC3"/>
            <w:tabs>
              <w:tab w:val="clear" w:pos="994"/>
              <w:tab w:val="left" w:pos="1350"/>
            </w:tabs>
            <w:spacing w:after="0"/>
            <w:rPr>
              <w:rFonts w:asciiTheme="minorHAnsi" w:hAnsiTheme="minorHAnsi" w:cstheme="minorHAnsi"/>
              <w:kern w:val="0"/>
            </w:rPr>
          </w:pPr>
          <w:r>
            <w:rPr>
              <w:rFonts w:asciiTheme="minorHAnsi" w:hAnsiTheme="minorHAnsi" w:cstheme="minorHAnsi"/>
            </w:rPr>
            <w:tab/>
          </w:r>
          <w:r>
            <w:rPr>
              <w:rFonts w:asciiTheme="minorHAnsi" w:hAnsiTheme="minorHAnsi" w:cstheme="minorHAnsi"/>
            </w:rPr>
            <w:tab/>
          </w:r>
          <w:hyperlink w:anchor="_Toc380734682" w:history="1">
            <w:r w:rsidR="00754B6F" w:rsidRPr="005D31C2">
              <w:rPr>
                <w:rStyle w:val="Hyperlink"/>
                <w:rFonts w:asciiTheme="minorHAnsi" w:hAnsiTheme="minorHAnsi" w:cstheme="minorHAnsi"/>
              </w:rPr>
              <w:t>D.2</w:t>
            </w:r>
            <w:r>
              <w:rPr>
                <w:rFonts w:asciiTheme="minorHAnsi" w:hAnsiTheme="minorHAnsi" w:cstheme="minorHAnsi"/>
                <w:kern w:val="0"/>
              </w:rPr>
              <w:t xml:space="preserve"> </w:t>
            </w:r>
            <w:r w:rsidR="00754B6F" w:rsidRPr="005D31C2">
              <w:rPr>
                <w:rStyle w:val="Hyperlink"/>
                <w:rFonts w:asciiTheme="minorHAnsi" w:hAnsiTheme="minorHAnsi" w:cstheme="minorHAnsi"/>
              </w:rPr>
              <w:t>What to do if cntlm and proxy continue to cause issues</w:t>
            </w:r>
            <w:r w:rsidR="00754B6F" w:rsidRPr="005D31C2">
              <w:rPr>
                <w:rFonts w:asciiTheme="minorHAnsi" w:hAnsiTheme="minorHAnsi" w:cstheme="minorHAnsi"/>
                <w:webHidden/>
              </w:rPr>
              <w:tab/>
            </w:r>
            <w:r w:rsidR="00754B6F" w:rsidRPr="005D31C2">
              <w:rPr>
                <w:rFonts w:asciiTheme="minorHAnsi" w:hAnsiTheme="minorHAnsi" w:cstheme="minorHAnsi"/>
                <w:webHidden/>
              </w:rPr>
              <w:fldChar w:fldCharType="begin"/>
            </w:r>
            <w:r w:rsidR="00754B6F" w:rsidRPr="005D31C2">
              <w:rPr>
                <w:rFonts w:asciiTheme="minorHAnsi" w:hAnsiTheme="minorHAnsi" w:cstheme="minorHAnsi"/>
                <w:webHidden/>
              </w:rPr>
              <w:instrText xml:space="preserve"> PAGEREF _Toc380734682 \h </w:instrText>
            </w:r>
            <w:r w:rsidR="00754B6F" w:rsidRPr="005D31C2">
              <w:rPr>
                <w:rFonts w:asciiTheme="minorHAnsi" w:hAnsiTheme="minorHAnsi" w:cstheme="minorHAnsi"/>
                <w:webHidden/>
              </w:rPr>
            </w:r>
            <w:r w:rsidR="00754B6F" w:rsidRPr="005D31C2">
              <w:rPr>
                <w:rFonts w:asciiTheme="minorHAnsi" w:hAnsiTheme="minorHAnsi" w:cstheme="minorHAnsi"/>
                <w:webHidden/>
              </w:rPr>
              <w:fldChar w:fldCharType="separate"/>
            </w:r>
            <w:r w:rsidR="00754B6F" w:rsidRPr="005D31C2">
              <w:rPr>
                <w:rFonts w:asciiTheme="minorHAnsi" w:hAnsiTheme="minorHAnsi" w:cstheme="minorHAnsi"/>
                <w:webHidden/>
              </w:rPr>
              <w:t>21</w:t>
            </w:r>
            <w:r w:rsidR="00754B6F" w:rsidRPr="005D31C2">
              <w:rPr>
                <w:rFonts w:asciiTheme="minorHAnsi" w:hAnsiTheme="minorHAnsi" w:cstheme="minorHAnsi"/>
                <w:webHidden/>
              </w:rPr>
              <w:fldChar w:fldCharType="end"/>
            </w:r>
          </w:hyperlink>
        </w:p>
        <w:p w:rsidR="00754B6F" w:rsidRPr="005D31C2" w:rsidRDefault="00A24ED1" w:rsidP="00844522">
          <w:pPr>
            <w:pStyle w:val="TOC1"/>
            <w:tabs>
              <w:tab w:val="left" w:pos="1440"/>
            </w:tabs>
            <w:spacing w:after="0"/>
            <w:rPr>
              <w:rFonts w:asciiTheme="minorHAnsi" w:hAnsiTheme="minorHAnsi" w:cstheme="minorHAnsi"/>
              <w:b w:val="0"/>
              <w:kern w:val="0"/>
            </w:rPr>
          </w:pPr>
          <w:hyperlink w:anchor="_Toc380734683" w:history="1">
            <w:r w:rsidR="00754B6F" w:rsidRPr="005D31C2">
              <w:rPr>
                <w:rStyle w:val="Hyperlink"/>
                <w:rFonts w:asciiTheme="minorHAnsi" w:hAnsiTheme="minorHAnsi" w:cstheme="minorHAnsi"/>
                <w:b w:val="0"/>
              </w:rPr>
              <w:t>Appendix B</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The development.ini file</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_Toc380734683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22</w:t>
            </w:r>
            <w:r w:rsidR="00754B6F" w:rsidRPr="005D31C2">
              <w:rPr>
                <w:rFonts w:asciiTheme="minorHAnsi" w:hAnsiTheme="minorHAnsi" w:cstheme="minorHAnsi"/>
                <w:b w:val="0"/>
                <w:webHidden/>
              </w:rPr>
              <w:fldChar w:fldCharType="end"/>
            </w:r>
          </w:hyperlink>
        </w:p>
        <w:p w:rsidR="00754B6F" w:rsidRPr="005D31C2" w:rsidRDefault="00A24ED1" w:rsidP="00844522">
          <w:pPr>
            <w:pStyle w:val="TOC1"/>
            <w:tabs>
              <w:tab w:val="left" w:pos="1440"/>
            </w:tabs>
            <w:spacing w:after="0"/>
            <w:rPr>
              <w:rFonts w:asciiTheme="minorHAnsi" w:hAnsiTheme="minorHAnsi" w:cstheme="minorHAnsi"/>
              <w:b w:val="0"/>
              <w:kern w:val="0"/>
            </w:rPr>
          </w:pPr>
          <w:hyperlink w:anchor="_Toc380734685" w:history="1">
            <w:r w:rsidR="00754B6F" w:rsidRPr="005D31C2">
              <w:rPr>
                <w:rStyle w:val="Hyperlink"/>
                <w:rFonts w:asciiTheme="minorHAnsi" w:hAnsiTheme="minorHAnsi" w:cstheme="minorHAnsi"/>
                <w:b w:val="0"/>
              </w:rPr>
              <w:t>Appendix C</w:t>
            </w:r>
            <w:r w:rsidR="00754B6F" w:rsidRPr="005D31C2">
              <w:rPr>
                <w:rFonts w:asciiTheme="minorHAnsi" w:hAnsiTheme="minorHAnsi" w:cstheme="minorHAnsi"/>
                <w:b w:val="0"/>
                <w:kern w:val="0"/>
              </w:rPr>
              <w:tab/>
            </w:r>
            <w:r w:rsidR="00754B6F" w:rsidRPr="005D31C2">
              <w:rPr>
                <w:rStyle w:val="Hyperlink"/>
                <w:rFonts w:asciiTheme="minorHAnsi" w:hAnsiTheme="minorHAnsi" w:cstheme="minorHAnsi"/>
                <w:b w:val="0"/>
              </w:rPr>
              <w:t>Architectural and Deployment Diagrams</w:t>
            </w:r>
            <w:r w:rsidR="00754B6F" w:rsidRPr="005D31C2">
              <w:rPr>
                <w:rFonts w:asciiTheme="minorHAnsi" w:hAnsiTheme="minorHAnsi" w:cstheme="minorHAnsi"/>
                <w:b w:val="0"/>
                <w:webHidden/>
              </w:rPr>
              <w:tab/>
            </w:r>
            <w:r w:rsidR="00754B6F" w:rsidRPr="005D31C2">
              <w:rPr>
                <w:rFonts w:asciiTheme="minorHAnsi" w:hAnsiTheme="minorHAnsi" w:cstheme="minorHAnsi"/>
                <w:b w:val="0"/>
                <w:webHidden/>
              </w:rPr>
              <w:fldChar w:fldCharType="begin"/>
            </w:r>
            <w:r w:rsidR="00754B6F" w:rsidRPr="005D31C2">
              <w:rPr>
                <w:rFonts w:asciiTheme="minorHAnsi" w:hAnsiTheme="minorHAnsi" w:cstheme="minorHAnsi"/>
                <w:b w:val="0"/>
                <w:webHidden/>
              </w:rPr>
              <w:instrText xml:space="preserve"> PAGEREF _Toc380734685 \h </w:instrText>
            </w:r>
            <w:r w:rsidR="00754B6F" w:rsidRPr="005D31C2">
              <w:rPr>
                <w:rFonts w:asciiTheme="minorHAnsi" w:hAnsiTheme="minorHAnsi" w:cstheme="minorHAnsi"/>
                <w:b w:val="0"/>
                <w:webHidden/>
              </w:rPr>
            </w:r>
            <w:r w:rsidR="00754B6F" w:rsidRPr="005D31C2">
              <w:rPr>
                <w:rFonts w:asciiTheme="minorHAnsi" w:hAnsiTheme="minorHAnsi" w:cstheme="minorHAnsi"/>
                <w:b w:val="0"/>
                <w:webHidden/>
              </w:rPr>
              <w:fldChar w:fldCharType="separate"/>
            </w:r>
            <w:r w:rsidR="00754B6F" w:rsidRPr="005D31C2">
              <w:rPr>
                <w:rFonts w:asciiTheme="minorHAnsi" w:hAnsiTheme="minorHAnsi" w:cstheme="minorHAnsi"/>
                <w:b w:val="0"/>
                <w:webHidden/>
              </w:rPr>
              <w:t>24</w:t>
            </w:r>
            <w:r w:rsidR="00754B6F" w:rsidRPr="005D31C2">
              <w:rPr>
                <w:rFonts w:asciiTheme="minorHAnsi" w:hAnsiTheme="minorHAnsi" w:cstheme="minorHAnsi"/>
                <w:b w:val="0"/>
                <w:webHidden/>
              </w:rPr>
              <w:fldChar w:fldCharType="end"/>
            </w:r>
          </w:hyperlink>
        </w:p>
        <w:p w:rsidR="00B02B6A" w:rsidRPr="005E68DF" w:rsidRDefault="00B02B6A" w:rsidP="00415183">
          <w:pPr>
            <w:spacing w:after="100" w:line="240" w:lineRule="auto"/>
          </w:pPr>
          <w:r w:rsidRPr="00FB6A10">
            <w:rPr>
              <w:b/>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963E51" w:rsidRDefault="00FD55BF">
      <w:pPr>
        <w:pStyle w:val="TableofFigures"/>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r:id="rId16" w:anchor="_Toc380752013" w:history="1">
        <w:r w:rsidR="00963E51" w:rsidRPr="00B93C86">
          <w:rPr>
            <w:rStyle w:val="Hyperlink"/>
            <w:noProof/>
          </w:rPr>
          <w:t>Figure 1: NGDS Software Stack in Production Mode</w:t>
        </w:r>
        <w:r w:rsidR="00963E51">
          <w:rPr>
            <w:noProof/>
            <w:webHidden/>
          </w:rPr>
          <w:tab/>
        </w:r>
        <w:r w:rsidR="00963E51">
          <w:rPr>
            <w:noProof/>
            <w:webHidden/>
          </w:rPr>
          <w:fldChar w:fldCharType="begin"/>
        </w:r>
        <w:r w:rsidR="00963E51">
          <w:rPr>
            <w:noProof/>
            <w:webHidden/>
          </w:rPr>
          <w:instrText xml:space="preserve"> PAGEREF _Toc380752013 \h </w:instrText>
        </w:r>
        <w:r w:rsidR="00963E51">
          <w:rPr>
            <w:noProof/>
            <w:webHidden/>
          </w:rPr>
        </w:r>
        <w:r w:rsidR="00963E51">
          <w:rPr>
            <w:noProof/>
            <w:webHidden/>
          </w:rPr>
          <w:fldChar w:fldCharType="separate"/>
        </w:r>
        <w:r w:rsidR="00963E51">
          <w:rPr>
            <w:noProof/>
            <w:webHidden/>
          </w:rPr>
          <w:t>6</w:t>
        </w:r>
        <w:r w:rsidR="00963E51">
          <w:rPr>
            <w:noProof/>
            <w:webHidden/>
          </w:rPr>
          <w:fldChar w:fldCharType="end"/>
        </w:r>
      </w:hyperlink>
    </w:p>
    <w:p w:rsidR="00963E51" w:rsidRDefault="00963E51">
      <w:pPr>
        <w:pStyle w:val="TableofFigures"/>
        <w:rPr>
          <w:rFonts w:asciiTheme="minorHAnsi" w:hAnsiTheme="minorHAnsi"/>
          <w:noProof/>
        </w:rPr>
      </w:pPr>
      <w:hyperlink r:id="rId17" w:anchor="_Toc380752014" w:history="1">
        <w:r w:rsidRPr="00B93C86">
          <w:rPr>
            <w:rStyle w:val="Hyperlink"/>
            <w:noProof/>
          </w:rPr>
          <w:t xml:space="preserve">Figure 2: </w:t>
        </w:r>
        <w:r w:rsidRPr="00B93C86">
          <w:rPr>
            <w:rStyle w:val="Hyperlink"/>
            <w:rFonts w:ascii="Arial" w:eastAsia="Times" w:hAnsi="Arial" w:cs="Times New Roman"/>
            <w:noProof/>
          </w:rPr>
          <w:t>Create a new Linux virtual machine</w:t>
        </w:r>
        <w:r>
          <w:rPr>
            <w:noProof/>
            <w:webHidden/>
          </w:rPr>
          <w:tab/>
        </w:r>
        <w:r>
          <w:rPr>
            <w:noProof/>
            <w:webHidden/>
          </w:rPr>
          <w:fldChar w:fldCharType="begin"/>
        </w:r>
        <w:r>
          <w:rPr>
            <w:noProof/>
            <w:webHidden/>
          </w:rPr>
          <w:instrText xml:space="preserve"> PAGEREF _Toc380752014 \h </w:instrText>
        </w:r>
        <w:r>
          <w:rPr>
            <w:noProof/>
            <w:webHidden/>
          </w:rPr>
        </w:r>
        <w:r>
          <w:rPr>
            <w:noProof/>
            <w:webHidden/>
          </w:rPr>
          <w:fldChar w:fldCharType="separate"/>
        </w:r>
        <w:r>
          <w:rPr>
            <w:noProof/>
            <w:webHidden/>
          </w:rPr>
          <w:t>11</w:t>
        </w:r>
        <w:r>
          <w:rPr>
            <w:noProof/>
            <w:webHidden/>
          </w:rPr>
          <w:fldChar w:fldCharType="end"/>
        </w:r>
      </w:hyperlink>
    </w:p>
    <w:p w:rsidR="00963E51" w:rsidRDefault="00963E51">
      <w:pPr>
        <w:pStyle w:val="TableofFigures"/>
        <w:rPr>
          <w:rFonts w:asciiTheme="minorHAnsi" w:hAnsiTheme="minorHAnsi"/>
          <w:noProof/>
        </w:rPr>
      </w:pPr>
      <w:hyperlink r:id="rId18" w:anchor="_Toc380752015" w:history="1">
        <w:r w:rsidRPr="00B93C86">
          <w:rPr>
            <w:rStyle w:val="Hyperlink"/>
            <w:noProof/>
          </w:rPr>
          <w:t>Figure 3: Allocate at least 1024 MB of memory to the VM</w:t>
        </w:r>
        <w:r>
          <w:rPr>
            <w:noProof/>
            <w:webHidden/>
          </w:rPr>
          <w:tab/>
        </w:r>
        <w:r>
          <w:rPr>
            <w:noProof/>
            <w:webHidden/>
          </w:rPr>
          <w:fldChar w:fldCharType="begin"/>
        </w:r>
        <w:r>
          <w:rPr>
            <w:noProof/>
            <w:webHidden/>
          </w:rPr>
          <w:instrText xml:space="preserve"> PAGEREF _Toc380752015 \h </w:instrText>
        </w:r>
        <w:r>
          <w:rPr>
            <w:noProof/>
            <w:webHidden/>
          </w:rPr>
        </w:r>
        <w:r>
          <w:rPr>
            <w:noProof/>
            <w:webHidden/>
          </w:rPr>
          <w:fldChar w:fldCharType="separate"/>
        </w:r>
        <w:r>
          <w:rPr>
            <w:noProof/>
            <w:webHidden/>
          </w:rPr>
          <w:t>11</w:t>
        </w:r>
        <w:r>
          <w:rPr>
            <w:noProof/>
            <w:webHidden/>
          </w:rPr>
          <w:fldChar w:fldCharType="end"/>
        </w:r>
      </w:hyperlink>
    </w:p>
    <w:p w:rsidR="00963E51" w:rsidRDefault="00963E51">
      <w:pPr>
        <w:pStyle w:val="TableofFigures"/>
        <w:rPr>
          <w:rFonts w:asciiTheme="minorHAnsi" w:hAnsiTheme="minorHAnsi"/>
          <w:noProof/>
        </w:rPr>
      </w:pPr>
      <w:hyperlink r:id="rId19" w:anchor="_Toc380752016" w:history="1">
        <w:r w:rsidRPr="00B93C86">
          <w:rPr>
            <w:rStyle w:val="Hyperlink"/>
            <w:noProof/>
          </w:rPr>
          <w:t xml:space="preserve">Figure 4: </w:t>
        </w:r>
        <w:r w:rsidRPr="00B93C86">
          <w:rPr>
            <w:rStyle w:val="Hyperlink"/>
            <w:rFonts w:ascii="Arial" w:eastAsia="Times" w:hAnsi="Arial" w:cs="Times New Roman"/>
            <w:noProof/>
          </w:rPr>
          <w:t>Create a virtual hard disk</w:t>
        </w:r>
        <w:r>
          <w:rPr>
            <w:noProof/>
            <w:webHidden/>
          </w:rPr>
          <w:tab/>
        </w:r>
        <w:r>
          <w:rPr>
            <w:noProof/>
            <w:webHidden/>
          </w:rPr>
          <w:fldChar w:fldCharType="begin"/>
        </w:r>
        <w:r>
          <w:rPr>
            <w:noProof/>
            <w:webHidden/>
          </w:rPr>
          <w:instrText xml:space="preserve"> PAGEREF _Toc380752016 \h </w:instrText>
        </w:r>
        <w:r>
          <w:rPr>
            <w:noProof/>
            <w:webHidden/>
          </w:rPr>
        </w:r>
        <w:r>
          <w:rPr>
            <w:noProof/>
            <w:webHidden/>
          </w:rPr>
          <w:fldChar w:fldCharType="separate"/>
        </w:r>
        <w:r>
          <w:rPr>
            <w:noProof/>
            <w:webHidden/>
          </w:rPr>
          <w:t>12</w:t>
        </w:r>
        <w:r>
          <w:rPr>
            <w:noProof/>
            <w:webHidden/>
          </w:rPr>
          <w:fldChar w:fldCharType="end"/>
        </w:r>
      </w:hyperlink>
    </w:p>
    <w:p w:rsidR="00963E51" w:rsidRDefault="00963E51">
      <w:pPr>
        <w:pStyle w:val="TableofFigures"/>
        <w:rPr>
          <w:rFonts w:asciiTheme="minorHAnsi" w:hAnsiTheme="minorHAnsi"/>
          <w:noProof/>
        </w:rPr>
      </w:pPr>
      <w:hyperlink r:id="rId20" w:anchor="_Toc380752017" w:history="1">
        <w:r w:rsidRPr="00B93C86">
          <w:rPr>
            <w:rStyle w:val="Hyperlink"/>
            <w:noProof/>
          </w:rPr>
          <w:t>Figure 5: Specify the image type</w:t>
        </w:r>
        <w:r>
          <w:rPr>
            <w:noProof/>
            <w:webHidden/>
          </w:rPr>
          <w:tab/>
        </w:r>
        <w:r>
          <w:rPr>
            <w:noProof/>
            <w:webHidden/>
          </w:rPr>
          <w:fldChar w:fldCharType="begin"/>
        </w:r>
        <w:r>
          <w:rPr>
            <w:noProof/>
            <w:webHidden/>
          </w:rPr>
          <w:instrText xml:space="preserve"> PAGEREF _Toc380752017 \h </w:instrText>
        </w:r>
        <w:r>
          <w:rPr>
            <w:noProof/>
            <w:webHidden/>
          </w:rPr>
        </w:r>
        <w:r>
          <w:rPr>
            <w:noProof/>
            <w:webHidden/>
          </w:rPr>
          <w:fldChar w:fldCharType="separate"/>
        </w:r>
        <w:r>
          <w:rPr>
            <w:noProof/>
            <w:webHidden/>
          </w:rPr>
          <w:t>12</w:t>
        </w:r>
        <w:r>
          <w:rPr>
            <w:noProof/>
            <w:webHidden/>
          </w:rPr>
          <w:fldChar w:fldCharType="end"/>
        </w:r>
      </w:hyperlink>
    </w:p>
    <w:p w:rsidR="00963E51" w:rsidRDefault="00963E51">
      <w:pPr>
        <w:pStyle w:val="TableofFigures"/>
        <w:rPr>
          <w:rFonts w:asciiTheme="minorHAnsi" w:hAnsiTheme="minorHAnsi"/>
          <w:noProof/>
        </w:rPr>
      </w:pPr>
      <w:hyperlink r:id="rId21" w:anchor="_Toc380752018" w:history="1">
        <w:r w:rsidRPr="00B93C86">
          <w:rPr>
            <w:rStyle w:val="Hyperlink"/>
            <w:noProof/>
          </w:rPr>
          <w:t>Figure 6: Specify storage allocation</w:t>
        </w:r>
        <w:r>
          <w:rPr>
            <w:noProof/>
            <w:webHidden/>
          </w:rPr>
          <w:tab/>
        </w:r>
        <w:r>
          <w:rPr>
            <w:noProof/>
            <w:webHidden/>
          </w:rPr>
          <w:fldChar w:fldCharType="begin"/>
        </w:r>
        <w:r>
          <w:rPr>
            <w:noProof/>
            <w:webHidden/>
          </w:rPr>
          <w:instrText xml:space="preserve"> PAGEREF _Toc380752018 \h </w:instrText>
        </w:r>
        <w:r>
          <w:rPr>
            <w:noProof/>
            <w:webHidden/>
          </w:rPr>
        </w:r>
        <w:r>
          <w:rPr>
            <w:noProof/>
            <w:webHidden/>
          </w:rPr>
          <w:fldChar w:fldCharType="separate"/>
        </w:r>
        <w:r>
          <w:rPr>
            <w:noProof/>
            <w:webHidden/>
          </w:rPr>
          <w:t>13</w:t>
        </w:r>
        <w:r>
          <w:rPr>
            <w:noProof/>
            <w:webHidden/>
          </w:rPr>
          <w:fldChar w:fldCharType="end"/>
        </w:r>
      </w:hyperlink>
    </w:p>
    <w:p w:rsidR="00963E51" w:rsidRDefault="00963E51">
      <w:pPr>
        <w:pStyle w:val="TableofFigures"/>
        <w:rPr>
          <w:rFonts w:asciiTheme="minorHAnsi" w:hAnsiTheme="minorHAnsi"/>
          <w:noProof/>
        </w:rPr>
      </w:pPr>
      <w:hyperlink r:id="rId22" w:anchor="_Toc380752019" w:history="1">
        <w:r w:rsidRPr="00B93C86">
          <w:rPr>
            <w:rStyle w:val="Hyperlink"/>
            <w:noProof/>
          </w:rPr>
          <w:t>Figure 7: Configure virtual hard drive</w:t>
        </w:r>
        <w:r>
          <w:rPr>
            <w:noProof/>
            <w:webHidden/>
          </w:rPr>
          <w:tab/>
        </w:r>
        <w:r>
          <w:rPr>
            <w:noProof/>
            <w:webHidden/>
          </w:rPr>
          <w:fldChar w:fldCharType="begin"/>
        </w:r>
        <w:r>
          <w:rPr>
            <w:noProof/>
            <w:webHidden/>
          </w:rPr>
          <w:instrText xml:space="preserve"> PAGEREF _Toc380752019 \h </w:instrText>
        </w:r>
        <w:r>
          <w:rPr>
            <w:noProof/>
            <w:webHidden/>
          </w:rPr>
        </w:r>
        <w:r>
          <w:rPr>
            <w:noProof/>
            <w:webHidden/>
          </w:rPr>
          <w:fldChar w:fldCharType="separate"/>
        </w:r>
        <w:r>
          <w:rPr>
            <w:noProof/>
            <w:webHidden/>
          </w:rPr>
          <w:t>13</w:t>
        </w:r>
        <w:r>
          <w:rPr>
            <w:noProof/>
            <w:webHidden/>
          </w:rPr>
          <w:fldChar w:fldCharType="end"/>
        </w:r>
      </w:hyperlink>
    </w:p>
    <w:p w:rsidR="00963E51" w:rsidRDefault="00963E51">
      <w:pPr>
        <w:pStyle w:val="TableofFigures"/>
        <w:rPr>
          <w:rFonts w:asciiTheme="minorHAnsi" w:hAnsiTheme="minorHAnsi"/>
          <w:noProof/>
        </w:rPr>
      </w:pPr>
      <w:hyperlink r:id="rId23" w:anchor="_Toc380752020" w:history="1">
        <w:r w:rsidRPr="00B93C86">
          <w:rPr>
            <w:rStyle w:val="Hyperlink"/>
            <w:noProof/>
          </w:rPr>
          <w:t>Figure 8: Configuring a virtual machine in VirtualBox</w:t>
        </w:r>
        <w:r>
          <w:rPr>
            <w:noProof/>
            <w:webHidden/>
          </w:rPr>
          <w:tab/>
        </w:r>
        <w:r>
          <w:rPr>
            <w:noProof/>
            <w:webHidden/>
          </w:rPr>
          <w:fldChar w:fldCharType="begin"/>
        </w:r>
        <w:r>
          <w:rPr>
            <w:noProof/>
            <w:webHidden/>
          </w:rPr>
          <w:instrText xml:space="preserve"> PAGEREF _Toc380752020 \h </w:instrText>
        </w:r>
        <w:r>
          <w:rPr>
            <w:noProof/>
            <w:webHidden/>
          </w:rPr>
        </w:r>
        <w:r>
          <w:rPr>
            <w:noProof/>
            <w:webHidden/>
          </w:rPr>
          <w:fldChar w:fldCharType="separate"/>
        </w:r>
        <w:r>
          <w:rPr>
            <w:noProof/>
            <w:webHidden/>
          </w:rPr>
          <w:t>14</w:t>
        </w:r>
        <w:r>
          <w:rPr>
            <w:noProof/>
            <w:webHidden/>
          </w:rPr>
          <w:fldChar w:fldCharType="end"/>
        </w:r>
      </w:hyperlink>
    </w:p>
    <w:p w:rsidR="00963E51" w:rsidRDefault="00963E51">
      <w:pPr>
        <w:pStyle w:val="TableofFigures"/>
        <w:rPr>
          <w:rFonts w:asciiTheme="minorHAnsi" w:hAnsiTheme="minorHAnsi"/>
          <w:noProof/>
        </w:rPr>
      </w:pPr>
      <w:hyperlink r:id="rId24" w:anchor="_Toc380752021" w:history="1">
        <w:r w:rsidRPr="00B93C86">
          <w:rPr>
            <w:rStyle w:val="Hyperlink"/>
            <w:noProof/>
          </w:rPr>
          <w:t>Figure 9: Enabling the shared clipboard</w:t>
        </w:r>
        <w:r>
          <w:rPr>
            <w:noProof/>
            <w:webHidden/>
          </w:rPr>
          <w:tab/>
        </w:r>
        <w:r>
          <w:rPr>
            <w:noProof/>
            <w:webHidden/>
          </w:rPr>
          <w:fldChar w:fldCharType="begin"/>
        </w:r>
        <w:r>
          <w:rPr>
            <w:noProof/>
            <w:webHidden/>
          </w:rPr>
          <w:instrText xml:space="preserve"> PAGEREF _Toc380752021 \h </w:instrText>
        </w:r>
        <w:r>
          <w:rPr>
            <w:noProof/>
            <w:webHidden/>
          </w:rPr>
        </w:r>
        <w:r>
          <w:rPr>
            <w:noProof/>
            <w:webHidden/>
          </w:rPr>
          <w:fldChar w:fldCharType="separate"/>
        </w:r>
        <w:r>
          <w:rPr>
            <w:noProof/>
            <w:webHidden/>
          </w:rPr>
          <w:t>15</w:t>
        </w:r>
        <w:r>
          <w:rPr>
            <w:noProof/>
            <w:webHidden/>
          </w:rPr>
          <w:fldChar w:fldCharType="end"/>
        </w:r>
      </w:hyperlink>
    </w:p>
    <w:p w:rsidR="00963E51" w:rsidRDefault="00963E51">
      <w:pPr>
        <w:pStyle w:val="TableofFigures"/>
        <w:rPr>
          <w:rFonts w:asciiTheme="minorHAnsi" w:hAnsiTheme="minorHAnsi"/>
          <w:noProof/>
        </w:rPr>
      </w:pPr>
      <w:hyperlink r:id="rId25" w:anchor="_Toc380752022" w:history="1">
        <w:r w:rsidRPr="00B93C86">
          <w:rPr>
            <w:rStyle w:val="Hyperlink"/>
            <w:noProof/>
          </w:rPr>
          <w:t>Figure 10: Mounting the Ubuntu ISO image in the VM</w:t>
        </w:r>
        <w:r>
          <w:rPr>
            <w:noProof/>
            <w:webHidden/>
          </w:rPr>
          <w:tab/>
        </w:r>
        <w:r>
          <w:rPr>
            <w:noProof/>
            <w:webHidden/>
          </w:rPr>
          <w:fldChar w:fldCharType="begin"/>
        </w:r>
        <w:r>
          <w:rPr>
            <w:noProof/>
            <w:webHidden/>
          </w:rPr>
          <w:instrText xml:space="preserve"> PAGEREF _Toc380752022 \h </w:instrText>
        </w:r>
        <w:r>
          <w:rPr>
            <w:noProof/>
            <w:webHidden/>
          </w:rPr>
        </w:r>
        <w:r>
          <w:rPr>
            <w:noProof/>
            <w:webHidden/>
          </w:rPr>
          <w:fldChar w:fldCharType="separate"/>
        </w:r>
        <w:r>
          <w:rPr>
            <w:noProof/>
            <w:webHidden/>
          </w:rPr>
          <w:t>16</w:t>
        </w:r>
        <w:r>
          <w:rPr>
            <w:noProof/>
            <w:webHidden/>
          </w:rPr>
          <w:fldChar w:fldCharType="end"/>
        </w:r>
      </w:hyperlink>
    </w:p>
    <w:p w:rsidR="00963E51" w:rsidRDefault="00963E51">
      <w:pPr>
        <w:pStyle w:val="TableofFigures"/>
        <w:rPr>
          <w:rFonts w:asciiTheme="minorHAnsi" w:hAnsiTheme="minorHAnsi"/>
          <w:noProof/>
        </w:rPr>
      </w:pPr>
      <w:hyperlink r:id="rId26" w:anchor="_Toc380752023" w:history="1">
        <w:r w:rsidRPr="00B93C86">
          <w:rPr>
            <w:rStyle w:val="Hyperlink"/>
            <w:noProof/>
          </w:rPr>
          <w:t>Figure 11: The Ubuntu Linux installation screen</w:t>
        </w:r>
        <w:r>
          <w:rPr>
            <w:noProof/>
            <w:webHidden/>
          </w:rPr>
          <w:tab/>
        </w:r>
        <w:r>
          <w:rPr>
            <w:noProof/>
            <w:webHidden/>
          </w:rPr>
          <w:fldChar w:fldCharType="begin"/>
        </w:r>
        <w:r>
          <w:rPr>
            <w:noProof/>
            <w:webHidden/>
          </w:rPr>
          <w:instrText xml:space="preserve"> PAGEREF _Toc380752023 \h </w:instrText>
        </w:r>
        <w:r>
          <w:rPr>
            <w:noProof/>
            <w:webHidden/>
          </w:rPr>
        </w:r>
        <w:r>
          <w:rPr>
            <w:noProof/>
            <w:webHidden/>
          </w:rPr>
          <w:fldChar w:fldCharType="separate"/>
        </w:r>
        <w:r>
          <w:rPr>
            <w:noProof/>
            <w:webHidden/>
          </w:rPr>
          <w:t>17</w:t>
        </w:r>
        <w:r>
          <w:rPr>
            <w:noProof/>
            <w:webHidden/>
          </w:rPr>
          <w:fldChar w:fldCharType="end"/>
        </w:r>
      </w:hyperlink>
    </w:p>
    <w:p w:rsidR="00963E51" w:rsidRDefault="00963E51">
      <w:pPr>
        <w:pStyle w:val="TableofFigures"/>
        <w:rPr>
          <w:rFonts w:asciiTheme="minorHAnsi" w:hAnsiTheme="minorHAnsi"/>
          <w:noProof/>
        </w:rPr>
      </w:pPr>
      <w:hyperlink r:id="rId27" w:anchor="_Toc380752024" w:history="1">
        <w:r w:rsidRPr="00B93C86">
          <w:rPr>
            <w:rStyle w:val="Hyperlink"/>
            <w:noProof/>
          </w:rPr>
          <w:t>Figure 12: Logging on to Ubuntu Linux</w:t>
        </w:r>
        <w:r>
          <w:rPr>
            <w:noProof/>
            <w:webHidden/>
          </w:rPr>
          <w:tab/>
        </w:r>
        <w:r>
          <w:rPr>
            <w:noProof/>
            <w:webHidden/>
          </w:rPr>
          <w:fldChar w:fldCharType="begin"/>
        </w:r>
        <w:r>
          <w:rPr>
            <w:noProof/>
            <w:webHidden/>
          </w:rPr>
          <w:instrText xml:space="preserve"> PAGEREF _Toc380752024 \h </w:instrText>
        </w:r>
        <w:r>
          <w:rPr>
            <w:noProof/>
            <w:webHidden/>
          </w:rPr>
        </w:r>
        <w:r>
          <w:rPr>
            <w:noProof/>
            <w:webHidden/>
          </w:rPr>
          <w:fldChar w:fldCharType="separate"/>
        </w:r>
        <w:r>
          <w:rPr>
            <w:noProof/>
            <w:webHidden/>
          </w:rPr>
          <w:t>17</w:t>
        </w:r>
        <w:r>
          <w:rPr>
            <w:noProof/>
            <w:webHidden/>
          </w:rPr>
          <w:fldChar w:fldCharType="end"/>
        </w:r>
      </w:hyperlink>
    </w:p>
    <w:p w:rsidR="00963E51" w:rsidRDefault="00963E51">
      <w:pPr>
        <w:pStyle w:val="TableofFigures"/>
        <w:rPr>
          <w:rFonts w:asciiTheme="minorHAnsi" w:hAnsiTheme="minorHAnsi"/>
          <w:noProof/>
        </w:rPr>
      </w:pPr>
      <w:hyperlink r:id="rId28" w:anchor="_Toc380752025" w:history="1">
        <w:r w:rsidRPr="00B93C86">
          <w:rPr>
            <w:rStyle w:val="Hyperlink"/>
            <w:noProof/>
          </w:rPr>
          <w:t>Figure 13: Installing the Guest Additions module for Ubuntu Linux</w:t>
        </w:r>
        <w:r>
          <w:rPr>
            <w:noProof/>
            <w:webHidden/>
          </w:rPr>
          <w:tab/>
        </w:r>
        <w:r>
          <w:rPr>
            <w:noProof/>
            <w:webHidden/>
          </w:rPr>
          <w:fldChar w:fldCharType="begin"/>
        </w:r>
        <w:r>
          <w:rPr>
            <w:noProof/>
            <w:webHidden/>
          </w:rPr>
          <w:instrText xml:space="preserve"> PAGEREF _Toc380752025 \h </w:instrText>
        </w:r>
        <w:r>
          <w:rPr>
            <w:noProof/>
            <w:webHidden/>
          </w:rPr>
        </w:r>
        <w:r>
          <w:rPr>
            <w:noProof/>
            <w:webHidden/>
          </w:rPr>
          <w:fldChar w:fldCharType="separate"/>
        </w:r>
        <w:r>
          <w:rPr>
            <w:noProof/>
            <w:webHidden/>
          </w:rPr>
          <w:t>18</w:t>
        </w:r>
        <w:r>
          <w:rPr>
            <w:noProof/>
            <w:webHidden/>
          </w:rPr>
          <w:fldChar w:fldCharType="end"/>
        </w:r>
      </w:hyperlink>
    </w:p>
    <w:p w:rsidR="00963E51" w:rsidRDefault="00963E51">
      <w:pPr>
        <w:pStyle w:val="TableofFigures"/>
        <w:rPr>
          <w:rFonts w:asciiTheme="minorHAnsi" w:hAnsiTheme="minorHAnsi"/>
          <w:noProof/>
        </w:rPr>
      </w:pPr>
      <w:hyperlink r:id="rId29" w:anchor="_Toc380752026" w:history="1">
        <w:r w:rsidRPr="00B93C86">
          <w:rPr>
            <w:rStyle w:val="Hyperlink"/>
            <w:noProof/>
          </w:rPr>
          <w:t>Figure 14: Configuring a proxy in Ubuntu Linux</w:t>
        </w:r>
        <w:r>
          <w:rPr>
            <w:noProof/>
            <w:webHidden/>
          </w:rPr>
          <w:tab/>
        </w:r>
        <w:r>
          <w:rPr>
            <w:noProof/>
            <w:webHidden/>
          </w:rPr>
          <w:fldChar w:fldCharType="begin"/>
        </w:r>
        <w:r>
          <w:rPr>
            <w:noProof/>
            <w:webHidden/>
          </w:rPr>
          <w:instrText xml:space="preserve"> PAGEREF _Toc380752026 \h </w:instrText>
        </w:r>
        <w:r>
          <w:rPr>
            <w:noProof/>
            <w:webHidden/>
          </w:rPr>
        </w:r>
        <w:r>
          <w:rPr>
            <w:noProof/>
            <w:webHidden/>
          </w:rPr>
          <w:fldChar w:fldCharType="separate"/>
        </w:r>
        <w:r>
          <w:rPr>
            <w:noProof/>
            <w:webHidden/>
          </w:rPr>
          <w:t>20</w:t>
        </w:r>
        <w:r>
          <w:rPr>
            <w:noProof/>
            <w:webHidden/>
          </w:rPr>
          <w:fldChar w:fldCharType="end"/>
        </w:r>
      </w:hyperlink>
    </w:p>
    <w:p w:rsidR="00963E51" w:rsidRDefault="00963E51">
      <w:pPr>
        <w:pStyle w:val="TableofFigures"/>
        <w:rPr>
          <w:rFonts w:asciiTheme="minorHAnsi" w:hAnsiTheme="minorHAnsi"/>
          <w:noProof/>
        </w:rPr>
      </w:pPr>
      <w:hyperlink r:id="rId30" w:anchor="_Toc380752027" w:history="1">
        <w:r w:rsidRPr="00B93C86">
          <w:rPr>
            <w:rStyle w:val="Hyperlink"/>
            <w:noProof/>
          </w:rPr>
          <w:t>Figure 15: Installing updates in Ubuntu Linux</w:t>
        </w:r>
        <w:r>
          <w:rPr>
            <w:noProof/>
            <w:webHidden/>
          </w:rPr>
          <w:tab/>
        </w:r>
        <w:r>
          <w:rPr>
            <w:noProof/>
            <w:webHidden/>
          </w:rPr>
          <w:fldChar w:fldCharType="begin"/>
        </w:r>
        <w:r>
          <w:rPr>
            <w:noProof/>
            <w:webHidden/>
          </w:rPr>
          <w:instrText xml:space="preserve"> PAGEREF _Toc380752027 \h </w:instrText>
        </w:r>
        <w:r>
          <w:rPr>
            <w:noProof/>
            <w:webHidden/>
          </w:rPr>
        </w:r>
        <w:r>
          <w:rPr>
            <w:noProof/>
            <w:webHidden/>
          </w:rPr>
          <w:fldChar w:fldCharType="separate"/>
        </w:r>
        <w:r>
          <w:rPr>
            <w:noProof/>
            <w:webHidden/>
          </w:rPr>
          <w:t>20</w:t>
        </w:r>
        <w:r>
          <w:rPr>
            <w:noProof/>
            <w:webHidden/>
          </w:rPr>
          <w:fldChar w:fldCharType="end"/>
        </w:r>
      </w:hyperlink>
    </w:p>
    <w:p w:rsidR="00963E51" w:rsidRDefault="00963E51">
      <w:pPr>
        <w:pStyle w:val="TableofFigures"/>
        <w:rPr>
          <w:rFonts w:asciiTheme="minorHAnsi" w:hAnsiTheme="minorHAnsi"/>
          <w:noProof/>
        </w:rPr>
      </w:pPr>
      <w:hyperlink r:id="rId31" w:anchor="_Toc380752028" w:history="1">
        <w:r w:rsidRPr="00B93C86">
          <w:rPr>
            <w:rStyle w:val="Hyperlink"/>
            <w:noProof/>
          </w:rPr>
          <w:t>Figure 16: A diagram of NGDS</w:t>
        </w:r>
        <w:r>
          <w:rPr>
            <w:noProof/>
            <w:webHidden/>
          </w:rPr>
          <w:tab/>
        </w:r>
        <w:r>
          <w:rPr>
            <w:noProof/>
            <w:webHidden/>
          </w:rPr>
          <w:fldChar w:fldCharType="begin"/>
        </w:r>
        <w:r>
          <w:rPr>
            <w:noProof/>
            <w:webHidden/>
          </w:rPr>
          <w:instrText xml:space="preserve"> PAGEREF _Toc380752028 \h </w:instrText>
        </w:r>
        <w:r>
          <w:rPr>
            <w:noProof/>
            <w:webHidden/>
          </w:rPr>
        </w:r>
        <w:r>
          <w:rPr>
            <w:noProof/>
            <w:webHidden/>
          </w:rPr>
          <w:fldChar w:fldCharType="separate"/>
        </w:r>
        <w:r>
          <w:rPr>
            <w:noProof/>
            <w:webHidden/>
          </w:rPr>
          <w:t>24</w:t>
        </w:r>
        <w:r>
          <w:rPr>
            <w:noProof/>
            <w:webHidden/>
          </w:rPr>
          <w:fldChar w:fldCharType="end"/>
        </w:r>
      </w:hyperlink>
    </w:p>
    <w:p w:rsidR="00963E51" w:rsidRDefault="00963E51">
      <w:pPr>
        <w:pStyle w:val="TableofFigures"/>
        <w:rPr>
          <w:rFonts w:asciiTheme="minorHAnsi" w:hAnsiTheme="minorHAnsi"/>
          <w:noProof/>
        </w:rPr>
      </w:pPr>
      <w:hyperlink w:anchor="_Toc380752029" w:history="1">
        <w:r w:rsidRPr="00B93C86">
          <w:rPr>
            <w:rStyle w:val="Hyperlink"/>
            <w:noProof/>
          </w:rPr>
          <w:t>Figure 17: NGDS High-level Components</w:t>
        </w:r>
        <w:r>
          <w:rPr>
            <w:noProof/>
            <w:webHidden/>
          </w:rPr>
          <w:tab/>
        </w:r>
        <w:r>
          <w:rPr>
            <w:noProof/>
            <w:webHidden/>
          </w:rPr>
          <w:fldChar w:fldCharType="begin"/>
        </w:r>
        <w:r>
          <w:rPr>
            <w:noProof/>
            <w:webHidden/>
          </w:rPr>
          <w:instrText xml:space="preserve"> PAGEREF _Toc380752029 \h </w:instrText>
        </w:r>
        <w:r>
          <w:rPr>
            <w:noProof/>
            <w:webHidden/>
          </w:rPr>
        </w:r>
        <w:r>
          <w:rPr>
            <w:noProof/>
            <w:webHidden/>
          </w:rPr>
          <w:fldChar w:fldCharType="separate"/>
        </w:r>
        <w:r>
          <w:rPr>
            <w:noProof/>
            <w:webHidden/>
          </w:rPr>
          <w:t>25</w:t>
        </w:r>
        <w:r>
          <w:rPr>
            <w:noProof/>
            <w:webHidden/>
          </w:rPr>
          <w:fldChar w:fldCharType="end"/>
        </w:r>
      </w:hyperlink>
    </w:p>
    <w:p w:rsidR="00963E51" w:rsidRDefault="00963E51">
      <w:pPr>
        <w:pStyle w:val="TableofFigures"/>
        <w:rPr>
          <w:rFonts w:asciiTheme="minorHAnsi" w:hAnsiTheme="minorHAnsi"/>
          <w:noProof/>
        </w:rPr>
      </w:pPr>
      <w:hyperlink r:id="rId32" w:anchor="_Toc380752030" w:history="1">
        <w:r w:rsidRPr="00B93C86">
          <w:rPr>
            <w:rStyle w:val="Hyperlink"/>
            <w:noProof/>
          </w:rPr>
          <w:t>Figure 18: NGDS Domain Model as a Class Diagram</w:t>
        </w:r>
        <w:r>
          <w:rPr>
            <w:noProof/>
            <w:webHidden/>
          </w:rPr>
          <w:tab/>
        </w:r>
        <w:r>
          <w:rPr>
            <w:noProof/>
            <w:webHidden/>
          </w:rPr>
          <w:fldChar w:fldCharType="begin"/>
        </w:r>
        <w:r>
          <w:rPr>
            <w:noProof/>
            <w:webHidden/>
          </w:rPr>
          <w:instrText xml:space="preserve"> PAGEREF _Toc380752030 \h </w:instrText>
        </w:r>
        <w:r>
          <w:rPr>
            <w:noProof/>
            <w:webHidden/>
          </w:rPr>
        </w:r>
        <w:r>
          <w:rPr>
            <w:noProof/>
            <w:webHidden/>
          </w:rPr>
          <w:fldChar w:fldCharType="separate"/>
        </w:r>
        <w:r>
          <w:rPr>
            <w:noProof/>
            <w:webHidden/>
          </w:rPr>
          <w:t>26</w:t>
        </w:r>
        <w:r>
          <w:rPr>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B93AD1">
      <w:pPr>
        <w:pStyle w:val="Heading1"/>
        <w:numPr>
          <w:ilvl w:val="0"/>
          <w:numId w:val="31"/>
        </w:numPr>
        <w:spacing w:before="0" w:after="100" w:line="240" w:lineRule="auto"/>
        <w:rPr>
          <w:rFonts w:asciiTheme="minorHAnsi" w:hAnsiTheme="minorHAnsi"/>
        </w:rPr>
      </w:pPr>
      <w:bookmarkStart w:id="1" w:name="_Toc377463017"/>
      <w:bookmarkStart w:id="2" w:name="_Toc380734566"/>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rsidRPr="00E4199C">
        <w:rPr>
          <w:rFonts w:asciiTheme="minorHAnsi" w:hAnsiTheme="minorHAnsi"/>
        </w:rPr>
        <w:lastRenderedPageBreak/>
        <w:t>Preface</w:t>
      </w:r>
      <w:bookmarkEnd w:id="1"/>
      <w:bookmarkEnd w:id="2"/>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B93AD1">
      <w:pPr>
        <w:pStyle w:val="Heading2"/>
        <w:numPr>
          <w:ilvl w:val="1"/>
          <w:numId w:val="32"/>
        </w:numPr>
        <w:ind w:left="0" w:firstLine="0"/>
        <w:rPr>
          <w:bCs w:val="0"/>
          <w:noProof/>
        </w:rPr>
      </w:pPr>
      <w:bookmarkStart w:id="13" w:name="_Toc377482189"/>
      <w:bookmarkStart w:id="14" w:name="_Toc380734567"/>
      <w:r w:rsidRPr="006A47B1">
        <w:rPr>
          <w:bCs w:val="0"/>
          <w:noProof/>
        </w:rPr>
        <w:t>Purpose and Audience</w:t>
      </w:r>
      <w:bookmarkEnd w:id="13"/>
      <w:bookmarkEnd w:id="14"/>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both </w:t>
      </w:r>
      <w:r w:rsidR="009B70BA">
        <w:rPr>
          <w:b/>
          <w:noProof/>
        </w:rPr>
        <w:t>Publisher</w:t>
      </w:r>
      <w:r w:rsidR="00594553" w:rsidRPr="00FB6A10">
        <w:rPr>
          <w:noProof/>
        </w:rPr>
        <w:t xml:space="preserve"> </w:t>
      </w:r>
      <w:r w:rsidRPr="00FB6A10">
        <w:rPr>
          <w:noProof/>
        </w:rPr>
        <w:t xml:space="preserve">and </w:t>
      </w:r>
      <w:r w:rsidR="009B70BA">
        <w:rPr>
          <w:b/>
          <w:noProof/>
        </w:rPr>
        <w:t>Aggregator</w:t>
      </w:r>
      <w:r w:rsidRPr="00962782">
        <w:rPr>
          <w:noProof/>
        </w:rPr>
        <w:t xml:space="preserve"> instances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C532D6" w:rsidRPr="005E68DF" w:rsidRDefault="00C532D6" w:rsidP="00B93AD1">
      <w:pPr>
        <w:pStyle w:val="ListParagraph"/>
        <w:numPr>
          <w:ilvl w:val="0"/>
          <w:numId w:val="10"/>
        </w:numPr>
        <w:spacing w:after="100" w:line="240" w:lineRule="auto"/>
        <w:rPr>
          <w:noProof/>
        </w:rPr>
      </w:pPr>
      <w:r w:rsidRPr="005E68DF">
        <w:rPr>
          <w:noProof/>
        </w:rPr>
        <w:t>DoE Monitors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r w:rsidR="00962782">
        <w:rPr>
          <w:noProof/>
        </w:rPr>
        <w:t xml:space="preserve"> </w:t>
      </w:r>
    </w:p>
    <w:p w:rsidR="00793177" w:rsidRPr="00962782" w:rsidRDefault="00793177" w:rsidP="00793177">
      <w:pPr>
        <w:spacing w:after="100" w:line="240" w:lineRule="auto"/>
        <w:rPr>
          <w:noProof/>
        </w:rPr>
      </w:pPr>
      <w:r w:rsidRPr="00793177">
        <w:rPr>
          <w:noProof/>
        </w:rPr>
        <w:t>This fulfills one of the main goals of NGDS: to provide a basis for a sustainable open-source software project that is attractive for an open source team to maintain. With this documentation, future NGDS System Administrators will be able to quickly understand the system and become productive. This document accommodates the possibility that an alternative organization may take over architectural oversight of NGDS software in the future.</w:t>
      </w:r>
    </w:p>
    <w:p w:rsidR="00BC54C4" w:rsidRPr="00BC54C4" w:rsidRDefault="00BC54C4" w:rsidP="00B93AD1">
      <w:pPr>
        <w:pStyle w:val="ListParagraph"/>
        <w:keepNext/>
        <w:keepLines/>
        <w:numPr>
          <w:ilvl w:val="1"/>
          <w:numId w:val="29"/>
        </w:numPr>
        <w:spacing w:before="480" w:after="0"/>
        <w:contextualSpacing w:val="0"/>
        <w:outlineLvl w:val="0"/>
        <w:rPr>
          <w:rFonts w:eastAsiaTheme="majorEastAsia" w:cstheme="majorBidi"/>
          <w:b/>
          <w:bCs/>
          <w:noProof/>
          <w:vanish/>
          <w:color w:val="365F91" w:themeColor="accent1" w:themeShade="BF"/>
          <w:sz w:val="28"/>
          <w:szCs w:val="28"/>
        </w:rPr>
      </w:pPr>
      <w:bookmarkStart w:id="15" w:name="_Toc380693503"/>
      <w:bookmarkStart w:id="16" w:name="_Toc380693692"/>
      <w:bookmarkStart w:id="17" w:name="_Toc380696905"/>
      <w:bookmarkStart w:id="18" w:name="_Toc380734568"/>
      <w:bookmarkStart w:id="19" w:name="_Toc377463019"/>
      <w:bookmarkEnd w:id="15"/>
      <w:bookmarkEnd w:id="16"/>
      <w:bookmarkEnd w:id="17"/>
      <w:bookmarkEnd w:id="18"/>
    </w:p>
    <w:p w:rsidR="00B479CD" w:rsidRPr="00B479CD" w:rsidRDefault="00B479CD" w:rsidP="00B93AD1">
      <w:pPr>
        <w:pStyle w:val="ListParagraph"/>
        <w:keepNext/>
        <w:keepLines/>
        <w:numPr>
          <w:ilvl w:val="0"/>
          <w:numId w:val="30"/>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0" w:name="_Toc380693504"/>
      <w:bookmarkStart w:id="21" w:name="_Toc380693693"/>
      <w:bookmarkStart w:id="22" w:name="_Toc380696906"/>
      <w:bookmarkStart w:id="23" w:name="_Toc380734569"/>
      <w:bookmarkEnd w:id="20"/>
      <w:bookmarkEnd w:id="21"/>
      <w:bookmarkEnd w:id="22"/>
      <w:bookmarkEnd w:id="23"/>
    </w:p>
    <w:p w:rsidR="00B479CD" w:rsidRPr="00B479CD" w:rsidRDefault="00B479CD" w:rsidP="00B93AD1">
      <w:pPr>
        <w:pStyle w:val="ListParagraph"/>
        <w:keepNext/>
        <w:keepLines/>
        <w:numPr>
          <w:ilvl w:val="0"/>
          <w:numId w:val="30"/>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4" w:name="_Toc380693505"/>
      <w:bookmarkStart w:id="25" w:name="_Toc380693694"/>
      <w:bookmarkStart w:id="26" w:name="_Toc380696907"/>
      <w:bookmarkStart w:id="27" w:name="_Toc380734570"/>
      <w:bookmarkEnd w:id="24"/>
      <w:bookmarkEnd w:id="25"/>
      <w:bookmarkEnd w:id="26"/>
      <w:bookmarkEnd w:id="27"/>
    </w:p>
    <w:p w:rsidR="00B32AA3" w:rsidRPr="006A47B1" w:rsidRDefault="00B32AA3" w:rsidP="00B93AD1">
      <w:pPr>
        <w:pStyle w:val="Heading2"/>
        <w:numPr>
          <w:ilvl w:val="1"/>
          <w:numId w:val="32"/>
        </w:numPr>
        <w:ind w:left="0" w:firstLine="0"/>
        <w:rPr>
          <w:bCs w:val="0"/>
          <w:noProof/>
        </w:rPr>
      </w:pPr>
      <w:bookmarkStart w:id="28" w:name="_Toc380734571"/>
      <w:bookmarkEnd w:id="19"/>
      <w:r>
        <w:rPr>
          <w:bCs w:val="0"/>
          <w:noProof/>
        </w:rPr>
        <w:t>Document Roadmap</w:t>
      </w:r>
      <w:bookmarkEnd w:id="28"/>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D978ED" w:rsidP="00B93AD1">
      <w:pPr>
        <w:pStyle w:val="ListParagraph"/>
        <w:numPr>
          <w:ilvl w:val="0"/>
          <w:numId w:val="12"/>
        </w:numPr>
        <w:spacing w:after="100" w:line="240" w:lineRule="auto"/>
      </w:pPr>
      <w:r>
        <w:t>Section 2: A quick installation guide for advanced users</w:t>
      </w:r>
      <w:r w:rsidR="006C0E53" w:rsidRPr="005E68DF">
        <w:t>.</w:t>
      </w:r>
    </w:p>
    <w:p w:rsidR="006C0E53" w:rsidRPr="005E68DF" w:rsidRDefault="006C0E53" w:rsidP="00B93AD1">
      <w:pPr>
        <w:pStyle w:val="ListParagraph"/>
        <w:numPr>
          <w:ilvl w:val="0"/>
          <w:numId w:val="12"/>
        </w:numPr>
        <w:spacing w:after="100" w:line="240" w:lineRule="auto"/>
      </w:pPr>
      <w:r w:rsidRPr="005E68DF">
        <w:t>Section 3</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Section 4</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Section 5: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B93AD1">
      <w:pPr>
        <w:pStyle w:val="Heading2"/>
        <w:numPr>
          <w:ilvl w:val="1"/>
          <w:numId w:val="32"/>
        </w:numPr>
        <w:ind w:left="0" w:firstLine="0"/>
        <w:rPr>
          <w:bCs w:val="0"/>
          <w:noProof/>
        </w:rPr>
      </w:pPr>
      <w:bookmarkStart w:id="29" w:name="_Toc378853126"/>
      <w:bookmarkStart w:id="30" w:name="_Toc379537577"/>
      <w:bookmarkStart w:id="31" w:name="_Toc378853127"/>
      <w:bookmarkStart w:id="32" w:name="_Toc379537578"/>
      <w:bookmarkStart w:id="33" w:name="_Toc378853128"/>
      <w:bookmarkStart w:id="34" w:name="_Toc379537579"/>
      <w:bookmarkStart w:id="35" w:name="_Toc378853129"/>
      <w:bookmarkStart w:id="36" w:name="_Toc379537580"/>
      <w:bookmarkStart w:id="37" w:name="_Toc378853130"/>
      <w:bookmarkStart w:id="38" w:name="_Toc379537581"/>
      <w:bookmarkStart w:id="39" w:name="_Toc380734572"/>
      <w:bookmarkEnd w:id="3"/>
      <w:bookmarkEnd w:id="4"/>
      <w:bookmarkEnd w:id="5"/>
      <w:bookmarkEnd w:id="6"/>
      <w:bookmarkEnd w:id="7"/>
      <w:bookmarkEnd w:id="8"/>
      <w:bookmarkEnd w:id="9"/>
      <w:bookmarkEnd w:id="10"/>
      <w:bookmarkEnd w:id="11"/>
      <w:bookmarkEnd w:id="12"/>
      <w:bookmarkEnd w:id="29"/>
      <w:bookmarkEnd w:id="30"/>
      <w:bookmarkEnd w:id="31"/>
      <w:bookmarkEnd w:id="32"/>
      <w:bookmarkEnd w:id="33"/>
      <w:bookmarkEnd w:id="34"/>
      <w:bookmarkEnd w:id="35"/>
      <w:bookmarkEnd w:id="36"/>
      <w:bookmarkEnd w:id="37"/>
      <w:bookmarkEnd w:id="38"/>
      <w:r>
        <w:rPr>
          <w:bCs w:val="0"/>
          <w:noProof/>
        </w:rPr>
        <w:t>System Scope and Background</w:t>
      </w:r>
      <w:bookmarkEnd w:id="39"/>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Pr>
          <w:b/>
        </w:rPr>
        <w:t>publisher</w:t>
      </w:r>
      <w:r w:rsidR="009B70BA">
        <w:t xml:space="preserve"> nodes).</w:t>
      </w:r>
    </w:p>
    <w:p w:rsidR="00CD5309" w:rsidRPr="00FB6A10" w:rsidRDefault="009B70BA" w:rsidP="00415183">
      <w:pPr>
        <w:spacing w:after="100" w:line="240" w:lineRule="auto"/>
      </w:pPr>
      <w:r>
        <w:lastRenderedPageBreak/>
        <w:t xml:space="preserve">Metadata submitted to registered </w:t>
      </w:r>
      <w:r>
        <w:rPr>
          <w:b/>
        </w:rPr>
        <w:t xml:space="preserve">publisher </w:t>
      </w:r>
      <w:r>
        <w:t xml:space="preserve">nodes is regularly harvested by NGDS </w:t>
      </w:r>
      <w:r>
        <w:rPr>
          <w:b/>
        </w:rPr>
        <w:t xml:space="preserve">aggregator </w:t>
      </w:r>
      <w:r w:rsidR="00FA39E5">
        <w:t xml:space="preserve">nodes, which </w:t>
      </w:r>
      <w:r>
        <w:t xml:space="preserve">create </w:t>
      </w:r>
      <w:r w:rsidR="00FA39E5">
        <w:t>web-accessible</w:t>
      </w:r>
      <w:r>
        <w:t xml:space="preserve"> metadata catalog</w:t>
      </w:r>
      <w:r w:rsidR="00FA39E5">
        <w:t>s</w:t>
      </w:r>
      <w:r w:rsidR="00CD5309" w:rsidRPr="00FB6A10">
        <w:t>.</w:t>
      </w:r>
      <w:r>
        <w:t xml:space="preserve"> A </w:t>
      </w:r>
      <w:r w:rsidR="00FA39E5">
        <w:t>metadata catalog can be used to find and access any data described by metadata records in the catalog.</w:t>
      </w:r>
    </w:p>
    <w:p w:rsidR="006C0E53" w:rsidRPr="00962782" w:rsidRDefault="00FA39E5" w:rsidP="00415183">
      <w:pPr>
        <w:spacing w:after="100" w:line="240" w:lineRule="auto"/>
        <w:rPr>
          <w:noProof/>
        </w:rPr>
      </w:pPr>
      <w:r>
        <w:rPr>
          <w:noProof/>
        </w:rPr>
        <w:t xml:space="preserve">NGDS </w:t>
      </w:r>
      <w:r>
        <w:rPr>
          <w:b/>
          <w:noProof/>
        </w:rPr>
        <w:t>publisher</w:t>
      </w:r>
      <w:r>
        <w:rPr>
          <w:noProof/>
        </w:rPr>
        <w:t xml:space="preserve"> and </w:t>
      </w:r>
      <w:r>
        <w:rPr>
          <w:b/>
          <w:noProof/>
        </w:rPr>
        <w:t>aggregator</w:t>
      </w:r>
      <w:r>
        <w:rPr>
          <w:noProof/>
        </w:rPr>
        <w:t xml:space="preserve"> nodes are provided by</w:t>
      </w:r>
      <w:r w:rsidR="00CA1DC8" w:rsidRPr="00FB6A10">
        <w:rPr>
          <w:noProof/>
        </w:rPr>
        <w:t xml:space="preserve"> the </w:t>
      </w:r>
      <w:r w:rsidR="00DA4BC1" w:rsidRPr="00415183">
        <w:rPr>
          <w:b/>
          <w:noProof/>
        </w:rPr>
        <w:t>NGDS Software Stack</w:t>
      </w:r>
      <w:r w:rsidR="00CA1DC8" w:rsidRPr="00962782">
        <w:rPr>
          <w:noProof/>
        </w:rPr>
        <w:t>.</w:t>
      </w:r>
    </w:p>
    <w:p w:rsidR="00CA1DC8" w:rsidRPr="005E68DF" w:rsidRDefault="00A326B9" w:rsidP="00415183">
      <w:pPr>
        <w:spacing w:after="100" w:line="240" w:lineRule="auto"/>
        <w:rPr>
          <w:noProof/>
        </w:rPr>
      </w:pPr>
      <w:r>
        <w:rPr>
          <w:noProof/>
        </w:rPr>
        <w:t>NGDS requirements</w:t>
      </w:r>
      <w:r w:rsidR="00CA1DC8" w:rsidRPr="005E68DF">
        <w:rPr>
          <w:noProof/>
        </w:rPr>
        <w:t xml:space="preserve"> are discussed in detail in the requirements document [REQ2.7]. The software Architecture is discussed in detail in the software architecture Document [ARCH1.0].</w:t>
      </w:r>
    </w:p>
    <w:p w:rsidR="008B1423" w:rsidRPr="006A47B1" w:rsidRDefault="008B1423" w:rsidP="00B93AD1">
      <w:pPr>
        <w:pStyle w:val="Heading3"/>
        <w:numPr>
          <w:ilvl w:val="2"/>
          <w:numId w:val="32"/>
        </w:numPr>
        <w:rPr>
          <w:bCs w:val="0"/>
          <w:noProof/>
          <w:sz w:val="26"/>
          <w:szCs w:val="26"/>
        </w:rPr>
      </w:pPr>
      <w:bookmarkStart w:id="40" w:name="_Toc380734573"/>
      <w:r>
        <w:rPr>
          <w:bCs w:val="0"/>
          <w:noProof/>
        </w:rPr>
        <w:t>What is the NGDS Software Stack?</w:t>
      </w:r>
      <w:bookmarkEnd w:id="40"/>
    </w:p>
    <w:p w:rsidR="00CA1DC8" w:rsidRPr="005E68DF" w:rsidRDefault="00CA1DC8" w:rsidP="00442885">
      <w:pPr>
        <w:spacing w:after="10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5E68DF">
        <w:t xml:space="preserve">When installed on a server and </w:t>
      </w:r>
      <w:r w:rsidR="002B2B09">
        <w:t xml:space="preserve">configured to act as a </w:t>
      </w:r>
      <w:r w:rsidR="002B2B09">
        <w:rPr>
          <w:b/>
        </w:rPr>
        <w:t>publisher</w:t>
      </w:r>
      <w:r w:rsidR="002B2B09">
        <w:t xml:space="preserve"> node, the NGDS Software Stack</w:t>
      </w:r>
      <w:r w:rsidR="00CD5309" w:rsidRPr="005E68DF">
        <w:t xml:space="preserve"> provides a web-accessible interface that can be used to submit and ma</w:t>
      </w:r>
      <w:r w:rsidR="00CD5309" w:rsidRPr="005E68DF">
        <w:t>n</w:t>
      </w:r>
      <w:r w:rsidR="00CD5309" w:rsidRPr="005E68DF">
        <w:t>age metadata records. Metadata that has been add</w:t>
      </w:r>
      <w:r w:rsidR="002B2B09">
        <w:t xml:space="preserve">ed to a </w:t>
      </w:r>
      <w:r w:rsidR="002B2B09">
        <w:rPr>
          <w:b/>
        </w:rPr>
        <w:t xml:space="preserve">publisher </w:t>
      </w:r>
      <w:r w:rsidR="002B2B09">
        <w:t xml:space="preserve">node that has been </w:t>
      </w:r>
      <w:r w:rsidR="002B2B09">
        <w:rPr>
          <w:i/>
        </w:rPr>
        <w:t>regi</w:t>
      </w:r>
      <w:r w:rsidR="002B2B09">
        <w:rPr>
          <w:i/>
        </w:rPr>
        <w:t>s</w:t>
      </w:r>
      <w:r w:rsidR="002B2B09">
        <w:rPr>
          <w:i/>
        </w:rPr>
        <w:t xml:space="preserve">tered </w:t>
      </w:r>
      <w:r w:rsidR="002B2B09">
        <w:t xml:space="preserve">with an NGDS </w:t>
      </w:r>
      <w:r w:rsidR="002B2B09">
        <w:rPr>
          <w:b/>
        </w:rPr>
        <w:t xml:space="preserve">aggregator </w:t>
      </w:r>
      <w:r w:rsidR="002B2B09">
        <w:t xml:space="preserve">node </w:t>
      </w:r>
      <w:r w:rsidR="00CD5309" w:rsidRPr="005E68DF">
        <w:t>will be harvested by</w:t>
      </w:r>
      <w:r w:rsidR="002B2B09">
        <w:t xml:space="preserve"> the </w:t>
      </w:r>
      <w:r w:rsidR="002B2B09">
        <w:rPr>
          <w:b/>
        </w:rPr>
        <w:t>aggregator</w:t>
      </w:r>
      <w:r w:rsidR="002B2B09">
        <w:t xml:space="preserve"> node at regular inte</w:t>
      </w:r>
      <w:r w:rsidR="002B2B09">
        <w:t>r</w:t>
      </w:r>
      <w:r w:rsidR="002B2B09">
        <w:t>vals</w:t>
      </w:r>
      <w:r w:rsidR="00CD5309" w:rsidRPr="005E68DF">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When installed on a server and </w:t>
      </w:r>
      <w:r>
        <w:t xml:space="preserve">configured to act as an </w:t>
      </w:r>
      <w:r>
        <w:rPr>
          <w:b/>
        </w:rPr>
        <w:t>aggregator</w:t>
      </w:r>
      <w:r>
        <w:t xml:space="preserve"> node</w:t>
      </w:r>
      <w:r w:rsidR="00CD5309" w:rsidRPr="005E68DF">
        <w:t xml:space="preserve">, the </w:t>
      </w:r>
      <w:r w:rsidR="00DA4BC1" w:rsidRPr="005E68DF">
        <w:rPr>
          <w:noProof/>
        </w:rPr>
        <w:t>NGDS Software Stack</w:t>
      </w:r>
      <w:r w:rsidR="00DA4BC1" w:rsidRPr="005E68DF">
        <w:t xml:space="preserve"> </w:t>
      </w:r>
      <w:r w:rsidR="00CD5309" w:rsidRPr="005E68DF">
        <w:t xml:space="preserve">provides a web-accessible metadata catalog to which harvested metadata records are added. An NGDS </w:t>
      </w:r>
      <w:r w:rsidR="00CD5309" w:rsidRPr="00415183">
        <w:rPr>
          <w:b/>
        </w:rPr>
        <w:t>aggregator</w:t>
      </w:r>
      <w:r w:rsidR="00CD5309" w:rsidRPr="005E68DF">
        <w:t xml:space="preserve"> </w:t>
      </w:r>
      <w:r>
        <w:t xml:space="preserve">node </w:t>
      </w:r>
      <w:r w:rsidR="00CD5309" w:rsidRPr="005E68DF">
        <w:t xml:space="preserve">will harvest metadata from any registered </w:t>
      </w:r>
      <w:r>
        <w:t>catalog service (</w:t>
      </w:r>
      <w:r w:rsidR="00CD5309" w:rsidRPr="005E68DF">
        <w:t>CSW</w:t>
      </w:r>
      <w:r>
        <w:t>)</w:t>
      </w:r>
      <w:r w:rsidR="00CD5309" w:rsidRPr="005E68DF">
        <w:t xml:space="preserve"> or any registered </w:t>
      </w:r>
      <w:r>
        <w:t xml:space="preserve">NGDS </w:t>
      </w:r>
      <w:r>
        <w:rPr>
          <w:b/>
        </w:rPr>
        <w:t>publisher</w:t>
      </w:r>
      <w:r>
        <w:t xml:space="preserve"> node</w:t>
      </w:r>
      <w:r w:rsidR="00CD5309" w:rsidRPr="005E68DF">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B93AD1">
      <w:pPr>
        <w:pStyle w:val="ListParagraph"/>
        <w:numPr>
          <w:ilvl w:val="0"/>
          <w:numId w:val="28"/>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B93AD1">
      <w:pPr>
        <w:pStyle w:val="ListParagraph"/>
        <w:numPr>
          <w:ilvl w:val="0"/>
          <w:numId w:val="28"/>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96296E" w:rsidRPr="00443F82" w:rsidRDefault="0096296E" w:rsidP="00B93AD1">
      <w:pPr>
        <w:pStyle w:val="Heading1"/>
        <w:numPr>
          <w:ilvl w:val="0"/>
          <w:numId w:val="33"/>
        </w:numPr>
        <w:spacing w:before="0" w:after="100" w:line="240" w:lineRule="auto"/>
        <w:rPr>
          <w:rFonts w:asciiTheme="minorHAnsi" w:hAnsiTheme="minorHAnsi"/>
        </w:rPr>
      </w:pPr>
      <w:bookmarkStart w:id="41" w:name="_Toc378853134"/>
      <w:bookmarkStart w:id="42" w:name="_Toc379537584"/>
      <w:bookmarkStart w:id="43" w:name="_Toc378853135"/>
      <w:bookmarkStart w:id="44" w:name="_Toc379537585"/>
      <w:bookmarkStart w:id="45" w:name="_Toc378853136"/>
      <w:bookmarkStart w:id="46" w:name="_Toc379537586"/>
      <w:bookmarkStart w:id="47" w:name="_Toc378853137"/>
      <w:bookmarkStart w:id="48" w:name="_Toc379537587"/>
      <w:bookmarkStart w:id="49" w:name="_Toc378853138"/>
      <w:bookmarkStart w:id="50" w:name="_Toc379537588"/>
      <w:bookmarkStart w:id="51" w:name="_Toc380734574"/>
      <w:bookmarkStart w:id="52" w:name="_Ref377462760"/>
      <w:bookmarkStart w:id="53" w:name="_Toc377463021"/>
      <w:bookmarkEnd w:id="41"/>
      <w:bookmarkEnd w:id="42"/>
      <w:bookmarkEnd w:id="43"/>
      <w:bookmarkEnd w:id="44"/>
      <w:bookmarkEnd w:id="45"/>
      <w:bookmarkEnd w:id="46"/>
      <w:bookmarkEnd w:id="47"/>
      <w:bookmarkEnd w:id="48"/>
      <w:bookmarkEnd w:id="49"/>
      <w:bookmarkEnd w:id="50"/>
      <w:r w:rsidRPr="00443F82">
        <w:rPr>
          <w:rFonts w:asciiTheme="minorHAnsi" w:hAnsiTheme="minorHAnsi"/>
        </w:rPr>
        <w:t>Quick Installation Guide</w:t>
      </w:r>
      <w:bookmarkEnd w:id="51"/>
    </w:p>
    <w:p w:rsidR="0096296E" w:rsidRPr="00FB6A10" w:rsidRDefault="00A87BE0" w:rsidP="00415183">
      <w:pPr>
        <w:spacing w:afterLines="100" w:after="240" w:line="240" w:lineRule="auto"/>
      </w:pPr>
      <w:r w:rsidRPr="00FB6A10">
        <w:t>This section provides an overview of the installation process</w:t>
      </w:r>
      <w:r w:rsidR="00DA4BC1" w:rsidRPr="00FB6A10">
        <w:t xml:space="preserve"> for the </w:t>
      </w:r>
      <w:r w:rsidR="00DA4BC1" w:rsidRPr="00FB6A10">
        <w:rPr>
          <w:noProof/>
        </w:rPr>
        <w:t>NGDS Software Stack</w:t>
      </w:r>
      <w:r w:rsidR="0096296E" w:rsidRPr="00FB6A10">
        <w:t>. This section should only be used by experienced system administrators and developers who have installed NGDS before.</w:t>
      </w:r>
    </w:p>
    <w:p w:rsidR="00332B4E" w:rsidRPr="00332B4E" w:rsidRDefault="00332B4E" w:rsidP="00B93AD1">
      <w:pPr>
        <w:pStyle w:val="ListParagraph"/>
        <w:keepNext/>
        <w:keepLines/>
        <w:numPr>
          <w:ilvl w:val="0"/>
          <w:numId w:val="32"/>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54" w:name="_Toc380693510"/>
      <w:bookmarkStart w:id="55" w:name="_Toc380693699"/>
      <w:bookmarkStart w:id="56" w:name="_Toc380696912"/>
      <w:bookmarkStart w:id="57" w:name="_Toc380734575"/>
      <w:bookmarkEnd w:id="54"/>
      <w:bookmarkEnd w:id="55"/>
      <w:bookmarkEnd w:id="56"/>
      <w:bookmarkEnd w:id="57"/>
    </w:p>
    <w:p w:rsidR="00887ECC" w:rsidRPr="00332B4E" w:rsidRDefault="00887ECC" w:rsidP="00B93AD1">
      <w:pPr>
        <w:pStyle w:val="Heading2"/>
        <w:numPr>
          <w:ilvl w:val="1"/>
          <w:numId w:val="32"/>
        </w:numPr>
        <w:rPr>
          <w:bCs w:val="0"/>
          <w:noProof/>
        </w:rPr>
      </w:pPr>
      <w:bookmarkStart w:id="58" w:name="_Toc380734576"/>
      <w:r>
        <w:t>Install Xubuntu Linux</w:t>
      </w:r>
      <w:bookmarkEnd w:id="58"/>
    </w:p>
    <w:p w:rsidR="00FF1F13" w:rsidRPr="00FB6A10" w:rsidRDefault="00FF1F13" w:rsidP="00887ECC">
      <w:pPr>
        <w:spacing w:afterLines="100" w:after="240" w:line="240" w:lineRule="auto"/>
        <w:ind w:left="360"/>
        <w:outlineLvl w:val="1"/>
      </w:pPr>
      <w:bookmarkStart w:id="59" w:name="_Toc380734577"/>
      <w:r w:rsidRPr="00962782">
        <w:t>Install Xubuntu Linux 12.04 64-bit LTS and create a user with</w:t>
      </w:r>
      <w:r w:rsidRPr="00FB6A10">
        <w:t xml:space="preserve"> super-user privileges and the following credentials</w:t>
      </w:r>
      <w:r w:rsidR="00887ECC">
        <w:t>:</w:t>
      </w:r>
      <w:bookmarkEnd w:id="59"/>
    </w:p>
    <w:p w:rsidR="00FF1F13" w:rsidRPr="00FB6A10" w:rsidRDefault="00FF1F13" w:rsidP="00B93AD1">
      <w:pPr>
        <w:pStyle w:val="ListParagraph"/>
        <w:numPr>
          <w:ilvl w:val="0"/>
          <w:numId w:val="34"/>
        </w:numPr>
        <w:spacing w:afterLines="100" w:after="240" w:line="240" w:lineRule="auto"/>
      </w:pPr>
      <w:r w:rsidRPr="00FB6A10">
        <w:t>Username: ngds</w:t>
      </w:r>
    </w:p>
    <w:p w:rsidR="00FF1F13" w:rsidRPr="00FB6A10" w:rsidRDefault="00FF1F13" w:rsidP="00B93AD1">
      <w:pPr>
        <w:pStyle w:val="ListParagraph"/>
        <w:numPr>
          <w:ilvl w:val="0"/>
          <w:numId w:val="34"/>
        </w:numPr>
        <w:spacing w:afterLines="100" w:after="240" w:line="240" w:lineRule="auto"/>
      </w:pPr>
      <w:r w:rsidRPr="00FB6A10">
        <w:t>Login as: ngds</w:t>
      </w:r>
    </w:p>
    <w:p w:rsidR="00887ECC" w:rsidRPr="00332B4E" w:rsidRDefault="00887ECC" w:rsidP="00B93AD1">
      <w:pPr>
        <w:pStyle w:val="Heading2"/>
        <w:numPr>
          <w:ilvl w:val="1"/>
          <w:numId w:val="32"/>
        </w:numPr>
        <w:ind w:left="0" w:firstLine="0"/>
        <w:rPr>
          <w:bCs w:val="0"/>
          <w:noProof/>
        </w:rPr>
      </w:pPr>
      <w:bookmarkStart w:id="60" w:name="_Toc380734578"/>
      <w:r>
        <w:t>Update Apt-Get</w:t>
      </w:r>
      <w:bookmarkEnd w:id="60"/>
    </w:p>
    <w:p w:rsidR="00FF1F13" w:rsidRPr="00FB6A10" w:rsidRDefault="00FF1F13" w:rsidP="00887ECC">
      <w:pPr>
        <w:spacing w:afterLines="100" w:after="240" w:line="240" w:lineRule="auto"/>
        <w:ind w:left="360"/>
        <w:outlineLvl w:val="1"/>
      </w:pPr>
      <w:bookmarkStart w:id="61" w:name="_Toc380734579"/>
      <w:r w:rsidRPr="00FB6A10">
        <w:t>Open an Ubuntu Linux terminal and execute the following commands:</w:t>
      </w:r>
      <w:bookmarkEnd w:id="61"/>
    </w:p>
    <w:tbl>
      <w:tblPr>
        <w:tblStyle w:val="TableGrid"/>
        <w:tblW w:w="0" w:type="auto"/>
        <w:tblLook w:val="04A0" w:firstRow="1" w:lastRow="0" w:firstColumn="1" w:lastColumn="0" w:noHBand="0" w:noVBand="1"/>
      </w:tblPr>
      <w:tblGrid>
        <w:gridCol w:w="9576"/>
      </w:tblGrid>
      <w:tr w:rsidR="00FF1F13" w:rsidRPr="005E68DF" w:rsidTr="00F81925">
        <w:tc>
          <w:tcPr>
            <w:tcW w:w="9576" w:type="dxa"/>
            <w:shd w:val="pct5" w:color="auto" w:fill="auto"/>
          </w:tcPr>
          <w:p w:rsidR="00FF1F13" w:rsidRPr="005E68DF" w:rsidRDefault="00FF1F13" w:rsidP="00F81925">
            <w:pPr>
              <w:keepNext/>
              <w:spacing w:after="0"/>
              <w:rPr>
                <w:rFonts w:ascii="Courier New" w:hAnsi="Courier New" w:cs="Courier New"/>
              </w:rPr>
            </w:pPr>
            <w:r w:rsidRPr="00415183">
              <w:rPr>
                <w:rFonts w:ascii="Courier New" w:hAnsi="Courier New" w:cs="Courier New"/>
              </w:rPr>
              <w:lastRenderedPageBreak/>
              <w:t>% sudo apt-get update</w:t>
            </w:r>
          </w:p>
          <w:p w:rsidR="00FF1F13" w:rsidRPr="00962782" w:rsidRDefault="00FF1F13" w:rsidP="00F81925">
            <w:pPr>
              <w:keepNext/>
              <w:spacing w:after="0"/>
              <w:rPr>
                <w:rFonts w:cs="Courier New"/>
              </w:rPr>
            </w:pPr>
            <w:r w:rsidRPr="005E68DF">
              <w:rPr>
                <w:rFonts w:ascii="Courier New" w:hAnsi="Courier New" w:cs="Courier New"/>
              </w:rPr>
              <w:t>% sudo apt-get upgrade</w:t>
            </w:r>
          </w:p>
        </w:tc>
      </w:tr>
    </w:tbl>
    <w:p w:rsidR="00FF1F13" w:rsidRPr="00332B4E" w:rsidRDefault="00DE3155" w:rsidP="00B93AD1">
      <w:pPr>
        <w:pStyle w:val="Heading2"/>
        <w:numPr>
          <w:ilvl w:val="1"/>
          <w:numId w:val="32"/>
        </w:numPr>
        <w:ind w:left="0" w:firstLine="0"/>
        <w:rPr>
          <w:bCs w:val="0"/>
          <w:noProof/>
        </w:rPr>
      </w:pPr>
      <w:bookmarkStart w:id="62" w:name="_Toc380734580"/>
      <w:r>
        <w:t>Install the Oracle Java Development Kit (JDK)</w:t>
      </w:r>
      <w:bookmarkEnd w:id="62"/>
    </w:p>
    <w:p w:rsidR="00FF1F13" w:rsidRPr="00FB6A10" w:rsidRDefault="006536DD" w:rsidP="00B93AD1">
      <w:pPr>
        <w:pStyle w:val="ListParagraph"/>
        <w:numPr>
          <w:ilvl w:val="1"/>
          <w:numId w:val="14"/>
        </w:numPr>
        <w:spacing w:afterLines="100" w:after="240" w:line="240" w:lineRule="auto"/>
        <w:outlineLvl w:val="2"/>
      </w:pPr>
      <w:bookmarkStart w:id="63" w:name="_Toc380734581"/>
      <w:r w:rsidRPr="00FB6A10">
        <w:t>Add the Oracle JDK path to PATH</w:t>
      </w:r>
      <w:bookmarkEnd w:id="63"/>
    </w:p>
    <w:p w:rsidR="006536DD" w:rsidRPr="00FB6A10" w:rsidRDefault="006536DD" w:rsidP="00B93AD1">
      <w:pPr>
        <w:pStyle w:val="ListParagraph"/>
        <w:numPr>
          <w:ilvl w:val="1"/>
          <w:numId w:val="14"/>
        </w:numPr>
        <w:spacing w:afterLines="100" w:after="240" w:line="240" w:lineRule="auto"/>
        <w:outlineLvl w:val="2"/>
      </w:pPr>
      <w:bookmarkStart w:id="64" w:name="_Toc380734582"/>
      <w:r w:rsidRPr="00FB6A10">
        <w:t>Set the JDK_HOME environment variable</w:t>
      </w:r>
      <w:bookmarkEnd w:id="64"/>
    </w:p>
    <w:p w:rsidR="0080660A" w:rsidRPr="00332B4E" w:rsidRDefault="0080660A" w:rsidP="00B93AD1">
      <w:pPr>
        <w:pStyle w:val="Heading2"/>
        <w:numPr>
          <w:ilvl w:val="1"/>
          <w:numId w:val="32"/>
        </w:numPr>
        <w:ind w:left="0" w:firstLine="0"/>
        <w:rPr>
          <w:bCs w:val="0"/>
          <w:noProof/>
        </w:rPr>
      </w:pPr>
      <w:bookmarkStart w:id="65" w:name="_Toc380734583"/>
      <w:r>
        <w:t>Install Git</w:t>
      </w:r>
      <w:bookmarkEnd w:id="65"/>
    </w:p>
    <w:p w:rsidR="006536DD" w:rsidRPr="00FB6A10" w:rsidRDefault="006536DD" w:rsidP="0006106C">
      <w:pPr>
        <w:spacing w:afterLines="100" w:after="240" w:line="240" w:lineRule="auto"/>
        <w:ind w:left="360"/>
        <w:outlineLvl w:val="1"/>
      </w:pPr>
      <w:bookmarkStart w:id="66" w:name="_Toc380734584"/>
      <w:r w:rsidRPr="00FB6A10">
        <w:t>Download the NGDS CKAN Extension</w:t>
      </w:r>
      <w:r w:rsidR="0006106C">
        <w:t xml:space="preserve"> and obtain the installation files</w:t>
      </w:r>
      <w:r w:rsidRPr="00FB6A10">
        <w:t xml:space="preserve"> by executing the following commands:</w:t>
      </w:r>
      <w:bookmarkEnd w:id="66"/>
    </w:p>
    <w:tbl>
      <w:tblPr>
        <w:tblStyle w:val="TableGrid"/>
        <w:tblW w:w="0" w:type="auto"/>
        <w:tblLook w:val="04A0" w:firstRow="1" w:lastRow="0" w:firstColumn="1" w:lastColumn="0" w:noHBand="0" w:noVBand="1"/>
      </w:tblPr>
      <w:tblGrid>
        <w:gridCol w:w="9576"/>
      </w:tblGrid>
      <w:tr w:rsidR="006536DD" w:rsidRPr="005E68DF" w:rsidTr="00F81925">
        <w:tc>
          <w:tcPr>
            <w:tcW w:w="9576" w:type="dxa"/>
            <w:shd w:val="pct5" w:color="auto" w:fill="auto"/>
          </w:tcPr>
          <w:p w:rsidR="006536DD" w:rsidRPr="005E68DF" w:rsidRDefault="006536DD" w:rsidP="00F81925">
            <w:pPr>
              <w:keepNext/>
              <w:spacing w:after="0"/>
              <w:rPr>
                <w:rFonts w:ascii="Courier New" w:hAnsi="Courier New" w:cs="Courier New"/>
              </w:rPr>
            </w:pPr>
            <w:r w:rsidRPr="005E68DF">
              <w:rPr>
                <w:rFonts w:ascii="Courier New" w:hAnsi="Courier New" w:cs="Courier New"/>
              </w:rPr>
              <w:t>% cd ~</w:t>
            </w:r>
          </w:p>
          <w:p w:rsidR="006536DD" w:rsidRPr="005E68DF" w:rsidRDefault="006536DD" w:rsidP="006536DD">
            <w:pPr>
              <w:keepNext/>
              <w:spacing w:after="0"/>
              <w:rPr>
                <w:rFonts w:ascii="Courier New" w:hAnsi="Courier New" w:cs="Courier New"/>
              </w:rPr>
            </w:pPr>
            <w:r w:rsidRPr="005E68DF">
              <w:rPr>
                <w:rFonts w:ascii="Courier New" w:hAnsi="Courier New" w:cs="Courier New"/>
              </w:rPr>
              <w:t>% mkdir tmp</w:t>
            </w:r>
          </w:p>
          <w:p w:rsidR="006536DD" w:rsidRPr="005E68DF" w:rsidRDefault="006536DD" w:rsidP="006536DD">
            <w:pPr>
              <w:keepNext/>
              <w:spacing w:after="0"/>
              <w:rPr>
                <w:rFonts w:ascii="Courier New" w:hAnsi="Courier New" w:cs="Courier New"/>
              </w:rPr>
            </w:pPr>
            <w:r w:rsidRPr="005E68DF">
              <w:rPr>
                <w:rFonts w:ascii="Courier New" w:hAnsi="Courier New" w:cs="Courier New"/>
              </w:rPr>
              <w:t>% cd temp</w:t>
            </w:r>
          </w:p>
          <w:p w:rsidR="006536DD" w:rsidRPr="005E68DF" w:rsidRDefault="006536DD" w:rsidP="006536DD">
            <w:pPr>
              <w:keepNext/>
              <w:spacing w:after="0"/>
              <w:rPr>
                <w:rFonts w:ascii="Courier New" w:hAnsi="Courier New" w:cs="Courier New"/>
              </w:rPr>
            </w:pPr>
            <w:r w:rsidRPr="005E68DF">
              <w:rPr>
                <w:rFonts w:ascii="Courier New" w:hAnsi="Courier New" w:cs="Courier New"/>
              </w:rPr>
              <w:t>% git clone https://github.com/ngds/ckanext-ngds.git</w:t>
            </w:r>
          </w:p>
          <w:p w:rsidR="006536DD" w:rsidRPr="005E68DF" w:rsidRDefault="006536DD" w:rsidP="006536DD">
            <w:pPr>
              <w:keepNext/>
              <w:spacing w:after="0"/>
              <w:rPr>
                <w:rFonts w:ascii="Courier New" w:hAnsi="Courier New" w:cs="Courier New"/>
              </w:rPr>
            </w:pPr>
            <w:r w:rsidRPr="005E68DF">
              <w:rPr>
                <w:rFonts w:ascii="Courier New" w:hAnsi="Courier New" w:cs="Courier New"/>
              </w:rPr>
              <w:t>% cd ckanext-ngds/installation</w:t>
            </w:r>
          </w:p>
          <w:p w:rsidR="006536DD" w:rsidRPr="00415183" w:rsidRDefault="006536DD" w:rsidP="006536DD">
            <w:pPr>
              <w:keepNext/>
              <w:spacing w:after="0"/>
              <w:rPr>
                <w:rFonts w:cs="Courier New"/>
              </w:rPr>
            </w:pPr>
            <w:r w:rsidRPr="005E68DF">
              <w:rPr>
                <w:rFonts w:ascii="Courier New" w:hAnsi="Courier New" w:cs="Courier New"/>
              </w:rPr>
              <w:t>% sudo ./install_ngds.sh</w:t>
            </w:r>
          </w:p>
        </w:tc>
      </w:tr>
    </w:tbl>
    <w:p w:rsidR="00872F29" w:rsidRPr="00332B4E" w:rsidRDefault="00872F29" w:rsidP="00B93AD1">
      <w:pPr>
        <w:pStyle w:val="Heading2"/>
        <w:numPr>
          <w:ilvl w:val="1"/>
          <w:numId w:val="32"/>
        </w:numPr>
        <w:ind w:left="0" w:firstLine="0"/>
        <w:rPr>
          <w:bCs w:val="0"/>
          <w:noProof/>
        </w:rPr>
      </w:pPr>
      <w:bookmarkStart w:id="67" w:name="_Toc380734585"/>
      <w:r>
        <w:t>Start Apache Tomcat</w:t>
      </w:r>
      <w:bookmarkEnd w:id="67"/>
    </w:p>
    <w:p w:rsidR="00CD2406" w:rsidRPr="00FB6A10" w:rsidRDefault="00CD2406" w:rsidP="00872F29">
      <w:pPr>
        <w:spacing w:afterLines="100" w:after="240" w:line="240" w:lineRule="auto"/>
        <w:ind w:left="360"/>
        <w:outlineLvl w:val="1"/>
      </w:pPr>
      <w:bookmarkStart w:id="68" w:name="_Toc380734586"/>
      <w:r w:rsidRPr="00962782">
        <w:t>Start Apache Tomcat and execute the following commands:</w:t>
      </w:r>
      <w:bookmarkEnd w:id="68"/>
    </w:p>
    <w:tbl>
      <w:tblPr>
        <w:tblStyle w:val="TableGrid"/>
        <w:tblW w:w="0" w:type="auto"/>
        <w:tblLook w:val="04A0" w:firstRow="1" w:lastRow="0" w:firstColumn="1" w:lastColumn="0" w:noHBand="0" w:noVBand="1"/>
      </w:tblPr>
      <w:tblGrid>
        <w:gridCol w:w="9576"/>
      </w:tblGrid>
      <w:tr w:rsidR="00CD2406" w:rsidRPr="005E68DF" w:rsidTr="00F81925">
        <w:tc>
          <w:tcPr>
            <w:tcW w:w="9576" w:type="dxa"/>
            <w:shd w:val="pct5" w:color="auto" w:fill="auto"/>
          </w:tcPr>
          <w:p w:rsidR="00CD2406" w:rsidRPr="005E68DF" w:rsidRDefault="00CD2406" w:rsidP="00F81925">
            <w:pPr>
              <w:keepNext/>
              <w:spacing w:after="0"/>
              <w:rPr>
                <w:rFonts w:ascii="Courier New" w:hAnsi="Courier New" w:cs="Courier New"/>
              </w:rPr>
            </w:pPr>
            <w:r w:rsidRPr="005E68DF">
              <w:rPr>
                <w:rFonts w:ascii="Courier New" w:hAnsi="Courier New" w:cs="Courier New"/>
              </w:rPr>
              <w:t>% cd /opt</w:t>
            </w:r>
          </w:p>
          <w:p w:rsidR="00CD2406" w:rsidRPr="005E68DF" w:rsidRDefault="00CD2406" w:rsidP="00F81925">
            <w:pPr>
              <w:keepNext/>
              <w:spacing w:after="0"/>
              <w:rPr>
                <w:rFonts w:ascii="Courier New" w:hAnsi="Courier New" w:cs="Courier New"/>
              </w:rPr>
            </w:pPr>
            <w:r w:rsidRPr="005E68DF">
              <w:rPr>
                <w:rFonts w:ascii="Courier New" w:hAnsi="Courier New" w:cs="Courier New"/>
              </w:rPr>
              <w:t>% sudo chown –R ngds.ngds ngds</w:t>
            </w:r>
          </w:p>
          <w:p w:rsidR="00CD2406" w:rsidRPr="005E68DF" w:rsidRDefault="00CD2406" w:rsidP="00F81925">
            <w:pPr>
              <w:keepNext/>
              <w:spacing w:after="0"/>
              <w:rPr>
                <w:rFonts w:ascii="Courier New" w:hAnsi="Courier New" w:cs="Courier New"/>
              </w:rPr>
            </w:pPr>
            <w:r w:rsidRPr="005E68DF">
              <w:rPr>
                <w:rFonts w:ascii="Courier New" w:hAnsi="Courier New" w:cs="Courier New"/>
              </w:rPr>
              <w:t>% cd /opt/ngds/tomcat/bin</w:t>
            </w:r>
          </w:p>
          <w:p w:rsidR="00CD2406" w:rsidRPr="00415183" w:rsidRDefault="00CD2406" w:rsidP="00F81925">
            <w:pPr>
              <w:keepNext/>
              <w:spacing w:after="0"/>
              <w:rPr>
                <w:rFonts w:cs="Courier New"/>
              </w:rPr>
            </w:pPr>
            <w:r w:rsidRPr="005E68DF">
              <w:rPr>
                <w:rFonts w:ascii="Courier New" w:hAnsi="Courier New" w:cs="Courier New"/>
              </w:rPr>
              <w:t>% ./catalina.sh run</w:t>
            </w:r>
          </w:p>
        </w:tc>
      </w:tr>
    </w:tbl>
    <w:p w:rsidR="00CD2406" w:rsidRPr="00962782" w:rsidRDefault="00CD2406" w:rsidP="00415183">
      <w:pPr>
        <w:spacing w:afterLines="100" w:after="240" w:line="240" w:lineRule="auto"/>
      </w:pPr>
    </w:p>
    <w:p w:rsidR="00CD2406" w:rsidRPr="00FB6A10" w:rsidRDefault="00CD2406" w:rsidP="00415183">
      <w:pPr>
        <w:spacing w:afterLines="100" w:after="240" w:line="240" w:lineRule="auto"/>
      </w:pPr>
      <w:r w:rsidRPr="00FB6A10">
        <w:t xml:space="preserve">If the installation was performed correctly, the web-accessible interface provided by the </w:t>
      </w:r>
      <w:r w:rsidR="00DA4BC1" w:rsidRPr="00FB6A10">
        <w:rPr>
          <w:noProof/>
        </w:rPr>
        <w:t>NGDS Software Stack</w:t>
      </w:r>
      <w:r w:rsidR="00DA4BC1" w:rsidRPr="00FB6A10">
        <w:t xml:space="preserve"> </w:t>
      </w:r>
      <w:r w:rsidRPr="00FB6A10">
        <w:t>can be reached at:</w:t>
      </w:r>
    </w:p>
    <w:p w:rsidR="00CD2406" w:rsidRPr="00FB6A10" w:rsidRDefault="00CD2406" w:rsidP="00415183">
      <w:pPr>
        <w:spacing w:afterLines="100" w:after="240" w:line="240" w:lineRule="auto"/>
      </w:pPr>
      <w:r w:rsidRPr="00FB6A10">
        <w:tab/>
      </w:r>
      <w:r w:rsidR="008B0F03">
        <w:tab/>
      </w:r>
      <w:r w:rsidRPr="00FB6A10">
        <w:t>http://127.0.0.1/</w:t>
      </w:r>
    </w:p>
    <w:p w:rsidR="00CD2406" w:rsidRPr="00962782" w:rsidRDefault="00CD2406" w:rsidP="00415183">
      <w:pPr>
        <w:spacing w:afterLines="100" w:after="240" w:line="240" w:lineRule="auto"/>
      </w:pPr>
      <w:r w:rsidRPr="005E68DF">
        <w:t>Having navigated to the above address, perform the following:</w:t>
      </w:r>
    </w:p>
    <w:p w:rsidR="007E6C1C" w:rsidRPr="007E6C1C" w:rsidRDefault="007E6C1C"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69" w:name="_Toc380693522"/>
      <w:bookmarkStart w:id="70" w:name="_Toc380693711"/>
      <w:bookmarkStart w:id="71" w:name="_Toc380696924"/>
      <w:bookmarkStart w:id="72" w:name="_Toc380734587"/>
      <w:bookmarkEnd w:id="69"/>
      <w:bookmarkEnd w:id="70"/>
      <w:bookmarkEnd w:id="71"/>
      <w:bookmarkEnd w:id="72"/>
    </w:p>
    <w:p w:rsidR="007E6C1C" w:rsidRPr="007E6C1C" w:rsidRDefault="007E6C1C"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3" w:name="_Toc380693523"/>
      <w:bookmarkStart w:id="74" w:name="_Toc380693712"/>
      <w:bookmarkStart w:id="75" w:name="_Toc380696925"/>
      <w:bookmarkStart w:id="76" w:name="_Toc380734588"/>
      <w:bookmarkEnd w:id="73"/>
      <w:bookmarkEnd w:id="74"/>
      <w:bookmarkEnd w:id="75"/>
      <w:bookmarkEnd w:id="76"/>
    </w:p>
    <w:p w:rsidR="007E6C1C" w:rsidRPr="007E6C1C" w:rsidRDefault="007E6C1C"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7" w:name="_Toc380693524"/>
      <w:bookmarkStart w:id="78" w:name="_Toc380693713"/>
      <w:bookmarkStart w:id="79" w:name="_Toc380696926"/>
      <w:bookmarkStart w:id="80" w:name="_Toc380734589"/>
      <w:bookmarkEnd w:id="77"/>
      <w:bookmarkEnd w:id="78"/>
      <w:bookmarkEnd w:id="79"/>
      <w:bookmarkEnd w:id="80"/>
    </w:p>
    <w:p w:rsidR="007E6C1C" w:rsidRPr="007E6C1C" w:rsidRDefault="007E6C1C"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1" w:name="_Toc380693525"/>
      <w:bookmarkStart w:id="82" w:name="_Toc380693714"/>
      <w:bookmarkStart w:id="83" w:name="_Toc380696927"/>
      <w:bookmarkStart w:id="84" w:name="_Toc380734590"/>
      <w:bookmarkEnd w:id="81"/>
      <w:bookmarkEnd w:id="82"/>
      <w:bookmarkEnd w:id="83"/>
      <w:bookmarkEnd w:id="84"/>
    </w:p>
    <w:p w:rsidR="007E6C1C" w:rsidRPr="007E6C1C" w:rsidRDefault="007E6C1C"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5" w:name="_Toc380693526"/>
      <w:bookmarkStart w:id="86" w:name="_Toc380693715"/>
      <w:bookmarkStart w:id="87" w:name="_Toc380696928"/>
      <w:bookmarkStart w:id="88" w:name="_Toc380734591"/>
      <w:bookmarkEnd w:id="85"/>
      <w:bookmarkEnd w:id="86"/>
      <w:bookmarkEnd w:id="87"/>
      <w:bookmarkEnd w:id="88"/>
    </w:p>
    <w:p w:rsidR="00B62CDD" w:rsidRPr="00B62CDD" w:rsidRDefault="00B62CDD" w:rsidP="00B62CDD">
      <w:pPr>
        <w:pStyle w:val="ListParagraph"/>
        <w:keepNext/>
        <w:keepLines/>
        <w:numPr>
          <w:ilvl w:val="0"/>
          <w:numId w:val="43"/>
        </w:numPr>
        <w:spacing w:before="200" w:after="0"/>
        <w:contextualSpacing w:val="0"/>
        <w:outlineLvl w:val="2"/>
        <w:rPr>
          <w:rFonts w:asciiTheme="majorHAnsi" w:eastAsiaTheme="majorEastAsia" w:hAnsiTheme="majorHAnsi" w:cstheme="majorBidi"/>
          <w:b/>
          <w:bCs/>
          <w:vanish/>
          <w:color w:val="4F81BD" w:themeColor="accent1"/>
        </w:rPr>
      </w:pPr>
      <w:bookmarkStart w:id="89" w:name="_Toc380734592"/>
      <w:bookmarkEnd w:id="89"/>
    </w:p>
    <w:p w:rsidR="00B62CDD" w:rsidRPr="00B62CDD" w:rsidRDefault="00B62CDD" w:rsidP="00B62CDD">
      <w:pPr>
        <w:pStyle w:val="ListParagraph"/>
        <w:keepNext/>
        <w:keepLines/>
        <w:numPr>
          <w:ilvl w:val="0"/>
          <w:numId w:val="43"/>
        </w:numPr>
        <w:spacing w:before="200" w:after="0"/>
        <w:contextualSpacing w:val="0"/>
        <w:outlineLvl w:val="2"/>
        <w:rPr>
          <w:rFonts w:asciiTheme="majorHAnsi" w:eastAsiaTheme="majorEastAsia" w:hAnsiTheme="majorHAnsi" w:cstheme="majorBidi"/>
          <w:b/>
          <w:bCs/>
          <w:vanish/>
          <w:color w:val="4F81BD" w:themeColor="accent1"/>
        </w:rPr>
      </w:pPr>
      <w:bookmarkStart w:id="90" w:name="_Toc380734593"/>
      <w:bookmarkEnd w:id="90"/>
    </w:p>
    <w:p w:rsidR="00B62CDD" w:rsidRPr="00B62CDD" w:rsidRDefault="00B62CDD" w:rsidP="00B62CDD">
      <w:pPr>
        <w:pStyle w:val="ListParagraph"/>
        <w:keepNext/>
        <w:keepLines/>
        <w:numPr>
          <w:ilvl w:val="1"/>
          <w:numId w:val="43"/>
        </w:numPr>
        <w:spacing w:before="200" w:after="0"/>
        <w:contextualSpacing w:val="0"/>
        <w:outlineLvl w:val="2"/>
        <w:rPr>
          <w:rFonts w:asciiTheme="majorHAnsi" w:eastAsiaTheme="majorEastAsia" w:hAnsiTheme="majorHAnsi" w:cstheme="majorBidi"/>
          <w:b/>
          <w:bCs/>
          <w:vanish/>
          <w:color w:val="4F81BD" w:themeColor="accent1"/>
        </w:rPr>
      </w:pPr>
      <w:bookmarkStart w:id="91" w:name="_Toc380734594"/>
      <w:bookmarkEnd w:id="91"/>
    </w:p>
    <w:p w:rsidR="00B62CDD" w:rsidRPr="00B62CDD" w:rsidRDefault="00B62CDD" w:rsidP="00B62CDD">
      <w:pPr>
        <w:pStyle w:val="ListParagraph"/>
        <w:keepNext/>
        <w:keepLines/>
        <w:numPr>
          <w:ilvl w:val="1"/>
          <w:numId w:val="43"/>
        </w:numPr>
        <w:spacing w:before="200" w:after="0"/>
        <w:contextualSpacing w:val="0"/>
        <w:outlineLvl w:val="2"/>
        <w:rPr>
          <w:rFonts w:asciiTheme="majorHAnsi" w:eastAsiaTheme="majorEastAsia" w:hAnsiTheme="majorHAnsi" w:cstheme="majorBidi"/>
          <w:b/>
          <w:bCs/>
          <w:vanish/>
          <w:color w:val="4F81BD" w:themeColor="accent1"/>
        </w:rPr>
      </w:pPr>
      <w:bookmarkStart w:id="92" w:name="_Toc380734595"/>
      <w:bookmarkEnd w:id="92"/>
    </w:p>
    <w:p w:rsidR="00B62CDD" w:rsidRPr="00B62CDD" w:rsidRDefault="00B62CDD" w:rsidP="00B62CDD">
      <w:pPr>
        <w:pStyle w:val="ListParagraph"/>
        <w:keepNext/>
        <w:keepLines/>
        <w:numPr>
          <w:ilvl w:val="1"/>
          <w:numId w:val="43"/>
        </w:numPr>
        <w:spacing w:before="200" w:after="0"/>
        <w:contextualSpacing w:val="0"/>
        <w:outlineLvl w:val="2"/>
        <w:rPr>
          <w:rFonts w:asciiTheme="majorHAnsi" w:eastAsiaTheme="majorEastAsia" w:hAnsiTheme="majorHAnsi" w:cstheme="majorBidi"/>
          <w:b/>
          <w:bCs/>
          <w:vanish/>
          <w:color w:val="4F81BD" w:themeColor="accent1"/>
        </w:rPr>
      </w:pPr>
      <w:bookmarkStart w:id="93" w:name="_Toc380734596"/>
      <w:bookmarkEnd w:id="93"/>
    </w:p>
    <w:p w:rsidR="00B62CDD" w:rsidRPr="00B62CDD" w:rsidRDefault="00B62CDD" w:rsidP="00B62CDD">
      <w:pPr>
        <w:pStyle w:val="ListParagraph"/>
        <w:keepNext/>
        <w:keepLines/>
        <w:numPr>
          <w:ilvl w:val="1"/>
          <w:numId w:val="43"/>
        </w:numPr>
        <w:spacing w:before="200" w:after="0"/>
        <w:contextualSpacing w:val="0"/>
        <w:outlineLvl w:val="2"/>
        <w:rPr>
          <w:rFonts w:asciiTheme="majorHAnsi" w:eastAsiaTheme="majorEastAsia" w:hAnsiTheme="majorHAnsi" w:cstheme="majorBidi"/>
          <w:b/>
          <w:bCs/>
          <w:vanish/>
          <w:color w:val="4F81BD" w:themeColor="accent1"/>
        </w:rPr>
      </w:pPr>
      <w:bookmarkStart w:id="94" w:name="_Toc380734597"/>
      <w:bookmarkEnd w:id="94"/>
    </w:p>
    <w:p w:rsidR="00B62CDD" w:rsidRPr="00B62CDD" w:rsidRDefault="00B62CDD" w:rsidP="00B62CDD">
      <w:pPr>
        <w:pStyle w:val="ListParagraph"/>
        <w:keepNext/>
        <w:keepLines/>
        <w:numPr>
          <w:ilvl w:val="1"/>
          <w:numId w:val="43"/>
        </w:numPr>
        <w:spacing w:before="200" w:after="0"/>
        <w:contextualSpacing w:val="0"/>
        <w:outlineLvl w:val="2"/>
        <w:rPr>
          <w:rFonts w:asciiTheme="majorHAnsi" w:eastAsiaTheme="majorEastAsia" w:hAnsiTheme="majorHAnsi" w:cstheme="majorBidi"/>
          <w:b/>
          <w:bCs/>
          <w:vanish/>
          <w:color w:val="4F81BD" w:themeColor="accent1"/>
        </w:rPr>
      </w:pPr>
      <w:bookmarkStart w:id="95" w:name="_Toc380734598"/>
      <w:bookmarkEnd w:id="95"/>
    </w:p>
    <w:p w:rsidR="00332B4E" w:rsidRPr="00B62CDD" w:rsidRDefault="00332B4E" w:rsidP="00B62CDD">
      <w:pPr>
        <w:pStyle w:val="Heading3"/>
        <w:numPr>
          <w:ilvl w:val="2"/>
          <w:numId w:val="43"/>
        </w:numPr>
        <w:rPr>
          <w:rFonts w:asciiTheme="minorHAnsi" w:hAnsiTheme="minorHAnsi" w:cstheme="minorHAnsi"/>
        </w:rPr>
      </w:pPr>
      <w:bookmarkStart w:id="96" w:name="_Toc380734599"/>
      <w:r>
        <w:t>Log in with the following credentials:</w:t>
      </w:r>
      <w:bookmarkEnd w:id="96"/>
    </w:p>
    <w:p w:rsidR="00332B4E" w:rsidRPr="005E68DF" w:rsidRDefault="00332B4E" w:rsidP="00B93AD1">
      <w:pPr>
        <w:pStyle w:val="ListParagraph"/>
        <w:numPr>
          <w:ilvl w:val="1"/>
          <w:numId w:val="16"/>
        </w:numPr>
        <w:spacing w:afterLines="100" w:after="240" w:line="240" w:lineRule="auto"/>
      </w:pPr>
      <w:r w:rsidRPr="005E68DF">
        <w:t>Username: admin</w:t>
      </w:r>
    </w:p>
    <w:p w:rsidR="00332B4E" w:rsidRPr="005E68DF" w:rsidRDefault="00332B4E" w:rsidP="00B93AD1">
      <w:pPr>
        <w:pStyle w:val="ListParagraph"/>
        <w:numPr>
          <w:ilvl w:val="1"/>
          <w:numId w:val="16"/>
        </w:numPr>
        <w:spacing w:afterLines="100" w:after="240" w:line="240" w:lineRule="auto"/>
      </w:pPr>
      <w:r w:rsidRPr="005E68DF">
        <w:t>Password: admin</w:t>
      </w:r>
    </w:p>
    <w:p w:rsidR="00332B4E" w:rsidRPr="00B62CDD" w:rsidRDefault="00332B4E" w:rsidP="00B62CDD">
      <w:pPr>
        <w:pStyle w:val="Heading3"/>
        <w:numPr>
          <w:ilvl w:val="2"/>
          <w:numId w:val="43"/>
        </w:numPr>
        <w:rPr>
          <w:rFonts w:asciiTheme="minorHAnsi" w:hAnsiTheme="minorHAnsi" w:cstheme="minorHAnsi"/>
        </w:rPr>
      </w:pPr>
      <w:bookmarkStart w:id="97" w:name="_Toc380734600"/>
      <w:r w:rsidRPr="00B62CDD">
        <w:rPr>
          <w:rFonts w:asciiTheme="minorHAnsi" w:hAnsiTheme="minorHAnsi"/>
        </w:rPr>
        <w:t>Navigate to the following URL:</w:t>
      </w:r>
      <w:bookmarkEnd w:id="97"/>
    </w:p>
    <w:p w:rsidR="00332B4E" w:rsidRPr="005E68DF" w:rsidRDefault="00332B4E" w:rsidP="00B93AD1">
      <w:pPr>
        <w:pStyle w:val="ListParagraph"/>
        <w:numPr>
          <w:ilvl w:val="1"/>
          <w:numId w:val="15"/>
        </w:numPr>
        <w:spacing w:afterLines="100" w:after="240" w:line="240" w:lineRule="auto"/>
      </w:pPr>
      <w:r w:rsidRPr="00693D88">
        <w:t>http://127.0.0.1/organization</w:t>
      </w:r>
    </w:p>
    <w:p w:rsidR="00332B4E" w:rsidRPr="00B62CDD" w:rsidRDefault="00332B4E" w:rsidP="00B62CDD">
      <w:pPr>
        <w:pStyle w:val="Heading3"/>
        <w:numPr>
          <w:ilvl w:val="2"/>
          <w:numId w:val="43"/>
        </w:numPr>
        <w:rPr>
          <w:rFonts w:asciiTheme="minorHAnsi" w:hAnsiTheme="minorHAnsi" w:cstheme="minorHAnsi"/>
        </w:rPr>
      </w:pPr>
      <w:bookmarkStart w:id="98" w:name="_Toc380734601"/>
      <w:r w:rsidRPr="00B62CDD">
        <w:rPr>
          <w:rFonts w:asciiTheme="minorHAnsi" w:hAnsiTheme="minorHAnsi"/>
        </w:rPr>
        <w:t xml:space="preserve">Add a new organization; </w:t>
      </w:r>
      <w:r w:rsidR="00B62CDD">
        <w:rPr>
          <w:rFonts w:asciiTheme="minorHAnsi" w:hAnsiTheme="minorHAnsi"/>
        </w:rPr>
        <w:t xml:space="preserve">make </w:t>
      </w:r>
      <w:r w:rsidRPr="00B62CDD">
        <w:rPr>
          <w:rFonts w:asciiTheme="minorHAnsi" w:hAnsiTheme="minorHAnsi"/>
        </w:rPr>
        <w:t>the na</w:t>
      </w:r>
      <w:r w:rsidR="00B62CDD">
        <w:rPr>
          <w:rFonts w:asciiTheme="minorHAnsi" w:hAnsiTheme="minorHAnsi"/>
        </w:rPr>
        <w:t>me of the organization</w:t>
      </w:r>
      <w:r w:rsidRPr="00B62CDD">
        <w:rPr>
          <w:rFonts w:asciiTheme="minorHAnsi" w:hAnsiTheme="minorHAnsi"/>
        </w:rPr>
        <w:t>:</w:t>
      </w:r>
      <w:bookmarkEnd w:id="98"/>
    </w:p>
    <w:p w:rsidR="00332B4E" w:rsidRPr="005E68DF" w:rsidRDefault="00332B4E" w:rsidP="00B93AD1">
      <w:pPr>
        <w:pStyle w:val="ListParagraph"/>
        <w:numPr>
          <w:ilvl w:val="1"/>
          <w:numId w:val="15"/>
        </w:numPr>
        <w:spacing w:afterLines="100" w:after="240" w:line="240" w:lineRule="auto"/>
      </w:pPr>
      <w:r w:rsidRPr="005E68DF">
        <w:t>Public</w:t>
      </w:r>
    </w:p>
    <w:p w:rsidR="00F81925" w:rsidRPr="005E68DF" w:rsidRDefault="00F81925">
      <w:pPr>
        <w:spacing w:afterLines="100" w:after="240" w:line="240" w:lineRule="auto"/>
      </w:pPr>
      <w:r w:rsidRPr="00415183">
        <w:rPr>
          <w:b/>
        </w:rPr>
        <w:lastRenderedPageBreak/>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D03C98" w:rsidRPr="00415183" w:rsidRDefault="00D03C98" w:rsidP="00415183">
      <w:pPr>
        <w:pStyle w:val="Heading1"/>
        <w:spacing w:before="0" w:after="100" w:line="240" w:lineRule="auto"/>
        <w:rPr>
          <w:rFonts w:asciiTheme="minorHAnsi" w:hAnsiTheme="minorHAnsi"/>
        </w:rPr>
      </w:pPr>
      <w:bookmarkStart w:id="99" w:name="_Toc379537590"/>
      <w:bookmarkStart w:id="100" w:name="_Toc379537591"/>
      <w:bookmarkStart w:id="101" w:name="_Toc379537592"/>
      <w:bookmarkStart w:id="102" w:name="_Toc379537593"/>
      <w:bookmarkStart w:id="103" w:name="_Toc379537594"/>
      <w:bookmarkStart w:id="104" w:name="_Toc379537595"/>
      <w:bookmarkStart w:id="105" w:name="_Toc379537596"/>
      <w:bookmarkStart w:id="106" w:name="_Toc379537597"/>
      <w:bookmarkStart w:id="107" w:name="_Toc379537598"/>
      <w:bookmarkStart w:id="108" w:name="_Toc379537599"/>
      <w:bookmarkStart w:id="109" w:name="_Toc379537600"/>
      <w:bookmarkStart w:id="110" w:name="_Toc379537601"/>
      <w:bookmarkStart w:id="111" w:name="_Toc379537602"/>
      <w:bookmarkStart w:id="112" w:name="_Toc379537603"/>
      <w:bookmarkStart w:id="113" w:name="_Toc379537604"/>
      <w:bookmarkStart w:id="114" w:name="_Toc379537605"/>
      <w:bookmarkStart w:id="115" w:name="_Toc379537606"/>
      <w:bookmarkStart w:id="116" w:name="_Toc379537607"/>
      <w:bookmarkStart w:id="117" w:name="_Toc379537608"/>
      <w:bookmarkStart w:id="118" w:name="_Toc379537609"/>
      <w:bookmarkStart w:id="119" w:name="_Toc379537610"/>
      <w:bookmarkStart w:id="120" w:name="_Toc379537611"/>
      <w:bookmarkStart w:id="121" w:name="_Toc379537612"/>
      <w:bookmarkStart w:id="122" w:name="_Toc379537613"/>
      <w:bookmarkStart w:id="123" w:name="_Toc379537614"/>
      <w:bookmarkStart w:id="124" w:name="_Toc379537615"/>
      <w:bookmarkStart w:id="125" w:name="_Toc379537616"/>
      <w:bookmarkStart w:id="126" w:name="_Toc379537617"/>
      <w:bookmarkStart w:id="127" w:name="_Toc379537618"/>
      <w:bookmarkStart w:id="128" w:name="_Toc379537619"/>
      <w:bookmarkStart w:id="129" w:name="_Toc379537620"/>
      <w:bookmarkStart w:id="130" w:name="_Toc379537621"/>
      <w:bookmarkStart w:id="131" w:name="_Toc379537622"/>
      <w:bookmarkStart w:id="132" w:name="_Toc379537623"/>
      <w:bookmarkStart w:id="133" w:name="_Toc379537624"/>
      <w:bookmarkStart w:id="134" w:name="_Toc379537625"/>
      <w:bookmarkStart w:id="135" w:name="_Toc379537626"/>
      <w:bookmarkStart w:id="136" w:name="_Toc379537627"/>
      <w:bookmarkStart w:id="137" w:name="_Toc379537628"/>
      <w:bookmarkStart w:id="138" w:name="_Toc379537629"/>
      <w:bookmarkStart w:id="139" w:name="_Toc379537630"/>
      <w:bookmarkStart w:id="140" w:name="_Toc379537631"/>
      <w:bookmarkStart w:id="141" w:name="_Toc379537632"/>
      <w:bookmarkStart w:id="142" w:name="_Toc379537633"/>
      <w:bookmarkStart w:id="143" w:name="_Toc379537634"/>
      <w:bookmarkStart w:id="144" w:name="_Toc379537635"/>
      <w:bookmarkStart w:id="145" w:name="_Toc379537636"/>
      <w:bookmarkStart w:id="146" w:name="_Toc379537637"/>
      <w:bookmarkStart w:id="147" w:name="_Toc379537638"/>
      <w:bookmarkStart w:id="148" w:name="_Toc379537639"/>
      <w:bookmarkStart w:id="149" w:name="_Toc379537640"/>
      <w:bookmarkStart w:id="150" w:name="_Toc379537641"/>
      <w:bookmarkStart w:id="151" w:name="_Toc379537642"/>
      <w:bookmarkStart w:id="152" w:name="_Toc379537643"/>
      <w:bookmarkStart w:id="153" w:name="_Toc379537644"/>
      <w:bookmarkStart w:id="154" w:name="_Toc379537645"/>
      <w:bookmarkStart w:id="155" w:name="_Toc379537646"/>
      <w:bookmarkStart w:id="156" w:name="_Toc379537647"/>
      <w:bookmarkStart w:id="157" w:name="_Toc379537648"/>
      <w:bookmarkStart w:id="158" w:name="_Toc379537649"/>
      <w:bookmarkStart w:id="159" w:name="_Toc379537650"/>
      <w:bookmarkStart w:id="160" w:name="_Toc379537651"/>
      <w:bookmarkStart w:id="161" w:name="_Toc379537652"/>
      <w:bookmarkStart w:id="162" w:name="_Toc379537653"/>
      <w:bookmarkStart w:id="163" w:name="_Toc379537654"/>
      <w:bookmarkStart w:id="164" w:name="_Ref377463529"/>
      <w:bookmarkStart w:id="165" w:name="_Toc380734602"/>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r w:rsidRPr="00415183">
        <w:rPr>
          <w:rFonts w:asciiTheme="minorHAnsi" w:hAnsiTheme="minorHAnsi"/>
        </w:rPr>
        <w:t>Prerequisites</w:t>
      </w:r>
      <w:bookmarkEnd w:id="52"/>
      <w:bookmarkEnd w:id="53"/>
      <w:bookmarkEnd w:id="164"/>
      <w:bookmarkEnd w:id="165"/>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793177" w:rsidP="006900EA">
      <w:r>
        <w:t>Appendix A</w:t>
      </w:r>
      <w:r w:rsidR="006900EA" w:rsidRPr="005E68DF">
        <w:t xml:space="preserve"> of this document describes the steps necessary to create your own virtual </w:t>
      </w:r>
      <w:r w:rsidR="00C36D3F">
        <w:t>machine</w:t>
      </w:r>
      <w:r w:rsidR="00AE3578">
        <w:t xml:space="preserve"> and i</w:t>
      </w:r>
      <w:r w:rsidR="00AE3578">
        <w:t>n</w:t>
      </w:r>
      <w:r w:rsidR="00AE3578">
        <w:t xml:space="preserve">stall Ubuntu Linux; Section 4 of this document describes the steps necessary to </w:t>
      </w:r>
      <w:r w:rsidR="004D1A2B">
        <w:t>install the NGDS Sof</w:t>
      </w:r>
      <w:r w:rsidR="004D1A2B">
        <w:t>t</w:t>
      </w:r>
      <w:r w:rsidR="004D1A2B">
        <w:t xml:space="preserve">ware Stack as both a </w:t>
      </w:r>
      <w:r w:rsidR="004D1A2B">
        <w:rPr>
          <w:b/>
        </w:rPr>
        <w:t>publisher</w:t>
      </w:r>
      <w:r w:rsidR="004D1A2B">
        <w:t xml:space="preserve"> and </w:t>
      </w:r>
      <w:r w:rsidR="004D1A2B">
        <w:rPr>
          <w:b/>
        </w:rPr>
        <w:t>aggregator</w:t>
      </w:r>
      <w:r w:rsidR="004D1A2B">
        <w:t xml:space="preserve"> node</w:t>
      </w:r>
      <w:r w:rsidR="006900EA" w:rsidRPr="005E68DF">
        <w:t>.</w:t>
      </w:r>
    </w:p>
    <w:p w:rsidR="006D43CC" w:rsidRPr="00415183" w:rsidRDefault="006D43CC" w:rsidP="00415183">
      <w:pPr>
        <w:pStyle w:val="Heading1"/>
        <w:spacing w:before="0" w:after="100" w:line="240" w:lineRule="auto"/>
        <w:rPr>
          <w:rFonts w:asciiTheme="minorHAnsi" w:hAnsiTheme="minorHAnsi"/>
        </w:rPr>
      </w:pPr>
      <w:bookmarkStart w:id="166" w:name="_Toc379537656"/>
      <w:bookmarkStart w:id="167" w:name="_Toc379537657"/>
      <w:bookmarkStart w:id="168" w:name="_Toc379537658"/>
      <w:bookmarkStart w:id="169" w:name="_Toc379537659"/>
      <w:bookmarkStart w:id="170" w:name="_Toc379537660"/>
      <w:bookmarkStart w:id="171" w:name="_Toc379537661"/>
      <w:bookmarkStart w:id="172" w:name="_Toc379537691"/>
      <w:bookmarkStart w:id="173" w:name="_Toc378853151"/>
      <w:bookmarkStart w:id="174" w:name="_Toc379537692"/>
      <w:bookmarkStart w:id="175" w:name="_Ref377462812"/>
      <w:bookmarkStart w:id="176" w:name="_Toc377463032"/>
      <w:bookmarkStart w:id="177" w:name="_Toc380734603"/>
      <w:bookmarkEnd w:id="166"/>
      <w:bookmarkEnd w:id="167"/>
      <w:bookmarkEnd w:id="168"/>
      <w:bookmarkEnd w:id="169"/>
      <w:bookmarkEnd w:id="170"/>
      <w:bookmarkEnd w:id="171"/>
      <w:bookmarkEnd w:id="172"/>
      <w:bookmarkEnd w:id="173"/>
      <w:bookmarkEnd w:id="174"/>
      <w:r w:rsidRPr="00415183">
        <w:rPr>
          <w:rFonts w:asciiTheme="minorHAnsi" w:hAnsiTheme="minorHAnsi"/>
        </w:rPr>
        <w:t>Install the NGDS Software Stack</w:t>
      </w:r>
      <w:bookmarkEnd w:id="175"/>
      <w:bookmarkEnd w:id="176"/>
      <w:bookmarkEnd w:id="177"/>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xml:space="preserve">, </w:t>
      </w:r>
      <w:r w:rsidR="003D217D">
        <w:rPr>
          <w:rFonts w:asciiTheme="minorHAnsi" w:hAnsiTheme="minorHAnsi"/>
          <w:b/>
        </w:rPr>
        <w:t>Apache SOLR</w:t>
      </w:r>
      <w:r w:rsidR="003D217D">
        <w:rPr>
          <w:rFonts w:asciiTheme="minorHAnsi" w:hAnsiTheme="minorHAnsi"/>
        </w:rPr>
        <w:t xml:space="preserve">, and </w:t>
      </w:r>
      <w:r w:rsidR="003D217D">
        <w:rPr>
          <w:rFonts w:asciiTheme="minorHAnsi" w:hAnsiTheme="minorHAnsi"/>
          <w:b/>
        </w:rPr>
        <w:t>Geoserver</w:t>
      </w:r>
      <w:r w:rsidR="003D217D">
        <w:rPr>
          <w:rFonts w:asciiTheme="minorHAnsi" w:hAnsiTheme="minorHAnsi"/>
        </w:rPr>
        <w:t xml:space="preserve"> must be installed manually.</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w:lastRenderedPageBreak/>
        <mc:AlternateContent>
          <mc:Choice Requires="wpg">
            <w:drawing>
              <wp:anchor distT="0" distB="0" distL="114300" distR="114300" simplePos="0" relativeHeight="251765760" behindDoc="0" locked="0" layoutInCell="1" allowOverlap="1" wp14:anchorId="397B07DD" wp14:editId="3FE98440">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 xml:space="preserve">Ubuntu </w:t>
                                  </w:r>
                                </w:p>
                                <w:p w:rsidR="00A24ED1" w:rsidRPr="0017463B" w:rsidRDefault="00A24ED1"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GDAL</w:t>
                                  </w:r>
                                </w:p>
                                <w:p w:rsidR="00A24ED1" w:rsidRPr="0017463B" w:rsidRDefault="00A24ED1"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NGDS</w:t>
                                  </w:r>
                                </w:p>
                                <w:p w:rsidR="00A24ED1" w:rsidRPr="0017463B" w:rsidRDefault="00A24ED1" w:rsidP="0017463B">
                                  <w:pPr>
                                    <w:spacing w:after="0" w:line="240" w:lineRule="auto"/>
                                    <w:contextualSpacing/>
                                    <w:jc w:val="center"/>
                                    <w:rPr>
                                      <w:sz w:val="12"/>
                                    </w:rPr>
                                  </w:pPr>
                                  <w:r w:rsidRPr="0017463B">
                                    <w:rPr>
                                      <w:sz w:val="12"/>
                                    </w:rPr>
                                    <w:t>Harvester</w:t>
                                  </w:r>
                                </w:p>
                                <w:p w:rsidR="00A24ED1" w:rsidRPr="0017463B" w:rsidRDefault="00A24ED1"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Java Development Kit</w:t>
                                  </w:r>
                                </w:p>
                                <w:p w:rsidR="00A24ED1" w:rsidRPr="0017463B" w:rsidRDefault="00A24ED1"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 xml:space="preserve">Postgres </w:t>
                                  </w:r>
                                </w:p>
                                <w:p w:rsidR="00A24ED1" w:rsidRPr="0017463B" w:rsidRDefault="00A24ED1"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Apache Tomcat</w:t>
                                  </w:r>
                                </w:p>
                                <w:p w:rsidR="00A24ED1" w:rsidRPr="0017463B" w:rsidRDefault="00A24ED1"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Default="00A24ED1" w:rsidP="0017463B">
                                  <w:pPr>
                                    <w:spacing w:after="0" w:line="240" w:lineRule="auto"/>
                                    <w:contextualSpacing/>
                                    <w:jc w:val="center"/>
                                    <w:rPr>
                                      <w:sz w:val="12"/>
                                    </w:rPr>
                                  </w:pPr>
                                  <w:r>
                                    <w:rPr>
                                      <w:sz w:val="12"/>
                                    </w:rPr>
                                    <w:t>DatastoreR</w:t>
                                  </w:r>
                                </w:p>
                                <w:p w:rsidR="00A24ED1" w:rsidRPr="0017463B" w:rsidRDefault="00A24ED1"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D03A8A" w:rsidRDefault="00A24ED1" w:rsidP="0017463B">
                                  <w:pPr>
                                    <w:spacing w:after="0" w:line="240" w:lineRule="auto"/>
                                    <w:contextualSpacing/>
                                    <w:jc w:val="center"/>
                                    <w:rPr>
                                      <w:sz w:val="12"/>
                                    </w:rPr>
                                  </w:pPr>
                                  <w:r>
                                    <w:rPr>
                                      <w:sz w:val="12"/>
                                    </w:rPr>
                                    <w:t>Datastore</w:t>
                                  </w:r>
                                </w:p>
                                <w:p w:rsidR="00A24ED1" w:rsidRPr="0017463B" w:rsidRDefault="00A24ED1"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D03A8A" w:rsidRDefault="00A24ED1" w:rsidP="0017463B">
                                  <w:pPr>
                                    <w:spacing w:after="0" w:line="240" w:lineRule="auto"/>
                                    <w:contextualSpacing/>
                                    <w:jc w:val="center"/>
                                    <w:rPr>
                                      <w:sz w:val="12"/>
                                    </w:rPr>
                                  </w:pPr>
                                  <w:r>
                                    <w:rPr>
                                      <w:sz w:val="12"/>
                                    </w:rPr>
                                    <w:t>NGDS</w:t>
                                  </w:r>
                                </w:p>
                                <w:p w:rsidR="00A24ED1" w:rsidRPr="0017463B" w:rsidRDefault="00A24ED1"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Default="00A24ED1" w:rsidP="0017463B">
                                  <w:pPr>
                                    <w:spacing w:after="0" w:line="240" w:lineRule="auto"/>
                                    <w:contextualSpacing/>
                                    <w:jc w:val="center"/>
                                    <w:rPr>
                                      <w:sz w:val="12"/>
                                    </w:rPr>
                                  </w:pPr>
                                  <w:r>
                                    <w:rPr>
                                      <w:sz w:val="12"/>
                                    </w:rPr>
                                    <w:t>Spatial</w:t>
                                  </w:r>
                                </w:p>
                                <w:p w:rsidR="00A24ED1" w:rsidRPr="0017463B" w:rsidRDefault="00A24ED1"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Default="00A24ED1" w:rsidP="0017463B">
                                  <w:pPr>
                                    <w:spacing w:after="0" w:line="240" w:lineRule="auto"/>
                                    <w:contextualSpacing/>
                                    <w:jc w:val="center"/>
                                    <w:rPr>
                                      <w:sz w:val="12"/>
                                    </w:rPr>
                                  </w:pPr>
                                  <w:r>
                                    <w:rPr>
                                      <w:sz w:val="12"/>
                                    </w:rPr>
                                    <w:t>Importlib</w:t>
                                  </w:r>
                                </w:p>
                                <w:p w:rsidR="00A24ED1" w:rsidRPr="0017463B" w:rsidRDefault="00A24ED1"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Default="00A24ED1" w:rsidP="0017463B">
                                  <w:pPr>
                                    <w:spacing w:after="0" w:line="240" w:lineRule="auto"/>
                                    <w:contextualSpacing/>
                                    <w:jc w:val="center"/>
                                    <w:rPr>
                                      <w:sz w:val="12"/>
                                    </w:rPr>
                                  </w:pPr>
                                  <w:r>
                                    <w:rPr>
                                      <w:sz w:val="12"/>
                                    </w:rPr>
                                    <w:t>Apache</w:t>
                                  </w:r>
                                </w:p>
                                <w:p w:rsidR="00A24ED1" w:rsidRPr="0017463B" w:rsidRDefault="00A24ED1"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24ED1" w:rsidRPr="0017463B" w:rsidRDefault="00A24ED1"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A24ED1" w:rsidRPr="00F8738E" w:rsidRDefault="00A24ED1" w:rsidP="00415183">
                              <w:pPr>
                                <w:pStyle w:val="Caption"/>
                                <w:jc w:val="center"/>
                                <w:rPr>
                                  <w:noProof/>
                                </w:rPr>
                              </w:pPr>
                              <w:bookmarkStart w:id="178" w:name="_Toc380752013"/>
                              <w:r>
                                <w:t xml:space="preserve">Figure </w:t>
                              </w:r>
                              <w:r>
                                <w:fldChar w:fldCharType="begin"/>
                              </w:r>
                              <w:r>
                                <w:instrText xml:space="preserve"> SEQ Figure \* ARABIC </w:instrText>
                              </w:r>
                              <w:r>
                                <w:fldChar w:fldCharType="separate"/>
                              </w:r>
                              <w:r w:rsidR="009958E8">
                                <w:rPr>
                                  <w:noProof/>
                                </w:rPr>
                                <w:t>1</w:t>
                              </w:r>
                              <w:r>
                                <w:rPr>
                                  <w:noProof/>
                                </w:rPr>
                                <w:fldChar w:fldCharType="end"/>
                              </w:r>
                              <w:r>
                                <w:t>: NGDS Software Stack in Production Mode</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A24ED1" w:rsidRPr="0017463B" w:rsidRDefault="00A24ED1"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A24ED1" w:rsidRPr="0017463B" w:rsidRDefault="00A24ED1"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 xml:space="preserve">Ubuntu </w:t>
                            </w:r>
                          </w:p>
                          <w:p w:rsidR="00A24ED1" w:rsidRPr="0017463B" w:rsidRDefault="00A24ED1"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GDAL</w:t>
                            </w:r>
                          </w:p>
                          <w:p w:rsidR="00A24ED1" w:rsidRPr="0017463B" w:rsidRDefault="00A24ED1"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NGDS</w:t>
                            </w:r>
                          </w:p>
                          <w:p w:rsidR="00A24ED1" w:rsidRPr="0017463B" w:rsidRDefault="00A24ED1" w:rsidP="0017463B">
                            <w:pPr>
                              <w:spacing w:after="0" w:line="240" w:lineRule="auto"/>
                              <w:contextualSpacing/>
                              <w:jc w:val="center"/>
                              <w:rPr>
                                <w:sz w:val="12"/>
                              </w:rPr>
                            </w:pPr>
                            <w:r w:rsidRPr="0017463B">
                              <w:rPr>
                                <w:sz w:val="12"/>
                              </w:rPr>
                              <w:t>Harvester</w:t>
                            </w:r>
                          </w:p>
                          <w:p w:rsidR="00A24ED1" w:rsidRPr="0017463B" w:rsidRDefault="00A24ED1"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Java Development Kit</w:t>
                            </w:r>
                          </w:p>
                          <w:p w:rsidR="00A24ED1" w:rsidRPr="0017463B" w:rsidRDefault="00A24ED1"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 xml:space="preserve">Postgres </w:t>
                            </w:r>
                          </w:p>
                          <w:p w:rsidR="00A24ED1" w:rsidRPr="0017463B" w:rsidRDefault="00A24ED1"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Apache Tomcat</w:t>
                            </w:r>
                          </w:p>
                          <w:p w:rsidR="00A24ED1" w:rsidRPr="0017463B" w:rsidRDefault="00A24ED1"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A24ED1" w:rsidRPr="0017463B" w:rsidRDefault="00A24ED1"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A24ED1" w:rsidRDefault="00A24ED1" w:rsidP="0017463B">
                            <w:pPr>
                              <w:spacing w:after="0" w:line="240" w:lineRule="auto"/>
                              <w:contextualSpacing/>
                              <w:jc w:val="center"/>
                              <w:rPr>
                                <w:sz w:val="12"/>
                              </w:rPr>
                            </w:pPr>
                            <w:r>
                              <w:rPr>
                                <w:sz w:val="12"/>
                              </w:rPr>
                              <w:t>DatastoreR</w:t>
                            </w:r>
                          </w:p>
                          <w:p w:rsidR="00A24ED1" w:rsidRPr="0017463B" w:rsidRDefault="00A24ED1"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A24ED1" w:rsidRPr="00D03A8A" w:rsidRDefault="00A24ED1" w:rsidP="0017463B">
                            <w:pPr>
                              <w:spacing w:after="0" w:line="240" w:lineRule="auto"/>
                              <w:contextualSpacing/>
                              <w:jc w:val="center"/>
                              <w:rPr>
                                <w:sz w:val="12"/>
                              </w:rPr>
                            </w:pPr>
                            <w:r>
                              <w:rPr>
                                <w:sz w:val="12"/>
                              </w:rPr>
                              <w:t>Datastore</w:t>
                            </w:r>
                          </w:p>
                          <w:p w:rsidR="00A24ED1" w:rsidRPr="0017463B" w:rsidRDefault="00A24ED1"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A24ED1" w:rsidRPr="00D03A8A" w:rsidRDefault="00A24ED1" w:rsidP="0017463B">
                            <w:pPr>
                              <w:spacing w:after="0" w:line="240" w:lineRule="auto"/>
                              <w:contextualSpacing/>
                              <w:jc w:val="center"/>
                              <w:rPr>
                                <w:sz w:val="12"/>
                              </w:rPr>
                            </w:pPr>
                            <w:r>
                              <w:rPr>
                                <w:sz w:val="12"/>
                              </w:rPr>
                              <w:t>NGDS</w:t>
                            </w:r>
                          </w:p>
                          <w:p w:rsidR="00A24ED1" w:rsidRPr="0017463B" w:rsidRDefault="00A24ED1"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A24ED1" w:rsidRDefault="00A24ED1" w:rsidP="0017463B">
                            <w:pPr>
                              <w:spacing w:after="0" w:line="240" w:lineRule="auto"/>
                              <w:contextualSpacing/>
                              <w:jc w:val="center"/>
                              <w:rPr>
                                <w:sz w:val="12"/>
                              </w:rPr>
                            </w:pPr>
                            <w:r>
                              <w:rPr>
                                <w:sz w:val="12"/>
                              </w:rPr>
                              <w:t>Spatial</w:t>
                            </w:r>
                          </w:p>
                          <w:p w:rsidR="00A24ED1" w:rsidRPr="0017463B" w:rsidRDefault="00A24ED1"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A24ED1" w:rsidRDefault="00A24ED1" w:rsidP="0017463B">
                            <w:pPr>
                              <w:spacing w:after="0" w:line="240" w:lineRule="auto"/>
                              <w:contextualSpacing/>
                              <w:jc w:val="center"/>
                              <w:rPr>
                                <w:sz w:val="12"/>
                              </w:rPr>
                            </w:pPr>
                            <w:r>
                              <w:rPr>
                                <w:sz w:val="12"/>
                              </w:rPr>
                              <w:t>Importlib</w:t>
                            </w:r>
                          </w:p>
                          <w:p w:rsidR="00A24ED1" w:rsidRPr="0017463B" w:rsidRDefault="00A24ED1"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A24ED1" w:rsidRDefault="00A24ED1" w:rsidP="0017463B">
                            <w:pPr>
                              <w:spacing w:after="0" w:line="240" w:lineRule="auto"/>
                              <w:contextualSpacing/>
                              <w:jc w:val="center"/>
                              <w:rPr>
                                <w:sz w:val="12"/>
                              </w:rPr>
                            </w:pPr>
                            <w:r>
                              <w:rPr>
                                <w:sz w:val="12"/>
                              </w:rPr>
                              <w:t>Apache</w:t>
                            </w:r>
                          </w:p>
                          <w:p w:rsidR="00A24ED1" w:rsidRPr="0017463B" w:rsidRDefault="00A24ED1"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A24ED1" w:rsidRPr="0017463B" w:rsidRDefault="00A24ED1"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A24ED1" w:rsidRPr="00F8738E" w:rsidRDefault="00A24ED1" w:rsidP="00415183">
                        <w:pPr>
                          <w:pStyle w:val="Caption"/>
                          <w:jc w:val="center"/>
                          <w:rPr>
                            <w:noProof/>
                          </w:rPr>
                        </w:pPr>
                        <w:bookmarkStart w:id="179" w:name="_Toc380752013"/>
                        <w:r>
                          <w:t xml:space="preserve">Figure </w:t>
                        </w:r>
                        <w:r>
                          <w:fldChar w:fldCharType="begin"/>
                        </w:r>
                        <w:r>
                          <w:instrText xml:space="preserve"> SEQ Figure \* ARABIC </w:instrText>
                        </w:r>
                        <w:r>
                          <w:fldChar w:fldCharType="separate"/>
                        </w:r>
                        <w:r w:rsidR="009958E8">
                          <w:rPr>
                            <w:noProof/>
                          </w:rPr>
                          <w:t>1</w:t>
                        </w:r>
                        <w:r>
                          <w:rPr>
                            <w:noProof/>
                          </w:rPr>
                          <w:fldChar w:fldCharType="end"/>
                        </w:r>
                        <w:r>
                          <w:t>: NGDS Software Stack in Production Mode</w:t>
                        </w:r>
                        <w:bookmarkEnd w:id="179"/>
                      </w:p>
                    </w:txbxContent>
                  </v:textbox>
                </v:shape>
                <w10:wrap type="topAndBottom"/>
              </v:group>
            </w:pict>
          </mc:Fallback>
        </mc:AlternateContent>
      </w:r>
      <w:r w:rsidR="003D217D">
        <w:rPr>
          <w:rFonts w:asciiTheme="minorHAnsi" w:hAnsiTheme="minorHAnsi"/>
        </w:rPr>
        <w:t>Figure 14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Pr="00415183" w:rsidRDefault="006D43CC" w:rsidP="00415183">
      <w:pPr>
        <w:pStyle w:val="Body"/>
        <w:spacing w:before="0" w:after="100" w:line="240" w:lineRule="auto"/>
        <w:rPr>
          <w:rFonts w:asciiTheme="minorHAnsi" w:hAnsiTheme="minorHAnsi"/>
        </w:rPr>
      </w:pPr>
    </w:p>
    <w:p w:rsidR="003D0B95" w:rsidRPr="003D0B95" w:rsidRDefault="003D0B95" w:rsidP="00B93AD1">
      <w:pPr>
        <w:pStyle w:val="ListParagraph"/>
        <w:keepNext/>
        <w:keepLines/>
        <w:numPr>
          <w:ilvl w:val="0"/>
          <w:numId w:val="32"/>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80" w:name="_Toc380693532"/>
      <w:bookmarkStart w:id="181" w:name="_Toc380693721"/>
      <w:bookmarkStart w:id="182" w:name="_Toc380696934"/>
      <w:bookmarkStart w:id="183" w:name="_Toc380734604"/>
      <w:bookmarkEnd w:id="180"/>
      <w:bookmarkEnd w:id="181"/>
      <w:bookmarkEnd w:id="182"/>
      <w:bookmarkEnd w:id="183"/>
    </w:p>
    <w:p w:rsidR="003D0B95" w:rsidRPr="003D0B95" w:rsidRDefault="003D0B95" w:rsidP="00B93AD1">
      <w:pPr>
        <w:pStyle w:val="ListParagraph"/>
        <w:keepNext/>
        <w:keepLines/>
        <w:numPr>
          <w:ilvl w:val="0"/>
          <w:numId w:val="32"/>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84" w:name="_Toc380693722"/>
      <w:bookmarkStart w:id="185" w:name="_Toc380696935"/>
      <w:bookmarkStart w:id="186" w:name="_Toc380734605"/>
      <w:bookmarkEnd w:id="184"/>
      <w:bookmarkEnd w:id="185"/>
      <w:bookmarkEnd w:id="186"/>
    </w:p>
    <w:p w:rsidR="007A6178" w:rsidRPr="006A47B1" w:rsidRDefault="007A6178" w:rsidP="00B93AD1">
      <w:pPr>
        <w:pStyle w:val="Heading2"/>
        <w:numPr>
          <w:ilvl w:val="1"/>
          <w:numId w:val="32"/>
        </w:numPr>
        <w:rPr>
          <w:bCs w:val="0"/>
          <w:noProof/>
        </w:rPr>
      </w:pPr>
      <w:bookmarkStart w:id="187" w:name="_Toc380734606"/>
      <w:r>
        <w:rPr>
          <w:bCs w:val="0"/>
          <w:noProof/>
        </w:rPr>
        <w:t>Update Apt-Get</w:t>
      </w:r>
      <w:bookmarkEnd w:id="187"/>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e components listed in Section 3</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E41DE" w:rsidRPr="009E41DE" w:rsidRDefault="009E41DE" w:rsidP="009E41DE">
            <w:pPr>
              <w:spacing w:after="0"/>
              <w:rPr>
                <w:rFonts w:ascii="Courier New" w:hAnsi="Courier New" w:cs="Courier New"/>
              </w:rPr>
            </w:pPr>
            <w:r w:rsidRPr="009E41DE">
              <w:rPr>
                <w:rFonts w:ascii="Courier New" w:hAnsi="Courier New" w:cs="Courier New"/>
              </w:rPr>
              <w:t>% sudo apt-get update</w:t>
            </w:r>
          </w:p>
          <w:p w:rsidR="009E41DE" w:rsidRPr="009E41DE" w:rsidRDefault="009E41DE" w:rsidP="009E41DE">
            <w:pPr>
              <w:spacing w:after="0"/>
              <w:rPr>
                <w:rFonts w:ascii="Courier New" w:hAnsi="Courier New" w:cs="Courier New"/>
              </w:rPr>
            </w:pPr>
            <w:r w:rsidRPr="009E41DE">
              <w:rPr>
                <w:rFonts w:ascii="Courier New" w:hAnsi="Courier New" w:cs="Courier New"/>
              </w:rPr>
              <w:t>% sudo apt-get upgrade</w:t>
            </w:r>
          </w:p>
          <w:p w:rsidR="009E41DE" w:rsidRPr="009E41DE" w:rsidRDefault="009E41DE" w:rsidP="009E41DE">
            <w:pPr>
              <w:spacing w:after="0"/>
              <w:rPr>
                <w:rFonts w:ascii="Courier New" w:hAnsi="Courier New" w:cs="Courier New"/>
              </w:rPr>
            </w:pPr>
            <w:r w:rsidRPr="009E41DE">
              <w:rPr>
                <w:rFonts w:ascii="Courier New" w:hAnsi="Courier New" w:cs="Courier New"/>
              </w:rPr>
              <w:t>% sudo reboot</w:t>
            </w:r>
          </w:p>
          <w:p w:rsidR="009E41DE" w:rsidRPr="00415183" w:rsidRDefault="009E41DE" w:rsidP="00415183">
            <w:pPr>
              <w:spacing w:after="0"/>
              <w:rPr>
                <w:rFonts w:ascii="Courier New" w:hAnsi="Courier New" w:cs="Courier New"/>
              </w:rPr>
            </w:pPr>
            <w:r w:rsidRPr="009E41DE">
              <w:rPr>
                <w:rFonts w:ascii="Courier New" w:hAnsi="Courier New" w:cs="Courier New"/>
              </w:rPr>
              <w:t>% sudo apt-get upgrade</w:t>
            </w:r>
          </w:p>
        </w:tc>
      </w:tr>
    </w:tbl>
    <w:p w:rsidR="009E41DE" w:rsidRPr="00415183" w:rsidRDefault="009E41DE" w:rsidP="00415183">
      <w:pPr>
        <w:pStyle w:val="Body"/>
        <w:spacing w:before="0" w:after="100" w:line="240" w:lineRule="auto"/>
        <w:rPr>
          <w:rFonts w:asciiTheme="minorHAnsi" w:hAnsiTheme="minorHAnsi"/>
        </w:rPr>
      </w:pPr>
    </w:p>
    <w:p w:rsidR="006D43CC" w:rsidRPr="00415183" w:rsidRDefault="000C1CC7" w:rsidP="00415183">
      <w:pPr>
        <w:pStyle w:val="Body"/>
        <w:spacing w:before="0" w:after="100" w:line="240" w:lineRule="auto"/>
        <w:rPr>
          <w:rFonts w:asciiTheme="minorHAnsi" w:hAnsiTheme="minorHAnsi"/>
        </w:rPr>
      </w:pPr>
      <w:r>
        <w:rPr>
          <w:rFonts w:asciiTheme="minorHAnsi" w:hAnsiTheme="minorHAnsi"/>
        </w:rPr>
        <w:t>The</w:t>
      </w:r>
      <w:r w:rsidR="006D43CC" w:rsidRPr="00415183">
        <w:rPr>
          <w:rFonts w:asciiTheme="minorHAnsi" w:hAnsiTheme="minorHAnsi"/>
        </w:rPr>
        <w:t xml:space="preserve"> </w:t>
      </w:r>
      <w:r w:rsidR="006D43CC" w:rsidRPr="00415183">
        <w:rPr>
          <w:rFonts w:asciiTheme="minorHAnsi" w:hAnsiTheme="minorHAnsi"/>
          <w:b/>
        </w:rPr>
        <w:t>reboot</w:t>
      </w:r>
      <w:r w:rsidR="006D43CC" w:rsidRPr="00415183">
        <w:rPr>
          <w:rFonts w:asciiTheme="minorHAnsi" w:hAnsiTheme="minorHAnsi"/>
        </w:rPr>
        <w:t xml:space="preserve"> </w:t>
      </w:r>
      <w:r>
        <w:rPr>
          <w:rFonts w:asciiTheme="minorHAnsi" w:hAnsiTheme="minorHAnsi"/>
        </w:rPr>
        <w:t xml:space="preserve">command is used </w:t>
      </w:r>
      <w:r w:rsidR="006D43CC" w:rsidRPr="00415183">
        <w:rPr>
          <w:rFonts w:asciiTheme="minorHAnsi" w:hAnsiTheme="minorHAnsi"/>
        </w:rPr>
        <w:t xml:space="preserve">because some upgrades require </w:t>
      </w:r>
      <w:r>
        <w:rPr>
          <w:rFonts w:asciiTheme="minorHAnsi" w:hAnsiTheme="minorHAnsi"/>
        </w:rPr>
        <w:t>you to restart your</w:t>
      </w:r>
      <w:r w:rsidR="006D43CC" w:rsidRPr="00415183">
        <w:rPr>
          <w:rFonts w:asciiTheme="minorHAnsi" w:hAnsiTheme="minorHAnsi"/>
        </w:rPr>
        <w:t xml:space="preserve"> machine before </w:t>
      </w:r>
      <w:r>
        <w:rPr>
          <w:rFonts w:asciiTheme="minorHAnsi" w:hAnsiTheme="minorHAnsi"/>
        </w:rPr>
        <w:t>subs</w:t>
      </w:r>
      <w:r>
        <w:rPr>
          <w:rFonts w:asciiTheme="minorHAnsi" w:hAnsiTheme="minorHAnsi"/>
        </w:rPr>
        <w:t>e</w:t>
      </w:r>
      <w:r>
        <w:rPr>
          <w:rFonts w:asciiTheme="minorHAnsi" w:hAnsiTheme="minorHAnsi"/>
        </w:rPr>
        <w:t>quent</w:t>
      </w:r>
      <w:r w:rsidR="006D43CC" w:rsidRPr="00415183">
        <w:rPr>
          <w:rFonts w:asciiTheme="minorHAnsi" w:hAnsiTheme="minorHAnsi"/>
        </w:rPr>
        <w:t xml:space="preserve"> upgrades can be applied.</w:t>
      </w:r>
    </w:p>
    <w:p w:rsidR="001B1EFE" w:rsidRPr="006A47B1" w:rsidRDefault="001B1EFE" w:rsidP="00B93AD1">
      <w:pPr>
        <w:pStyle w:val="Heading2"/>
        <w:numPr>
          <w:ilvl w:val="1"/>
          <w:numId w:val="32"/>
        </w:numPr>
        <w:ind w:left="0" w:firstLine="0"/>
        <w:rPr>
          <w:bCs w:val="0"/>
          <w:noProof/>
        </w:rPr>
      </w:pPr>
      <w:bookmarkStart w:id="188" w:name="_Toc380734607"/>
      <w:r>
        <w:rPr>
          <w:bCs w:val="0"/>
          <w:noProof/>
        </w:rPr>
        <w:t>Install a Java Development Kit (JDK)</w:t>
      </w:r>
      <w:bookmarkEnd w:id="188"/>
    </w:p>
    <w:p w:rsidR="00835970" w:rsidRDefault="00407A6C" w:rsidP="00415183">
      <w:pPr>
        <w:pStyle w:val="Body"/>
        <w:spacing w:before="0" w:after="100" w:line="240" w:lineRule="auto"/>
        <w:rPr>
          <w:rFonts w:asciiTheme="minorHAnsi" w:hAnsiTheme="minorHAnsi"/>
        </w:rPr>
      </w:pPr>
      <w:r>
        <w:rPr>
          <w:rFonts w:asciiTheme="minorHAnsi" w:hAnsiTheme="minorHAnsi"/>
        </w:rPr>
        <w:t xml:space="preserve">The first component of the NGDS Software Stack is a Java Development Kit (JDK) of </w:t>
      </w:r>
      <w:r w:rsidR="00490008">
        <w:rPr>
          <w:rFonts w:asciiTheme="minorHAnsi" w:hAnsiTheme="minorHAnsi"/>
        </w:rPr>
        <w:t>your choice</w:t>
      </w:r>
      <w:r>
        <w:rPr>
          <w:rFonts w:asciiTheme="minorHAnsi" w:hAnsiTheme="minorHAnsi"/>
        </w:rPr>
        <w:t>; the Or</w:t>
      </w:r>
      <w:r>
        <w:rPr>
          <w:rFonts w:asciiTheme="minorHAnsi" w:hAnsiTheme="minorHAnsi"/>
        </w:rPr>
        <w:t>a</w:t>
      </w:r>
      <w:r>
        <w:rPr>
          <w:rFonts w:asciiTheme="minorHAnsi" w:hAnsiTheme="minorHAnsi"/>
        </w:rPr>
        <w:t>cle Hotspot JDK is re</w:t>
      </w:r>
      <w:r>
        <w:rPr>
          <w:rFonts w:asciiTheme="minorHAnsi" w:hAnsiTheme="minorHAnsi"/>
        </w:rPr>
        <w:t>c</w:t>
      </w:r>
      <w:r>
        <w:rPr>
          <w:rFonts w:asciiTheme="minorHAnsi" w:hAnsiTheme="minorHAnsi"/>
        </w:rPr>
        <w:t>ommended.</w:t>
      </w:r>
    </w:p>
    <w:p w:rsidR="00835970" w:rsidRDefault="00407A6C" w:rsidP="00415183">
      <w:pPr>
        <w:pStyle w:val="Body"/>
        <w:spacing w:before="0" w:after="100" w:line="240" w:lineRule="auto"/>
        <w:rPr>
          <w:rFonts w:asciiTheme="minorHAnsi" w:hAnsiTheme="minorHAnsi"/>
        </w:rPr>
      </w:pPr>
      <w:r>
        <w:rPr>
          <w:rFonts w:asciiTheme="minorHAnsi" w:hAnsiTheme="minorHAnsi"/>
        </w:rPr>
        <w:t>To install the Oracle Hotspot JDK, you will need to download an archive</w:t>
      </w:r>
      <w:r w:rsidR="006D43CC" w:rsidRPr="00415183">
        <w:rPr>
          <w:rFonts w:asciiTheme="minorHAnsi" w:hAnsiTheme="minorHAnsi"/>
        </w:rPr>
        <w:t xml:space="preserve"> from the Oracle </w:t>
      </w:r>
      <w:r>
        <w:rPr>
          <w:rFonts w:asciiTheme="minorHAnsi" w:hAnsiTheme="minorHAnsi"/>
        </w:rPr>
        <w:t>website</w:t>
      </w:r>
      <w:r w:rsidR="006D43CC" w:rsidRPr="00415183">
        <w:rPr>
          <w:rFonts w:asciiTheme="minorHAnsi" w:hAnsiTheme="minorHAnsi"/>
        </w:rPr>
        <w:t>:</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hyperlink r:id="rId33" w:history="1">
        <w:r w:rsidR="006D43CC" w:rsidRPr="00415183">
          <w:rPr>
            <w:rStyle w:val="Hyperlink"/>
            <w:rFonts w:asciiTheme="minorHAnsi" w:hAnsiTheme="minorHAnsi"/>
          </w:rPr>
          <w:t>http://www.oracle.com/technetwork/java/javase/downloads/index.html</w:t>
        </w:r>
      </w:hyperlink>
    </w:p>
    <w:p w:rsidR="00835970" w:rsidRDefault="006D43CC" w:rsidP="00415183">
      <w:pPr>
        <w:pStyle w:val="Body"/>
        <w:spacing w:before="0" w:after="100" w:line="240" w:lineRule="auto"/>
        <w:rPr>
          <w:rFonts w:asciiTheme="minorHAnsi" w:hAnsiTheme="minorHAnsi"/>
        </w:rPr>
      </w:pPr>
      <w:r w:rsidRPr="00415183">
        <w:rPr>
          <w:rFonts w:asciiTheme="minorHAnsi" w:hAnsiTheme="minorHAnsi"/>
        </w:rPr>
        <w:lastRenderedPageBreak/>
        <w:t>Be sure to download the 64</w:t>
      </w:r>
      <w:r w:rsidR="00835970">
        <w:rPr>
          <w:rFonts w:asciiTheme="minorHAnsi" w:hAnsiTheme="minorHAnsi"/>
        </w:rPr>
        <w:t>-</w:t>
      </w:r>
      <w:r w:rsidRPr="00415183">
        <w:rPr>
          <w:rFonts w:asciiTheme="minorHAnsi" w:hAnsiTheme="minorHAnsi"/>
        </w:rPr>
        <w:t>bit version. At the time of writing of this document</w:t>
      </w:r>
      <w:r w:rsidR="00C111FB">
        <w:rPr>
          <w:rFonts w:asciiTheme="minorHAnsi" w:hAnsiTheme="minorHAnsi"/>
        </w:rPr>
        <w:t xml:space="preserve">, the most up-to-date Oracle JDK 64-bit archive </w:t>
      </w:r>
      <w:r w:rsidRPr="00415183">
        <w:rPr>
          <w:rFonts w:asciiTheme="minorHAnsi" w:hAnsiTheme="minorHAnsi"/>
        </w:rPr>
        <w:t>is:</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6D43CC" w:rsidRPr="00415183">
        <w:rPr>
          <w:rFonts w:asciiTheme="minorHAnsi" w:hAnsiTheme="minorHAnsi"/>
        </w:rPr>
        <w:t>jdk-7u45-linux-x64.tar.gz</w:t>
      </w:r>
    </w:p>
    <w:p w:rsidR="006D43CC" w:rsidRDefault="00835970" w:rsidP="00415183">
      <w:pPr>
        <w:pStyle w:val="Body"/>
        <w:spacing w:before="0" w:after="100" w:line="240" w:lineRule="auto"/>
        <w:rPr>
          <w:rFonts w:asciiTheme="minorHAnsi" w:hAnsiTheme="minorHAnsi"/>
        </w:rPr>
      </w:pPr>
      <w:r>
        <w:rPr>
          <w:rFonts w:asciiTheme="minorHAnsi" w:hAnsiTheme="minorHAnsi"/>
        </w:rPr>
        <w:t>After downloading the</w:t>
      </w:r>
      <w:r w:rsidR="00C111FB">
        <w:rPr>
          <w:rFonts w:asciiTheme="minorHAnsi" w:hAnsiTheme="minorHAnsi"/>
        </w:rPr>
        <w:t xml:space="preserve"> archive, extract it by opening an Ubuntu Linux terminal and executing the follo</w:t>
      </w:r>
      <w:r w:rsidR="00C111FB">
        <w:rPr>
          <w:rFonts w:asciiTheme="minorHAnsi" w:hAnsiTheme="minorHAnsi"/>
        </w:rPr>
        <w:t>w</w:t>
      </w:r>
      <w:r w:rsidR="00C111FB">
        <w:rPr>
          <w:rFonts w:asciiTheme="minorHAnsi" w:hAnsiTheme="minorHAnsi"/>
        </w:rPr>
        <w:t>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C03A67" w:rsidTr="005B5568">
        <w:tc>
          <w:tcPr>
            <w:tcW w:w="9576" w:type="dxa"/>
            <w:shd w:val="pct5" w:color="auto" w:fill="auto"/>
          </w:tcPr>
          <w:p w:rsidR="00C111FB" w:rsidRPr="00C111FB" w:rsidRDefault="00C111FB" w:rsidP="00C111FB">
            <w:pPr>
              <w:spacing w:after="0"/>
              <w:rPr>
                <w:rFonts w:ascii="Courier New" w:hAnsi="Courier New" w:cs="Courier New"/>
              </w:rPr>
            </w:pPr>
            <w:r w:rsidRPr="00C111FB">
              <w:rPr>
                <w:rFonts w:ascii="Courier New" w:hAnsi="Courier New" w:cs="Courier New"/>
              </w:rPr>
              <w:t>% cd /opt</w:t>
            </w:r>
          </w:p>
          <w:p w:rsidR="00C111FB" w:rsidRPr="00C111FB" w:rsidRDefault="00C111FB" w:rsidP="00C111FB">
            <w:pPr>
              <w:spacing w:after="0"/>
              <w:rPr>
                <w:rFonts w:ascii="Courier New" w:hAnsi="Courier New" w:cs="Courier New"/>
              </w:rPr>
            </w:pPr>
            <w:r w:rsidRPr="00C111FB">
              <w:rPr>
                <w:rFonts w:ascii="Courier New" w:hAnsi="Courier New" w:cs="Courier New"/>
              </w:rPr>
              <w:t>% sudo tar xvfz ~/Downloads/jdk-7u45-linux-x64.tar.gz</w:t>
            </w:r>
          </w:p>
          <w:p w:rsidR="00C111FB" w:rsidRPr="00415183" w:rsidRDefault="00C111FB" w:rsidP="005B5568">
            <w:pPr>
              <w:spacing w:after="0"/>
              <w:rPr>
                <w:rFonts w:ascii="Courier New" w:hAnsi="Courier New" w:cs="Courier New"/>
                <w:lang w:val="es-ES"/>
              </w:rPr>
            </w:pPr>
            <w:r w:rsidRPr="00C111FB">
              <w:rPr>
                <w:rFonts w:ascii="Courier New" w:hAnsi="Courier New" w:cs="Courier New"/>
                <w:lang w:val="es-ES"/>
              </w:rPr>
              <w:t>% sudo ln –s jdk-7u45-linux-x64 jdk</w:t>
            </w:r>
          </w:p>
        </w:tc>
      </w:tr>
    </w:tbl>
    <w:p w:rsidR="00C111FB" w:rsidRPr="00415183" w:rsidRDefault="00C111FB" w:rsidP="00415183">
      <w:pPr>
        <w:pStyle w:val="Body"/>
        <w:spacing w:before="0" w:after="100" w:line="240" w:lineRule="auto"/>
        <w:rPr>
          <w:rFonts w:asciiTheme="minorHAnsi" w:hAnsiTheme="minorHAnsi"/>
        </w:rPr>
      </w:pPr>
    </w:p>
    <w:p w:rsidR="006D43CC" w:rsidRDefault="005660CE" w:rsidP="00415183">
      <w:pPr>
        <w:pStyle w:val="Body"/>
        <w:spacing w:before="0" w:after="100" w:line="240" w:lineRule="auto"/>
        <w:rPr>
          <w:rFonts w:asciiTheme="minorHAnsi" w:hAnsiTheme="minorHAnsi"/>
        </w:rPr>
      </w:pPr>
      <w:r>
        <w:rPr>
          <w:rFonts w:asciiTheme="minorHAnsi" w:hAnsiTheme="minorHAnsi"/>
        </w:rPr>
        <w:t xml:space="preserve">Navigate to the </w:t>
      </w:r>
      <w:r w:rsidR="006D43CC" w:rsidRPr="00415183">
        <w:rPr>
          <w:rFonts w:asciiTheme="minorHAnsi" w:hAnsiTheme="minorHAnsi"/>
          <w:b/>
        </w:rPr>
        <w:t>etc</w:t>
      </w:r>
      <w:r>
        <w:rPr>
          <w:rFonts w:asciiTheme="minorHAnsi" w:hAnsiTheme="minorHAnsi"/>
        </w:rPr>
        <w:t xml:space="preserve"> directory and use a text editor to edit the </w:t>
      </w:r>
      <w:r>
        <w:rPr>
          <w:rFonts w:asciiTheme="minorHAnsi" w:hAnsiTheme="minorHAnsi"/>
          <w:b/>
        </w:rPr>
        <w:t xml:space="preserve">environment </w:t>
      </w:r>
      <w:r>
        <w:rPr>
          <w:rFonts w:asciiTheme="minorHAnsi" w:hAnsiTheme="minorHAnsi"/>
        </w:rPr>
        <w:t>file there. A</w:t>
      </w:r>
      <w:r w:rsidR="006D43CC" w:rsidRPr="00415183">
        <w:rPr>
          <w:rFonts w:asciiTheme="minorHAnsi" w:hAnsiTheme="minorHAnsi"/>
        </w:rPr>
        <w:t>dd the enviro</w:t>
      </w:r>
      <w:r w:rsidR="006D43CC" w:rsidRPr="00415183">
        <w:rPr>
          <w:rFonts w:asciiTheme="minorHAnsi" w:hAnsiTheme="minorHAnsi"/>
        </w:rPr>
        <w:t>n</w:t>
      </w:r>
      <w:r w:rsidR="006D43CC" w:rsidRPr="00415183">
        <w:rPr>
          <w:rFonts w:asciiTheme="minorHAnsi" w:hAnsiTheme="minorHAnsi"/>
        </w:rPr>
        <w:t>ment variable JAVA_HOME and mo</w:t>
      </w:r>
      <w:r w:rsidR="00B1462A" w:rsidRPr="00415183">
        <w:rPr>
          <w:rFonts w:asciiTheme="minorHAnsi" w:hAnsiTheme="minorHAnsi"/>
        </w:rPr>
        <w:t>d</w:t>
      </w:r>
      <w:r w:rsidR="006D43CC" w:rsidRPr="00415183">
        <w:rPr>
          <w:rFonts w:asciiTheme="minorHAnsi" w:hAnsiTheme="minorHAnsi"/>
        </w:rPr>
        <w:t xml:space="preserve">ify the PATH variable so </w:t>
      </w:r>
      <w:r w:rsidR="00490008">
        <w:rPr>
          <w:rFonts w:asciiTheme="minorHAnsi" w:hAnsiTheme="minorHAnsi"/>
        </w:rPr>
        <w:t>it appears as follows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490008" w:rsidRPr="00C03A67" w:rsidTr="005B5568">
        <w:tc>
          <w:tcPr>
            <w:tcW w:w="9576" w:type="dxa"/>
            <w:shd w:val="pct5" w:color="auto" w:fill="auto"/>
          </w:tcPr>
          <w:p w:rsidR="00490008" w:rsidRPr="00490008" w:rsidRDefault="00490008" w:rsidP="00490008">
            <w:pPr>
              <w:spacing w:after="0"/>
              <w:rPr>
                <w:rFonts w:ascii="Courier New" w:hAnsi="Courier New" w:cs="Courier New"/>
              </w:rPr>
            </w:pPr>
            <w:r w:rsidRPr="00490008">
              <w:rPr>
                <w:rFonts w:ascii="Courier New" w:hAnsi="Courier New" w:cs="Courier New"/>
              </w:rPr>
              <w:t>PATH=/opt/jdk/bin:&lt;previous path value&gt;</w:t>
            </w:r>
          </w:p>
          <w:p w:rsidR="00490008" w:rsidRPr="00415183" w:rsidRDefault="00490008" w:rsidP="005B5568">
            <w:pPr>
              <w:spacing w:after="0"/>
              <w:rPr>
                <w:rFonts w:ascii="Courier New" w:hAnsi="Courier New" w:cs="Courier New"/>
              </w:rPr>
            </w:pPr>
            <w:r w:rsidRPr="00490008">
              <w:rPr>
                <w:rFonts w:ascii="Courier New" w:hAnsi="Courier New" w:cs="Courier New"/>
              </w:rPr>
              <w:t>JAVA_HOME=/opt/jdk</w:t>
            </w:r>
          </w:p>
        </w:tc>
      </w:tr>
    </w:tbl>
    <w:p w:rsidR="001A72D1" w:rsidRPr="00415183" w:rsidRDefault="001A72D1" w:rsidP="00415183">
      <w:pPr>
        <w:pStyle w:val="Body"/>
        <w:spacing w:before="0" w:after="100" w:line="240" w:lineRule="auto"/>
        <w:rPr>
          <w:rFonts w:asciiTheme="minorHAnsi" w:hAnsiTheme="minorHAnsi"/>
        </w:rPr>
      </w:pPr>
    </w:p>
    <w:p w:rsidR="00490008" w:rsidRDefault="006D43CC" w:rsidP="00415183">
      <w:pPr>
        <w:pStyle w:val="Body"/>
        <w:spacing w:before="0" w:after="100" w:line="240" w:lineRule="auto"/>
        <w:rPr>
          <w:rFonts w:asciiTheme="minorHAnsi" w:hAnsiTheme="minorHAnsi"/>
        </w:rPr>
      </w:pPr>
      <w:r w:rsidRPr="00415183">
        <w:rPr>
          <w:rFonts w:asciiTheme="minorHAnsi" w:hAnsiTheme="minorHAnsi"/>
        </w:rPr>
        <w:t>To make sure that all changes are in effect reboot the system</w:t>
      </w:r>
      <w:r w:rsidR="005660CE">
        <w:rPr>
          <w:rFonts w:asciiTheme="minorHAnsi" w:hAnsiTheme="minorHAnsi"/>
        </w:rPr>
        <w:t>, open an Ubuntu Linux termal, and</w:t>
      </w:r>
      <w:r w:rsidRPr="00415183">
        <w:rPr>
          <w:rFonts w:asciiTheme="minorHAnsi" w:hAnsiTheme="minorHAnsi"/>
        </w:rPr>
        <w:t xml:space="preserve"> execute</w:t>
      </w:r>
      <w:r w:rsidR="005660CE">
        <w:rPr>
          <w:rFonts w:asciiTheme="minorHAnsi" w:hAnsiTheme="minorHAnsi"/>
        </w:rPr>
        <w:t xml:space="preserve"> the following co</w:t>
      </w:r>
      <w:r w:rsidR="005660CE">
        <w:rPr>
          <w:rFonts w:asciiTheme="minorHAnsi" w:hAnsiTheme="minorHAnsi"/>
        </w:rPr>
        <w:t>m</w:t>
      </w:r>
      <w:r w:rsidR="005660CE">
        <w:rPr>
          <w:rFonts w:asciiTheme="minorHAnsi" w:hAnsiTheme="minorHAnsi"/>
        </w:rPr>
        <w:t>mand</w:t>
      </w:r>
      <w:r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660CE" w:rsidRPr="00C03A67" w:rsidTr="005B5568">
        <w:tc>
          <w:tcPr>
            <w:tcW w:w="9576" w:type="dxa"/>
            <w:shd w:val="pct5" w:color="auto" w:fill="auto"/>
          </w:tcPr>
          <w:p w:rsidR="005660CE" w:rsidRPr="00415183" w:rsidRDefault="005660CE" w:rsidP="005B5568">
            <w:pPr>
              <w:spacing w:after="0"/>
              <w:rPr>
                <w:rFonts w:ascii="Courier New" w:hAnsi="Courier New" w:cs="Courier New"/>
              </w:rPr>
            </w:pPr>
            <w:r w:rsidRPr="005660CE">
              <w:rPr>
                <w:rFonts w:ascii="Courier New" w:hAnsi="Courier New" w:cs="Courier New"/>
              </w:rPr>
              <w:t>% java –version</w:t>
            </w:r>
          </w:p>
        </w:tc>
      </w:tr>
    </w:tbl>
    <w:p w:rsidR="00490008" w:rsidRPr="00415183" w:rsidRDefault="00490008" w:rsidP="00415183">
      <w:pPr>
        <w:pStyle w:val="Body"/>
        <w:spacing w:before="0" w:after="100" w:line="240" w:lineRule="auto"/>
        <w:rPr>
          <w:rFonts w:asciiTheme="minorHAnsi" w:hAnsiTheme="minorHAnsi"/>
        </w:rPr>
      </w:pPr>
    </w:p>
    <w:p w:rsidR="006D43CC" w:rsidRDefault="006D43CC" w:rsidP="00415183">
      <w:pPr>
        <w:pStyle w:val="Body"/>
        <w:spacing w:before="0" w:after="100" w:line="240" w:lineRule="auto"/>
        <w:rPr>
          <w:rFonts w:asciiTheme="minorHAnsi" w:hAnsiTheme="minorHAnsi"/>
        </w:rPr>
      </w:pPr>
      <w:r w:rsidRPr="00415183">
        <w:rPr>
          <w:rFonts w:asciiTheme="minorHAnsi" w:hAnsiTheme="minorHAnsi"/>
        </w:rPr>
        <w:t xml:space="preserve">The command should return </w:t>
      </w:r>
      <w:r w:rsidR="005660CE">
        <w:rPr>
          <w:rFonts w:asciiTheme="minorHAnsi" w:hAnsiTheme="minorHAnsi"/>
        </w:rPr>
        <w:t>a</w:t>
      </w:r>
      <w:r w:rsidRPr="00415183">
        <w:rPr>
          <w:rFonts w:asciiTheme="minorHAnsi" w:hAnsiTheme="minorHAnsi"/>
        </w:rPr>
        <w:t xml:space="preserve"> version number of the installed </w:t>
      </w:r>
      <w:r w:rsidR="005660CE">
        <w:rPr>
          <w:rFonts w:asciiTheme="minorHAnsi" w:hAnsiTheme="minorHAnsi"/>
        </w:rPr>
        <w:t>JDK</w:t>
      </w:r>
      <w:r w:rsidRPr="00415183">
        <w:rPr>
          <w:rFonts w:asciiTheme="minorHAnsi" w:hAnsiTheme="minorHAnsi"/>
        </w:rPr>
        <w:t>.</w:t>
      </w:r>
    </w:p>
    <w:p w:rsidR="00433647" w:rsidRPr="00415183" w:rsidRDefault="00433647" w:rsidP="00415183">
      <w:pPr>
        <w:pStyle w:val="Body"/>
        <w:spacing w:before="0" w:after="100" w:line="240" w:lineRule="auto"/>
        <w:rPr>
          <w:rFonts w:asciiTheme="minorHAnsi" w:hAnsiTheme="minorHAnsi"/>
        </w:rPr>
      </w:pPr>
    </w:p>
    <w:p w:rsidR="00623D11" w:rsidRPr="006A47B1" w:rsidRDefault="00623D11" w:rsidP="00B93AD1">
      <w:pPr>
        <w:pStyle w:val="Heading2"/>
        <w:numPr>
          <w:ilvl w:val="1"/>
          <w:numId w:val="32"/>
        </w:numPr>
        <w:ind w:left="0" w:firstLine="0"/>
        <w:rPr>
          <w:bCs w:val="0"/>
          <w:noProof/>
        </w:rPr>
      </w:pPr>
      <w:bookmarkStart w:id="189" w:name="_Toc380734608"/>
      <w:r>
        <w:rPr>
          <w:bCs w:val="0"/>
          <w:noProof/>
        </w:rPr>
        <w:t>Install Git</w:t>
      </w:r>
      <w:bookmarkEnd w:id="189"/>
    </w:p>
    <w:p w:rsidR="000A10C2" w:rsidRDefault="000A10C2" w:rsidP="00415183">
      <w:pPr>
        <w:pStyle w:val="Body"/>
        <w:spacing w:before="0" w:after="100" w:line="240" w:lineRule="auto"/>
        <w:rPr>
          <w:rFonts w:asciiTheme="minorHAnsi" w:hAnsiTheme="minorHAnsi"/>
        </w:rPr>
      </w:pPr>
      <w:r>
        <w:rPr>
          <w:rFonts w:asciiTheme="minorHAnsi" w:hAnsiTheme="minorHAnsi"/>
        </w:rPr>
        <w:t xml:space="preserve">To install the </w:t>
      </w:r>
      <w:r w:rsidRPr="00415183">
        <w:rPr>
          <w:rFonts w:asciiTheme="minorHAnsi" w:hAnsiTheme="minorHAnsi"/>
          <w:b/>
        </w:rPr>
        <w:t>git</w:t>
      </w:r>
      <w:r>
        <w:rPr>
          <w:rFonts w:asciiTheme="minorHAnsi" w:hAnsiTheme="minorHAnsi"/>
        </w:rPr>
        <w:t xml:space="preserve"> program, make sure you are logged in as </w:t>
      </w:r>
      <w:r w:rsidRPr="00D463E8">
        <w:rPr>
          <w:rFonts w:asciiTheme="minorHAnsi" w:hAnsiTheme="minorHAnsi"/>
          <w:b/>
        </w:rPr>
        <w:t>ngds</w:t>
      </w:r>
      <w:r>
        <w:rPr>
          <w:rFonts w:asciiTheme="minorHAnsi" w:hAnsiTheme="minorHAnsi"/>
        </w:rPr>
        <w:t>.</w:t>
      </w:r>
    </w:p>
    <w:p w:rsidR="000A10C2" w:rsidRDefault="000A10C2"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Default="000A10C2" w:rsidP="00D463E8">
            <w:pPr>
              <w:spacing w:after="0"/>
              <w:rPr>
                <w:rFonts w:ascii="Courier New" w:hAnsi="Courier New" w:cs="Courier New"/>
              </w:rPr>
            </w:pPr>
            <w:r w:rsidRPr="005660CE">
              <w:rPr>
                <w:rFonts w:ascii="Courier New" w:hAnsi="Courier New" w:cs="Courier New"/>
              </w:rPr>
              <w:t xml:space="preserve">% </w:t>
            </w:r>
            <w:r>
              <w:rPr>
                <w:rFonts w:ascii="Courier New" w:hAnsi="Courier New" w:cs="Courier New"/>
              </w:rPr>
              <w:t>sudo su</w:t>
            </w:r>
          </w:p>
          <w:p w:rsidR="000A10C2" w:rsidRPr="00693D88" w:rsidRDefault="000A10C2" w:rsidP="00D463E8">
            <w:pPr>
              <w:spacing w:after="0"/>
              <w:rPr>
                <w:rFonts w:ascii="Courier New" w:hAnsi="Courier New" w:cs="Courier New"/>
              </w:rPr>
            </w:pPr>
            <w:r w:rsidRPr="000A10C2">
              <w:rPr>
                <w:rFonts w:ascii="Courier New" w:hAnsi="Courier New" w:cs="Courier New"/>
              </w:rPr>
              <w:t>% sudo apt-get install git git-core</w:t>
            </w:r>
          </w:p>
        </w:tc>
      </w:tr>
    </w:tbl>
    <w:p w:rsidR="000A10C2" w:rsidRDefault="000A10C2" w:rsidP="00415183">
      <w:pPr>
        <w:pStyle w:val="Body"/>
        <w:spacing w:before="0" w:after="100" w:line="240" w:lineRule="auto"/>
        <w:rPr>
          <w:rFonts w:asciiTheme="minorHAnsi" w:hAnsiTheme="minorHAnsi"/>
        </w:rPr>
      </w:pPr>
    </w:p>
    <w:p w:rsidR="00623D11" w:rsidRPr="006A47B1" w:rsidRDefault="00623D11" w:rsidP="00B93AD1">
      <w:pPr>
        <w:pStyle w:val="Heading2"/>
        <w:numPr>
          <w:ilvl w:val="1"/>
          <w:numId w:val="32"/>
        </w:numPr>
        <w:ind w:left="0" w:firstLine="0"/>
        <w:rPr>
          <w:bCs w:val="0"/>
          <w:noProof/>
        </w:rPr>
      </w:pPr>
      <w:bookmarkStart w:id="190" w:name="_Toc379537697"/>
      <w:bookmarkStart w:id="191" w:name="_Toc379537698"/>
      <w:bookmarkStart w:id="192" w:name="_Toc380734609"/>
      <w:bookmarkEnd w:id="190"/>
      <w:bookmarkEnd w:id="191"/>
      <w:r>
        <w:rPr>
          <w:bCs w:val="0"/>
          <w:noProof/>
        </w:rPr>
        <w:t>Obtain the NGDS Software Stack Installation Files</w:t>
      </w:r>
      <w:bookmarkEnd w:id="192"/>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B93AD1">
      <w:pPr>
        <w:pStyle w:val="Heading2"/>
        <w:numPr>
          <w:ilvl w:val="1"/>
          <w:numId w:val="32"/>
        </w:numPr>
        <w:ind w:left="0" w:firstLine="0"/>
        <w:rPr>
          <w:bCs w:val="0"/>
          <w:noProof/>
        </w:rPr>
      </w:pPr>
      <w:bookmarkStart w:id="193" w:name="_Toc379537700"/>
      <w:bookmarkStart w:id="194" w:name="_Toc380734610"/>
      <w:bookmarkEnd w:id="193"/>
      <w:r>
        <w:rPr>
          <w:bCs w:val="0"/>
          <w:noProof/>
        </w:rPr>
        <w:t>Set Installation Parameters</w:t>
      </w:r>
      <w:bookmarkEnd w:id="194"/>
    </w:p>
    <w:p w:rsidR="00CC5A1D" w:rsidRDefault="00CC5A1D" w:rsidP="00415183">
      <w:pPr>
        <w:pStyle w:val="Body"/>
        <w:spacing w:before="0" w:after="100" w:line="240" w:lineRule="auto"/>
        <w:rPr>
          <w:rFonts w:asciiTheme="minorHAnsi" w:hAnsiTheme="minorHAnsi"/>
        </w:rPr>
      </w:pPr>
      <w:r>
        <w:rPr>
          <w:rFonts w:asciiTheme="minorHAnsi" w:hAnsiTheme="minorHAnsi"/>
        </w:rPr>
        <w:t>Before running the NGDS Software Stack installation script, you will need to specify any required install</w:t>
      </w:r>
      <w:r>
        <w:rPr>
          <w:rFonts w:asciiTheme="minorHAnsi" w:hAnsiTheme="minorHAnsi"/>
        </w:rPr>
        <w:t>a</w:t>
      </w:r>
      <w:r>
        <w:rPr>
          <w:rFonts w:asciiTheme="minorHAnsi" w:hAnsiTheme="minorHAnsi"/>
        </w:rPr>
        <w:t>tion paramaeters.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lastRenderedPageBreak/>
        <w:tab/>
      </w:r>
      <w:r w:rsidR="009F1069" w:rsidRPr="00415183">
        <w:rPr>
          <w:rFonts w:asciiTheme="minorHAnsi" w:hAnsiTheme="minorHAnsi"/>
        </w:rPr>
        <w:t>ckanext-ngds/installation/</w:t>
      </w:r>
    </w:p>
    <w:p w:rsidR="00CC5A1D" w:rsidRDefault="00CC5A1D" w:rsidP="00415183">
      <w:pPr>
        <w:pStyle w:val="Body"/>
        <w:spacing w:before="0" w:after="100" w:line="240" w:lineRule="auto"/>
        <w:rPr>
          <w:rFonts w:asciiTheme="minorHAnsi" w:hAnsiTheme="minorHAnsi"/>
        </w:rPr>
      </w:pPr>
      <w:r>
        <w:rPr>
          <w:rFonts w:asciiTheme="minorHAnsi" w:hAnsiTheme="minorHAnsi"/>
        </w:rPr>
        <w:t>Use a text editor to edit the following file:</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install-ngds.sh</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n base directory. Default is: /opt/ngds</w:t>
      </w:r>
    </w:p>
    <w:p w:rsidR="009F1069" w:rsidRPr="005E68DF" w:rsidRDefault="009F1069" w:rsidP="00415183">
      <w:pPr>
        <w:pStyle w:val="ListBullet2"/>
        <w:spacing w:after="100" w:line="240" w:lineRule="auto"/>
      </w:pPr>
      <w:r w:rsidRPr="005E68DF">
        <w:t xml:space="preserve">DEPLOYMENT_MODE (line xx): Choose between </w:t>
      </w:r>
      <w:r w:rsidRPr="005E68DF">
        <w:rPr>
          <w:i/>
        </w:rPr>
        <w:t>central</w:t>
      </w:r>
      <w:r w:rsidRPr="005E68DF">
        <w:t xml:space="preserve"> or </w:t>
      </w:r>
      <w:r w:rsidRPr="005E68DF">
        <w:rPr>
          <w:i/>
        </w:rPr>
        <w:t>node</w:t>
      </w:r>
      <w:r w:rsidRPr="005E68DF">
        <w:t xml:space="preserve"> mode. Default is: </w:t>
      </w:r>
      <w:r w:rsidRPr="005E68DF">
        <w:rPr>
          <w:i/>
        </w:rPr>
        <w:t>node</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B93AD1">
      <w:pPr>
        <w:pStyle w:val="Heading2"/>
        <w:numPr>
          <w:ilvl w:val="1"/>
          <w:numId w:val="32"/>
        </w:numPr>
        <w:ind w:left="0" w:firstLine="0"/>
        <w:rPr>
          <w:bCs w:val="0"/>
          <w:noProof/>
        </w:rPr>
      </w:pPr>
      <w:bookmarkStart w:id="195" w:name="_Toc380734611"/>
      <w:r>
        <w:rPr>
          <w:bCs w:val="0"/>
          <w:noProof/>
        </w:rPr>
        <w:t>Run the Installation Script</w:t>
      </w:r>
      <w:bookmarkEnd w:id="195"/>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CC5A1D" w:rsidRPr="00CC5A1D" w:rsidRDefault="00CC5A1D" w:rsidP="00CC5A1D">
            <w:pPr>
              <w:spacing w:after="0"/>
              <w:rPr>
                <w:rFonts w:ascii="Courier New" w:hAnsi="Courier New" w:cs="Courier New"/>
              </w:rPr>
            </w:pPr>
            <w:r w:rsidRPr="00CC5A1D">
              <w:rPr>
                <w:rFonts w:ascii="Courier New" w:hAnsi="Courier New" w:cs="Courier New"/>
              </w:rPr>
              <w:t>%  cd tmp</w:t>
            </w:r>
          </w:p>
          <w:p w:rsidR="00CC5A1D" w:rsidRPr="00CC5A1D" w:rsidRDefault="00CC5A1D" w:rsidP="00CC5A1D">
            <w:pPr>
              <w:spacing w:after="0"/>
              <w:rPr>
                <w:rFonts w:ascii="Courier New" w:hAnsi="Courier New" w:cs="Courier New"/>
              </w:rPr>
            </w:pPr>
            <w:r w:rsidRPr="00CC5A1D">
              <w:rPr>
                <w:rFonts w:ascii="Courier New" w:hAnsi="Courier New" w:cs="Courier New"/>
              </w:rPr>
              <w:t>%  sudo ./install_ngds.sh</w:t>
            </w:r>
          </w:p>
          <w:p w:rsidR="00CC5A1D" w:rsidRPr="00CC5A1D" w:rsidRDefault="00CC5A1D" w:rsidP="00CC5A1D">
            <w:pPr>
              <w:spacing w:after="0"/>
              <w:rPr>
                <w:rFonts w:ascii="Courier New" w:hAnsi="Courier New" w:cs="Courier New"/>
              </w:rPr>
            </w:pPr>
            <w:r w:rsidRPr="00CC5A1D">
              <w:rPr>
                <w:rFonts w:ascii="Courier New" w:hAnsi="Courier New" w:cs="Courier New"/>
              </w:rPr>
              <w:t>%  cd /opt</w:t>
            </w:r>
          </w:p>
          <w:p w:rsidR="00CC5A1D" w:rsidRPr="00693D88" w:rsidRDefault="00CC5A1D" w:rsidP="005B5568">
            <w:pPr>
              <w:spacing w:after="0"/>
              <w:rPr>
                <w:rFonts w:ascii="Courier New" w:hAnsi="Courier New" w:cs="Courier New"/>
              </w:rPr>
            </w:pPr>
            <w:r w:rsidRPr="00CC5A1D">
              <w:rPr>
                <w:rFonts w:ascii="Courier New" w:hAnsi="Courier New" w:cs="Courier New"/>
              </w:rPr>
              <w:t>%  sudo chown –R ngds.ngds ngds</w:t>
            </w:r>
          </w:p>
        </w:tc>
      </w:tr>
    </w:tbl>
    <w:p w:rsidR="009F1069" w:rsidRPr="00415183" w:rsidRDefault="009F1069" w:rsidP="00415183">
      <w:pPr>
        <w:pStyle w:val="Body"/>
        <w:spacing w:before="0" w:after="100" w:line="240" w:lineRule="auto"/>
        <w:rPr>
          <w:rFonts w:asciiTheme="minorHAnsi" w:hAnsiTheme="minorHAnsi"/>
        </w:rPr>
      </w:pP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This will install the NGDS Software Stack.</w:t>
      </w:r>
    </w:p>
    <w:p w:rsidR="00DF4A7F" w:rsidRPr="006A47B1" w:rsidRDefault="00DF4A7F" w:rsidP="00B93AD1">
      <w:pPr>
        <w:pStyle w:val="Heading2"/>
        <w:numPr>
          <w:ilvl w:val="1"/>
          <w:numId w:val="32"/>
        </w:numPr>
        <w:ind w:left="0" w:firstLine="0"/>
        <w:rPr>
          <w:bCs w:val="0"/>
          <w:noProof/>
        </w:rPr>
      </w:pPr>
      <w:bookmarkStart w:id="196" w:name="_Toc380734612"/>
      <w:bookmarkStart w:id="197" w:name="_Toc377463039"/>
      <w:r>
        <w:rPr>
          <w:bCs w:val="0"/>
          <w:noProof/>
        </w:rPr>
        <w:t>Final Steps</w:t>
      </w:r>
      <w:bookmarkEnd w:id="196"/>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198" w:name="_Toc380693542"/>
      <w:bookmarkStart w:id="199" w:name="_Toc380693730"/>
      <w:bookmarkStart w:id="200" w:name="_Toc380696943"/>
      <w:bookmarkStart w:id="201" w:name="_Toc380734613"/>
      <w:bookmarkEnd w:id="198"/>
      <w:bookmarkEnd w:id="199"/>
      <w:bookmarkEnd w:id="200"/>
      <w:bookmarkEnd w:id="201"/>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02" w:name="_Toc380693543"/>
      <w:bookmarkStart w:id="203" w:name="_Toc380693731"/>
      <w:bookmarkStart w:id="204" w:name="_Toc380696944"/>
      <w:bookmarkStart w:id="205" w:name="_Toc380734614"/>
      <w:bookmarkEnd w:id="202"/>
      <w:bookmarkEnd w:id="203"/>
      <w:bookmarkEnd w:id="204"/>
      <w:bookmarkEnd w:id="205"/>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06" w:name="_Toc380693544"/>
      <w:bookmarkStart w:id="207" w:name="_Toc380693732"/>
      <w:bookmarkStart w:id="208" w:name="_Toc380696945"/>
      <w:bookmarkStart w:id="209" w:name="_Toc380734615"/>
      <w:bookmarkEnd w:id="206"/>
      <w:bookmarkEnd w:id="207"/>
      <w:bookmarkEnd w:id="208"/>
      <w:bookmarkEnd w:id="209"/>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0" w:name="_Toc380693545"/>
      <w:bookmarkStart w:id="211" w:name="_Toc380693733"/>
      <w:bookmarkStart w:id="212" w:name="_Toc380696946"/>
      <w:bookmarkStart w:id="213" w:name="_Toc380734616"/>
      <w:bookmarkEnd w:id="210"/>
      <w:bookmarkEnd w:id="211"/>
      <w:bookmarkEnd w:id="212"/>
      <w:bookmarkEnd w:id="213"/>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4" w:name="_Toc380693546"/>
      <w:bookmarkStart w:id="215" w:name="_Toc380693734"/>
      <w:bookmarkStart w:id="216" w:name="_Toc380696947"/>
      <w:bookmarkStart w:id="217" w:name="_Toc380734617"/>
      <w:bookmarkEnd w:id="214"/>
      <w:bookmarkEnd w:id="215"/>
      <w:bookmarkEnd w:id="216"/>
      <w:bookmarkEnd w:id="217"/>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8" w:name="_Toc380693547"/>
      <w:bookmarkStart w:id="219" w:name="_Toc380693735"/>
      <w:bookmarkStart w:id="220" w:name="_Toc380696948"/>
      <w:bookmarkStart w:id="221" w:name="_Toc380734618"/>
      <w:bookmarkEnd w:id="218"/>
      <w:bookmarkEnd w:id="219"/>
      <w:bookmarkEnd w:id="220"/>
      <w:bookmarkEnd w:id="221"/>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2" w:name="_Toc380693548"/>
      <w:bookmarkStart w:id="223" w:name="_Toc380693736"/>
      <w:bookmarkStart w:id="224" w:name="_Toc380696949"/>
      <w:bookmarkStart w:id="225" w:name="_Toc380734619"/>
      <w:bookmarkEnd w:id="222"/>
      <w:bookmarkEnd w:id="223"/>
      <w:bookmarkEnd w:id="224"/>
      <w:bookmarkEnd w:id="225"/>
    </w:p>
    <w:p w:rsidR="00DF1D24" w:rsidRPr="00DF1D24" w:rsidRDefault="00DF1D24" w:rsidP="00DF1D24">
      <w:pPr>
        <w:pStyle w:val="ListParagraph"/>
        <w:keepNext/>
        <w:keepLines/>
        <w:numPr>
          <w:ilvl w:val="0"/>
          <w:numId w:val="43"/>
        </w:numPr>
        <w:spacing w:before="200" w:after="0"/>
        <w:contextualSpacing w:val="0"/>
        <w:outlineLvl w:val="2"/>
        <w:rPr>
          <w:rFonts w:eastAsiaTheme="majorEastAsia" w:cstheme="minorHAnsi"/>
          <w:b/>
          <w:bCs/>
          <w:vanish/>
          <w:color w:val="4F81BD" w:themeColor="accent1"/>
        </w:rPr>
      </w:pPr>
      <w:bookmarkStart w:id="226" w:name="_Toc380734620"/>
      <w:bookmarkEnd w:id="226"/>
    </w:p>
    <w:p w:rsidR="00DF1D24" w:rsidRPr="00DF1D24" w:rsidRDefault="00DF1D24" w:rsidP="00DF1D24">
      <w:pPr>
        <w:pStyle w:val="ListParagraph"/>
        <w:keepNext/>
        <w:keepLines/>
        <w:numPr>
          <w:ilvl w:val="0"/>
          <w:numId w:val="43"/>
        </w:numPr>
        <w:spacing w:before="200" w:after="0"/>
        <w:contextualSpacing w:val="0"/>
        <w:outlineLvl w:val="2"/>
        <w:rPr>
          <w:rFonts w:eastAsiaTheme="majorEastAsia" w:cstheme="minorHAnsi"/>
          <w:b/>
          <w:bCs/>
          <w:vanish/>
          <w:color w:val="4F81BD" w:themeColor="accent1"/>
        </w:rPr>
      </w:pPr>
      <w:bookmarkStart w:id="227" w:name="_Toc380734621"/>
      <w:bookmarkEnd w:id="227"/>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28" w:name="_Toc380734622"/>
      <w:bookmarkEnd w:id="228"/>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29" w:name="_Toc380734623"/>
      <w:bookmarkEnd w:id="229"/>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0" w:name="_Toc380734624"/>
      <w:bookmarkEnd w:id="230"/>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1" w:name="_Toc380734625"/>
      <w:bookmarkEnd w:id="231"/>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2" w:name="_Toc380734626"/>
      <w:bookmarkEnd w:id="232"/>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3" w:name="_Toc380734627"/>
      <w:bookmarkEnd w:id="233"/>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4" w:name="_Toc380734628"/>
      <w:bookmarkEnd w:id="234"/>
    </w:p>
    <w:p w:rsidR="00C30676" w:rsidRPr="00732709" w:rsidRDefault="00C30676" w:rsidP="00DF1D24">
      <w:pPr>
        <w:pStyle w:val="Heading3"/>
        <w:numPr>
          <w:ilvl w:val="2"/>
          <w:numId w:val="43"/>
        </w:numPr>
        <w:rPr>
          <w:rFonts w:asciiTheme="minorHAnsi" w:hAnsiTheme="minorHAnsi" w:cstheme="minorHAnsi"/>
        </w:rPr>
      </w:pPr>
      <w:bookmarkStart w:id="235" w:name="_Toc380734629"/>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197"/>
      <w:bookmarkEnd w:id="235"/>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C46A7B" w:rsidRPr="00C46A7B" w:rsidRDefault="00C46A7B" w:rsidP="00C46A7B">
            <w:pPr>
              <w:spacing w:after="0"/>
              <w:rPr>
                <w:rFonts w:ascii="Courier New" w:hAnsi="Courier New" w:cs="Courier New"/>
              </w:rPr>
            </w:pPr>
            <w:r w:rsidRPr="00C46A7B">
              <w:rPr>
                <w:rFonts w:ascii="Courier New" w:hAnsi="Courier New" w:cs="Courier New"/>
              </w:rPr>
              <w:t>%  cd /opt/ngds/tomcat/bin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732709">
      <w:pPr>
        <w:pStyle w:val="ListParagraph"/>
        <w:keepNext/>
        <w:keepLines/>
        <w:numPr>
          <w:ilvl w:val="0"/>
          <w:numId w:val="44"/>
        </w:numPr>
        <w:spacing w:before="200" w:after="0"/>
        <w:contextualSpacing w:val="0"/>
        <w:outlineLvl w:val="2"/>
        <w:rPr>
          <w:rFonts w:eastAsiaTheme="majorEastAsia" w:cstheme="majorBidi"/>
          <w:b/>
          <w:bCs/>
          <w:vanish/>
          <w:color w:val="4F81BD" w:themeColor="accent1"/>
        </w:rPr>
      </w:pPr>
      <w:bookmarkStart w:id="236" w:name="_Toc380734630"/>
      <w:bookmarkStart w:id="237" w:name="_Toc377463040"/>
      <w:bookmarkEnd w:id="236"/>
    </w:p>
    <w:p w:rsidR="00732709" w:rsidRPr="00732709" w:rsidRDefault="00732709" w:rsidP="00732709">
      <w:pPr>
        <w:pStyle w:val="ListParagraph"/>
        <w:keepNext/>
        <w:keepLines/>
        <w:numPr>
          <w:ilvl w:val="0"/>
          <w:numId w:val="44"/>
        </w:numPr>
        <w:spacing w:before="200" w:after="0"/>
        <w:contextualSpacing w:val="0"/>
        <w:outlineLvl w:val="2"/>
        <w:rPr>
          <w:rFonts w:eastAsiaTheme="majorEastAsia" w:cstheme="majorBidi"/>
          <w:b/>
          <w:bCs/>
          <w:vanish/>
          <w:color w:val="4F81BD" w:themeColor="accent1"/>
        </w:rPr>
      </w:pPr>
      <w:bookmarkStart w:id="238" w:name="_Toc380734631"/>
      <w:bookmarkEnd w:id="238"/>
    </w:p>
    <w:p w:rsidR="00732709" w:rsidRPr="00732709" w:rsidRDefault="00732709" w:rsidP="00732709">
      <w:pPr>
        <w:pStyle w:val="ListParagraph"/>
        <w:keepNext/>
        <w:keepLines/>
        <w:numPr>
          <w:ilvl w:val="0"/>
          <w:numId w:val="44"/>
        </w:numPr>
        <w:spacing w:before="200" w:after="0"/>
        <w:contextualSpacing w:val="0"/>
        <w:outlineLvl w:val="2"/>
        <w:rPr>
          <w:rFonts w:eastAsiaTheme="majorEastAsia" w:cstheme="majorBidi"/>
          <w:b/>
          <w:bCs/>
          <w:vanish/>
          <w:color w:val="4F81BD" w:themeColor="accent1"/>
        </w:rPr>
      </w:pPr>
      <w:bookmarkStart w:id="239" w:name="_Toc380734632"/>
      <w:bookmarkEnd w:id="239"/>
    </w:p>
    <w:p w:rsidR="00732709" w:rsidRPr="00732709" w:rsidRDefault="00732709" w:rsidP="00732709">
      <w:pPr>
        <w:pStyle w:val="ListParagraph"/>
        <w:keepNext/>
        <w:keepLines/>
        <w:numPr>
          <w:ilvl w:val="0"/>
          <w:numId w:val="44"/>
        </w:numPr>
        <w:spacing w:before="200" w:after="0"/>
        <w:contextualSpacing w:val="0"/>
        <w:outlineLvl w:val="2"/>
        <w:rPr>
          <w:rFonts w:eastAsiaTheme="majorEastAsia" w:cstheme="majorBidi"/>
          <w:b/>
          <w:bCs/>
          <w:vanish/>
          <w:color w:val="4F81BD" w:themeColor="accent1"/>
        </w:rPr>
      </w:pPr>
      <w:bookmarkStart w:id="240" w:name="_Toc380734633"/>
      <w:bookmarkEnd w:id="240"/>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1" w:name="_Toc380734634"/>
      <w:bookmarkEnd w:id="241"/>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2" w:name="_Toc380734635"/>
      <w:bookmarkEnd w:id="242"/>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3" w:name="_Toc380734636"/>
      <w:bookmarkEnd w:id="243"/>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4" w:name="_Toc380734637"/>
      <w:bookmarkEnd w:id="244"/>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5" w:name="_Toc380734638"/>
      <w:bookmarkEnd w:id="245"/>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6" w:name="_Toc380734639"/>
      <w:bookmarkEnd w:id="246"/>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7" w:name="_Toc380734640"/>
      <w:bookmarkEnd w:id="247"/>
    </w:p>
    <w:p w:rsidR="00732709" w:rsidRPr="00732709" w:rsidRDefault="00732709" w:rsidP="00732709">
      <w:pPr>
        <w:pStyle w:val="ListParagraph"/>
        <w:keepNext/>
        <w:keepLines/>
        <w:numPr>
          <w:ilvl w:val="2"/>
          <w:numId w:val="44"/>
        </w:numPr>
        <w:spacing w:before="200" w:after="0"/>
        <w:contextualSpacing w:val="0"/>
        <w:outlineLvl w:val="2"/>
        <w:rPr>
          <w:rFonts w:eastAsiaTheme="majorEastAsia" w:cstheme="majorBidi"/>
          <w:b/>
          <w:bCs/>
          <w:vanish/>
          <w:color w:val="4F81BD" w:themeColor="accent1"/>
        </w:rPr>
      </w:pPr>
      <w:bookmarkStart w:id="248" w:name="_Toc380734641"/>
      <w:bookmarkEnd w:id="248"/>
    </w:p>
    <w:bookmarkEnd w:id="237"/>
    <w:p w:rsidR="00C30676" w:rsidRPr="00DF1D24" w:rsidRDefault="00C30676" w:rsidP="00075829">
      <w:pPr>
        <w:rPr>
          <w:rFonts w:asciiTheme="majorHAnsi" w:hAnsiTheme="majorHAnsi"/>
        </w:rPr>
      </w:pPr>
    </w:p>
    <w:p w:rsidR="00433647" w:rsidRPr="00FB6A10" w:rsidRDefault="00433647" w:rsidP="00075829">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tab/>
        <w:t>http://127.0.0.1/</w:t>
      </w:r>
    </w:p>
    <w:p w:rsidR="00433647" w:rsidRPr="00962782" w:rsidRDefault="00433647" w:rsidP="00075829">
      <w:r w:rsidRPr="005E68DF">
        <w:t>Having navigated to the above address, perform the following:</w:t>
      </w:r>
    </w:p>
    <w:p w:rsidR="00075829" w:rsidRPr="00075829" w:rsidRDefault="00075829" w:rsidP="000758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249" w:name="_Toc380734642"/>
      <w:bookmarkEnd w:id="249"/>
    </w:p>
    <w:p w:rsidR="00075829" w:rsidRPr="00075829" w:rsidRDefault="00075829" w:rsidP="000758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250" w:name="_Toc380734643"/>
      <w:bookmarkEnd w:id="250"/>
    </w:p>
    <w:p w:rsidR="00075829" w:rsidRPr="00075829" w:rsidRDefault="00075829" w:rsidP="000758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251" w:name="_Toc380734644"/>
      <w:bookmarkEnd w:id="251"/>
    </w:p>
    <w:p w:rsidR="00075829" w:rsidRPr="00075829" w:rsidRDefault="00075829" w:rsidP="000758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252" w:name="_Toc380734645"/>
      <w:bookmarkEnd w:id="252"/>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53" w:name="_Toc380734646"/>
      <w:bookmarkEnd w:id="253"/>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54" w:name="_Toc380734647"/>
      <w:bookmarkEnd w:id="254"/>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55" w:name="_Toc380734648"/>
      <w:bookmarkEnd w:id="255"/>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56" w:name="_Toc380734649"/>
      <w:bookmarkEnd w:id="256"/>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57" w:name="_Toc380734650"/>
      <w:bookmarkEnd w:id="257"/>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58" w:name="_Toc380734651"/>
      <w:bookmarkEnd w:id="258"/>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59" w:name="_Toc380734652"/>
      <w:bookmarkEnd w:id="259"/>
    </w:p>
    <w:p w:rsidR="00075829" w:rsidRPr="00075829" w:rsidRDefault="00075829" w:rsidP="000758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260" w:name="_Toc380734653"/>
      <w:bookmarkEnd w:id="260"/>
    </w:p>
    <w:p w:rsidR="00384170" w:rsidRPr="00883E42" w:rsidRDefault="00384170" w:rsidP="00075829">
      <w:pPr>
        <w:pStyle w:val="Heading3"/>
        <w:numPr>
          <w:ilvl w:val="2"/>
          <w:numId w:val="45"/>
        </w:numPr>
      </w:pPr>
      <w:bookmarkStart w:id="261" w:name="_Toc380734654"/>
      <w:r w:rsidRPr="00883E42">
        <w:rPr>
          <w:rFonts w:asciiTheme="minorHAnsi" w:hAnsiTheme="minorHAnsi"/>
        </w:rPr>
        <w:t>Log in with the following credentials:</w:t>
      </w:r>
      <w:bookmarkEnd w:id="261"/>
    </w:p>
    <w:p w:rsidR="00433647" w:rsidRPr="005E68DF" w:rsidRDefault="00433647" w:rsidP="00B93AD1">
      <w:pPr>
        <w:pStyle w:val="ListParagraph"/>
        <w:numPr>
          <w:ilvl w:val="1"/>
          <w:numId w:val="16"/>
        </w:numPr>
        <w:spacing w:afterLines="100" w:after="240" w:line="240" w:lineRule="auto"/>
      </w:pPr>
      <w:r w:rsidRPr="005E68DF">
        <w:t>Username: admin</w:t>
      </w:r>
    </w:p>
    <w:p w:rsidR="00433647" w:rsidRPr="005E68DF" w:rsidRDefault="00433647" w:rsidP="00B93AD1">
      <w:pPr>
        <w:pStyle w:val="ListParagraph"/>
        <w:numPr>
          <w:ilvl w:val="1"/>
          <w:numId w:val="16"/>
        </w:numPr>
        <w:spacing w:afterLines="100" w:after="240" w:line="240" w:lineRule="auto"/>
      </w:pPr>
      <w:r w:rsidRPr="005E68DF">
        <w:t>Password: admin</w:t>
      </w:r>
    </w:p>
    <w:p w:rsidR="00883E42" w:rsidRPr="00883E42" w:rsidRDefault="00883E42" w:rsidP="00883E42">
      <w:pPr>
        <w:pStyle w:val="ListParagraph"/>
        <w:keepNext/>
        <w:keepLines/>
        <w:numPr>
          <w:ilvl w:val="2"/>
          <w:numId w:val="44"/>
        </w:numPr>
        <w:spacing w:before="200" w:after="0"/>
        <w:contextualSpacing w:val="0"/>
        <w:outlineLvl w:val="2"/>
        <w:rPr>
          <w:rFonts w:eastAsiaTheme="majorEastAsia" w:cstheme="majorBidi"/>
          <w:b/>
          <w:bCs/>
          <w:vanish/>
          <w:color w:val="4F81BD" w:themeColor="accent1"/>
        </w:rPr>
      </w:pPr>
      <w:bookmarkStart w:id="262" w:name="_Toc380734655"/>
      <w:bookmarkEnd w:id="262"/>
    </w:p>
    <w:p w:rsidR="00384170" w:rsidRPr="00883E42" w:rsidRDefault="00384170" w:rsidP="00883E42">
      <w:pPr>
        <w:pStyle w:val="Heading3"/>
        <w:numPr>
          <w:ilvl w:val="2"/>
          <w:numId w:val="44"/>
        </w:numPr>
      </w:pPr>
      <w:bookmarkStart w:id="263" w:name="_Toc380734656"/>
      <w:r w:rsidRPr="00883E42">
        <w:rPr>
          <w:rFonts w:asciiTheme="minorHAnsi" w:hAnsiTheme="minorHAnsi"/>
        </w:rPr>
        <w:t>Navigate to the following URL:</w:t>
      </w:r>
      <w:bookmarkEnd w:id="263"/>
    </w:p>
    <w:p w:rsidR="00433647" w:rsidRPr="005E68DF" w:rsidRDefault="00433647" w:rsidP="00B93AD1">
      <w:pPr>
        <w:pStyle w:val="ListParagraph"/>
        <w:numPr>
          <w:ilvl w:val="1"/>
          <w:numId w:val="15"/>
        </w:numPr>
        <w:spacing w:afterLines="100" w:after="240" w:line="240" w:lineRule="auto"/>
      </w:pPr>
      <w:r w:rsidRPr="00693D88">
        <w:t>http://127.0.0.1/organization</w:t>
      </w:r>
    </w:p>
    <w:p w:rsidR="00384170" w:rsidRPr="00883E42" w:rsidRDefault="00384170" w:rsidP="00883E42">
      <w:pPr>
        <w:pStyle w:val="Heading3"/>
        <w:numPr>
          <w:ilvl w:val="2"/>
          <w:numId w:val="44"/>
        </w:numPr>
      </w:pPr>
      <w:bookmarkStart w:id="264" w:name="_Toc380734657"/>
      <w:r w:rsidRPr="00883E42">
        <w:rPr>
          <w:rFonts w:asciiTheme="minorHAnsi" w:hAnsiTheme="minorHAnsi"/>
        </w:rPr>
        <w:t xml:space="preserve">Add a new organization; </w:t>
      </w:r>
      <w:r w:rsidR="00883E42">
        <w:rPr>
          <w:rFonts w:asciiTheme="minorHAnsi" w:hAnsiTheme="minorHAnsi"/>
        </w:rPr>
        <w:t xml:space="preserve">make </w:t>
      </w:r>
      <w:r w:rsidRPr="00883E42">
        <w:rPr>
          <w:rFonts w:asciiTheme="minorHAnsi" w:hAnsiTheme="minorHAnsi"/>
        </w:rPr>
        <w:t>the na</w:t>
      </w:r>
      <w:r w:rsidR="00883E42">
        <w:rPr>
          <w:rFonts w:asciiTheme="minorHAnsi" w:hAnsiTheme="minorHAnsi"/>
        </w:rPr>
        <w:t>me of the organization</w:t>
      </w:r>
      <w:r w:rsidRPr="00883E42">
        <w:rPr>
          <w:rFonts w:asciiTheme="minorHAnsi" w:hAnsiTheme="minorHAnsi"/>
        </w:rPr>
        <w:t>:</w:t>
      </w:r>
      <w:bookmarkEnd w:id="264"/>
    </w:p>
    <w:p w:rsidR="00433647" w:rsidRPr="005E68DF" w:rsidRDefault="00433647" w:rsidP="00B93AD1">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B83A6B" w:rsidRPr="00415183" w:rsidRDefault="00B83A6B" w:rsidP="00415183">
      <w:pPr>
        <w:pStyle w:val="Body"/>
        <w:spacing w:before="0" w:after="100" w:line="240" w:lineRule="auto"/>
        <w:rPr>
          <w:rFonts w:asciiTheme="minorHAnsi" w:hAnsiTheme="minorHAnsi"/>
          <w:b/>
        </w:rPr>
      </w:pPr>
      <w:r w:rsidRPr="00415183">
        <w:rPr>
          <w:rFonts w:asciiTheme="minorHAnsi" w:hAnsiTheme="minorHAnsi"/>
          <w:b/>
        </w:rPr>
        <w:t>After these steps the system is configured to be used.</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265" w:name="_Toc380734658"/>
      <w:r>
        <w:rPr>
          <w:rFonts w:asciiTheme="minorHAnsi" w:hAnsiTheme="minorHAnsi"/>
        </w:rPr>
        <w:t>Troubleshooting your NGDS Installation</w:t>
      </w:r>
      <w:bookmarkEnd w:id="265"/>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w:t>
      </w:r>
      <w:r w:rsidRPr="00D463E8">
        <w:t>s</w:t>
      </w:r>
      <w:r w:rsidRPr="00D463E8">
        <w:t>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ins w:id="266" w:author="Christy Caudill" w:date="2014-02-07T14:25:00Z">
        <w:r w:rsidR="00BA5416">
          <w:t xml:space="preserve"> See Appendix A for more info</w:t>
        </w:r>
        <w:r w:rsidR="00BA5416">
          <w:t>r</w:t>
        </w:r>
        <w:r w:rsidR="00BA5416">
          <w:t>mation on the development.ini file.</w:t>
        </w:r>
      </w:ins>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If the NGDS CKAN Extension website fails to load correctly after running the installation script without apparent errors, we re</w:t>
      </w:r>
      <w:r w:rsidRPr="00D463E8">
        <w:t>c</w:t>
      </w:r>
      <w:r w:rsidRPr="00D463E8">
        <w:t xml:space="preserve">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w:t>
      </w:r>
      <w:r w:rsidRPr="00D463E8">
        <w:t>e</w:t>
      </w:r>
      <w:r w:rsidRPr="00D463E8">
        <w:t>tected. Typically, Eclipse identifies typos or path errors.</w:t>
      </w:r>
    </w:p>
    <w:p w:rsidR="00A3523A" w:rsidRPr="00415183" w:rsidRDefault="00C111FB">
      <w:r w:rsidRPr="00D463E8">
        <w:t>See the Eclipse wiki (</w:t>
      </w:r>
      <w:hyperlink r:id="rId34" w:history="1">
        <w:r w:rsidRPr="00D463E8">
          <w:rPr>
            <w:rStyle w:val="Hyperlink"/>
            <w:rFonts w:asciiTheme="minorHAnsi" w:hAnsiTheme="minorHAnsi"/>
          </w:rPr>
          <w:t>http://wiki.eclipse.org/Main_Page</w:t>
        </w:r>
      </w:hyperlink>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267" w:name="_Toc379537707"/>
      <w:bookmarkStart w:id="268" w:name="_Toc379537708"/>
      <w:bookmarkStart w:id="269" w:name="_Toc379537709"/>
      <w:bookmarkStart w:id="270" w:name="_Toc379537710"/>
      <w:bookmarkStart w:id="271" w:name="_Toc379537711"/>
      <w:bookmarkStart w:id="272" w:name="_Toc379537712"/>
      <w:bookmarkStart w:id="273" w:name="_Toc379537713"/>
      <w:bookmarkStart w:id="274" w:name="_Toc379537714"/>
      <w:bookmarkStart w:id="275" w:name="_Toc379537715"/>
      <w:bookmarkStart w:id="276" w:name="_Toc380734659"/>
      <w:bookmarkEnd w:id="267"/>
      <w:bookmarkEnd w:id="268"/>
      <w:bookmarkEnd w:id="269"/>
      <w:bookmarkEnd w:id="270"/>
      <w:bookmarkEnd w:id="271"/>
      <w:bookmarkEnd w:id="272"/>
      <w:bookmarkEnd w:id="273"/>
      <w:bookmarkEnd w:id="274"/>
      <w:bookmarkEnd w:id="275"/>
      <w:r>
        <w:rPr>
          <w:rFonts w:asciiTheme="minorHAnsi" w:hAnsiTheme="minorHAnsi"/>
        </w:rPr>
        <w:lastRenderedPageBreak/>
        <w:t xml:space="preserve">Installing </w:t>
      </w:r>
      <w:r w:rsidR="00211F54">
        <w:rPr>
          <w:rFonts w:asciiTheme="minorHAnsi" w:hAnsiTheme="minorHAnsi"/>
        </w:rPr>
        <w:t>a Virtual Machine</w:t>
      </w:r>
      <w:bookmarkEnd w:id="276"/>
    </w:p>
    <w:p w:rsidR="00972A32" w:rsidRPr="005E68DF" w:rsidRDefault="00972A32" w:rsidP="00972A32">
      <w:r w:rsidRPr="005E68DF">
        <w:t>If you will be installing the Ubuntu Linux operating system on a virtual machine, you will need to choose appropriate virtualization software. Virtual machines are supported by virtualization software that pr</w:t>
      </w:r>
      <w:r w:rsidRPr="005E68DF">
        <w:t>o</w:t>
      </w:r>
      <w:r w:rsidRPr="005E68DF">
        <w:t>vides an abstract hardware representation emulating real host hardware. Virtualization allows the i</w:t>
      </w:r>
      <w:r w:rsidRPr="005E68DF">
        <w:t>n</w:t>
      </w:r>
      <w:r w:rsidRPr="005E68DF">
        <w:t>stallation of a full operating system within a host OS.</w:t>
      </w:r>
    </w:p>
    <w:p w:rsidR="00972A32" w:rsidRPr="005E68DF" w:rsidRDefault="00972A32" w:rsidP="00972A32">
      <w:r w:rsidRPr="005E68DF">
        <w:t>In other words: a virtual machine is a computer that is created by a software application running on a host computer; a virtual m</w:t>
      </w:r>
      <w:r w:rsidRPr="005E68DF">
        <w:t>a</w:t>
      </w:r>
      <w:r w:rsidRPr="005E68DF">
        <w:t xml:space="preserve">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35"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36"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B93AD1">
      <w:pPr>
        <w:pStyle w:val="Heading2"/>
        <w:numPr>
          <w:ilvl w:val="1"/>
          <w:numId w:val="35"/>
        </w:numPr>
        <w:rPr>
          <w:bCs w:val="0"/>
          <w:noProof/>
        </w:rPr>
      </w:pPr>
      <w:bookmarkStart w:id="277" w:name="_Toc379537663"/>
      <w:bookmarkStart w:id="278" w:name="_Toc379537664"/>
      <w:bookmarkStart w:id="279" w:name="_Toc379537665"/>
      <w:bookmarkStart w:id="280" w:name="_Toc379537666"/>
      <w:bookmarkStart w:id="281" w:name="_Toc379537667"/>
      <w:bookmarkStart w:id="282" w:name="_Toc380734660"/>
      <w:bookmarkEnd w:id="277"/>
      <w:bookmarkEnd w:id="278"/>
      <w:bookmarkEnd w:id="279"/>
      <w:bookmarkEnd w:id="280"/>
      <w:bookmarkEnd w:id="281"/>
      <w:r w:rsidRPr="002A787A">
        <w:rPr>
          <w:rFonts w:asciiTheme="minorHAnsi" w:hAnsiTheme="minorHAnsi"/>
          <w:noProof/>
        </w:rPr>
        <w:t>Creating an Ubuntu Linux Virtual Machine using VirtualBox</w:t>
      </w:r>
      <w:bookmarkEnd w:id="282"/>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C57D26">
      <w:pPr>
        <w:pStyle w:val="Heading3"/>
        <w:numPr>
          <w:ilvl w:val="1"/>
          <w:numId w:val="30"/>
        </w:numPr>
        <w:spacing w:before="0" w:after="100" w:line="240" w:lineRule="auto"/>
        <w:ind w:left="1260"/>
        <w:rPr>
          <w:rFonts w:asciiTheme="minorHAnsi" w:hAnsiTheme="minorHAnsi"/>
          <w:noProof/>
        </w:rPr>
      </w:pPr>
      <w:bookmarkStart w:id="283" w:name="_Toc379537669"/>
      <w:bookmarkStart w:id="284" w:name="_Toc377463024"/>
      <w:bookmarkStart w:id="285" w:name="_Toc380734661"/>
      <w:bookmarkEnd w:id="283"/>
      <w:r w:rsidRPr="00415183">
        <w:rPr>
          <w:rFonts w:asciiTheme="minorHAnsi" w:hAnsiTheme="minorHAnsi"/>
          <w:noProof/>
        </w:rPr>
        <w:t>Download and install Oracle VM VirtualBox Manager</w:t>
      </w:r>
      <w:bookmarkEnd w:id="284"/>
      <w:bookmarkEnd w:id="285"/>
    </w:p>
    <w:p w:rsidR="00972A32" w:rsidRPr="005E68DF" w:rsidRDefault="00972A32" w:rsidP="00972A32">
      <w:r w:rsidRPr="005E68DF">
        <w:t>Download and install version 4.2.10 of Oracle VM VirtualBox on a Windows computer of your choice. Doing so allows your Wi</w:t>
      </w:r>
      <w:r w:rsidRPr="005E68DF">
        <w:t>n</w:t>
      </w:r>
      <w:r w:rsidRPr="005E68DF">
        <w:t>dows computer to support one or more virtual machines.</w:t>
      </w:r>
    </w:p>
    <w:p w:rsidR="00972A32" w:rsidRPr="005E68DF" w:rsidRDefault="00972A32" w:rsidP="00972A32">
      <w:r w:rsidRPr="005E68DF">
        <w:t xml:space="preserve">Download the software from: </w:t>
      </w:r>
      <w:hyperlink r:id="rId37"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B93AD1">
      <w:pPr>
        <w:pStyle w:val="ListParagraph"/>
        <w:keepNext/>
        <w:keepLines/>
        <w:numPr>
          <w:ilvl w:val="1"/>
          <w:numId w:val="36"/>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286" w:name="_Toc379537671"/>
      <w:bookmarkStart w:id="287" w:name="_Toc379537672"/>
      <w:bookmarkStart w:id="288" w:name="_Toc380696959"/>
      <w:bookmarkStart w:id="289" w:name="_Toc380734662"/>
      <w:bookmarkStart w:id="290" w:name="_Toc377463025"/>
      <w:bookmarkEnd w:id="286"/>
      <w:bookmarkEnd w:id="287"/>
      <w:bookmarkEnd w:id="288"/>
      <w:bookmarkEnd w:id="289"/>
    </w:p>
    <w:p w:rsidR="00CF1B6B" w:rsidRPr="00CF1B6B" w:rsidRDefault="00CF1B6B" w:rsidP="00B93AD1">
      <w:pPr>
        <w:pStyle w:val="ListParagraph"/>
        <w:keepNext/>
        <w:keepLines/>
        <w:numPr>
          <w:ilvl w:val="1"/>
          <w:numId w:val="36"/>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291" w:name="_Toc380696960"/>
      <w:bookmarkStart w:id="292" w:name="_Toc380734663"/>
      <w:bookmarkEnd w:id="291"/>
      <w:bookmarkEnd w:id="292"/>
    </w:p>
    <w:p w:rsidR="00972A32" w:rsidRPr="00946BC2" w:rsidRDefault="00972A32" w:rsidP="00C57D26">
      <w:pPr>
        <w:pStyle w:val="Heading3"/>
        <w:numPr>
          <w:ilvl w:val="2"/>
          <w:numId w:val="30"/>
        </w:numPr>
        <w:spacing w:before="0" w:after="100" w:line="240" w:lineRule="auto"/>
        <w:ind w:left="1260"/>
        <w:rPr>
          <w:rFonts w:asciiTheme="minorHAnsi" w:hAnsiTheme="minorHAnsi"/>
          <w:noProof/>
        </w:rPr>
      </w:pPr>
      <w:bookmarkStart w:id="293" w:name="_Toc380734664"/>
      <w:r w:rsidRPr="00CF1B6B">
        <w:rPr>
          <w:noProof/>
        </w:rPr>
        <w:t>Create an Ubuntu Linux Virtual Machine</w:t>
      </w:r>
      <w:bookmarkEnd w:id="290"/>
      <w:bookmarkEnd w:id="293"/>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Version</w:t>
      </w:r>
      <w:r w:rsidRPr="00415183">
        <w:rPr>
          <w:rFonts w:eastAsia="Times New Roman" w:cs="Times New Roman"/>
        </w:rPr>
        <w:t>: Ubuntu</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Allocate at least 1024 MB of ram to your virtual machine (Figure 2)</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3C294E88" wp14:editId="17B68230">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A24ED1" w:rsidRPr="00B61C67" w:rsidRDefault="00A24ED1" w:rsidP="00972A32">
                              <w:pPr>
                                <w:pStyle w:val="Caption"/>
                                <w:jc w:val="center"/>
                                <w:rPr>
                                  <w:rFonts w:ascii="Arial" w:eastAsia="Times New Roman" w:hAnsi="Arial" w:cs="Times New Roman"/>
                                  <w:noProof/>
                                </w:rPr>
                              </w:pPr>
                              <w:bookmarkStart w:id="294" w:name="_Toc380752014"/>
                              <w:r>
                                <w:t xml:space="preserve">Figure </w:t>
                              </w:r>
                              <w:r>
                                <w:fldChar w:fldCharType="begin"/>
                              </w:r>
                              <w:r>
                                <w:instrText xml:space="preserve"> SEQ Figure \* ARABIC </w:instrText>
                              </w:r>
                              <w:r>
                                <w:fldChar w:fldCharType="separate"/>
                              </w:r>
                              <w:r w:rsidR="009958E8">
                                <w:rPr>
                                  <w:noProof/>
                                </w:rPr>
                                <w:t>2</w:t>
                              </w:r>
                              <w:r>
                                <w:rPr>
                                  <w:noProof/>
                                </w:rPr>
                                <w:fldChar w:fldCharType="end"/>
                              </w:r>
                              <w:r>
                                <w:t xml:space="preserve">: </w:t>
                              </w:r>
                              <w:bookmarkStart w:id="295"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9"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A24ED1" w:rsidRPr="00B61C67" w:rsidRDefault="00A24ED1" w:rsidP="00972A32">
                        <w:pPr>
                          <w:pStyle w:val="Caption"/>
                          <w:jc w:val="center"/>
                          <w:rPr>
                            <w:rFonts w:ascii="Arial" w:eastAsia="Times New Roman" w:hAnsi="Arial" w:cs="Times New Roman"/>
                            <w:noProof/>
                          </w:rPr>
                        </w:pPr>
                        <w:bookmarkStart w:id="296" w:name="_Toc380752014"/>
                        <w:r>
                          <w:t xml:space="preserve">Figure </w:t>
                        </w:r>
                        <w:r>
                          <w:fldChar w:fldCharType="begin"/>
                        </w:r>
                        <w:r>
                          <w:instrText xml:space="preserve"> SEQ Figure \* ARABIC </w:instrText>
                        </w:r>
                        <w:r>
                          <w:fldChar w:fldCharType="separate"/>
                        </w:r>
                        <w:r w:rsidR="009958E8">
                          <w:rPr>
                            <w:noProof/>
                          </w:rPr>
                          <w:t>2</w:t>
                        </w:r>
                        <w:r>
                          <w:rPr>
                            <w:noProof/>
                          </w:rPr>
                          <w:fldChar w:fldCharType="end"/>
                        </w:r>
                        <w:r>
                          <w:t xml:space="preserve">: </w:t>
                        </w:r>
                        <w:bookmarkStart w:id="297"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296"/>
                        <w:bookmarkEnd w:id="297"/>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w:t>
      </w:r>
      <w:r w:rsidRPr="00415183">
        <w:rPr>
          <w:rFonts w:eastAsia="Times New Roman" w:cs="Times New Roman"/>
        </w:rPr>
        <w:t>r</w:t>
      </w:r>
      <w:r w:rsidRPr="00415183">
        <w:rPr>
          <w:rFonts w:eastAsia="Times New Roman" w:cs="Times New Roman"/>
        </w:rPr>
        <w:t>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1120" behindDoc="0" locked="0" layoutInCell="1" allowOverlap="1" wp14:anchorId="4FAD298D" wp14:editId="411FF651">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A24ED1" w:rsidRPr="00EA1333" w:rsidRDefault="00A24ED1" w:rsidP="00972A32">
                              <w:pPr>
                                <w:pStyle w:val="Caption"/>
                                <w:jc w:val="center"/>
                                <w:rPr>
                                  <w:rFonts w:ascii="Arial" w:eastAsia="Times New Roman" w:hAnsi="Arial" w:cs="Times New Roman"/>
                                  <w:noProof/>
                                </w:rPr>
                              </w:pPr>
                              <w:bookmarkStart w:id="298" w:name="_Toc380752015"/>
                              <w:r>
                                <w:t xml:space="preserve">Figure </w:t>
                              </w:r>
                              <w:r>
                                <w:fldChar w:fldCharType="begin"/>
                              </w:r>
                              <w:r>
                                <w:instrText xml:space="preserve"> SEQ Figure \* ARABIC </w:instrText>
                              </w:r>
                              <w:r>
                                <w:fldChar w:fldCharType="separate"/>
                              </w:r>
                              <w:r w:rsidR="009958E8">
                                <w:rPr>
                                  <w:noProof/>
                                </w:rPr>
                                <w:t>3</w:t>
                              </w:r>
                              <w:r>
                                <w:rPr>
                                  <w:noProof/>
                                </w:rPr>
                                <w:fldChar w:fldCharType="end"/>
                              </w:r>
                              <w:r>
                                <w:t>: Allocate at least 1024 MB of memory to the VM</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41"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A24ED1" w:rsidRPr="00EA1333" w:rsidRDefault="00A24ED1" w:rsidP="00972A32">
                        <w:pPr>
                          <w:pStyle w:val="Caption"/>
                          <w:jc w:val="center"/>
                          <w:rPr>
                            <w:rFonts w:ascii="Arial" w:eastAsia="Times New Roman" w:hAnsi="Arial" w:cs="Times New Roman"/>
                            <w:noProof/>
                          </w:rPr>
                        </w:pPr>
                        <w:bookmarkStart w:id="299" w:name="_Toc380752015"/>
                        <w:r>
                          <w:t xml:space="preserve">Figure </w:t>
                        </w:r>
                        <w:r>
                          <w:fldChar w:fldCharType="begin"/>
                        </w:r>
                        <w:r>
                          <w:instrText xml:space="preserve"> SEQ Figure \* ARABIC </w:instrText>
                        </w:r>
                        <w:r>
                          <w:fldChar w:fldCharType="separate"/>
                        </w:r>
                        <w:r w:rsidR="009958E8">
                          <w:rPr>
                            <w:noProof/>
                          </w:rPr>
                          <w:t>3</w:t>
                        </w:r>
                        <w:r>
                          <w:rPr>
                            <w:noProof/>
                          </w:rPr>
                          <w:fldChar w:fldCharType="end"/>
                        </w:r>
                        <w:r>
                          <w:t>: Allocate at least 1024 MB of memory to the VM</w:t>
                        </w:r>
                        <w:bookmarkEnd w:id="299"/>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2144" behindDoc="0" locked="0" layoutInCell="1" allowOverlap="1" wp14:anchorId="02395114" wp14:editId="6BE822F6">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A24ED1" w:rsidRPr="004A778E" w:rsidRDefault="00A24ED1" w:rsidP="00972A32">
                              <w:pPr>
                                <w:pStyle w:val="Caption"/>
                                <w:jc w:val="center"/>
                                <w:rPr>
                                  <w:rFonts w:ascii="Arial" w:eastAsia="Times New Roman" w:hAnsi="Arial" w:cs="Times New Roman"/>
                                  <w:noProof/>
                                </w:rPr>
                              </w:pPr>
                              <w:bookmarkStart w:id="300" w:name="_Toc380752016"/>
                              <w:r>
                                <w:t xml:space="preserve">Figure </w:t>
                              </w:r>
                              <w:r>
                                <w:fldChar w:fldCharType="begin"/>
                              </w:r>
                              <w:r>
                                <w:instrText xml:space="preserve"> SEQ Figure \* ARABIC </w:instrText>
                              </w:r>
                              <w:r>
                                <w:fldChar w:fldCharType="separate"/>
                              </w:r>
                              <w:r w:rsidR="009958E8">
                                <w:rPr>
                                  <w:noProof/>
                                </w:rPr>
                                <w:t>4</w:t>
                              </w:r>
                              <w:r>
                                <w:rPr>
                                  <w:noProof/>
                                </w:rPr>
                                <w:fldChar w:fldCharType="end"/>
                              </w:r>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3"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A24ED1" w:rsidRPr="004A778E" w:rsidRDefault="00A24ED1" w:rsidP="00972A32">
                        <w:pPr>
                          <w:pStyle w:val="Caption"/>
                          <w:jc w:val="center"/>
                          <w:rPr>
                            <w:rFonts w:ascii="Arial" w:eastAsia="Times New Roman" w:hAnsi="Arial" w:cs="Times New Roman"/>
                            <w:noProof/>
                          </w:rPr>
                        </w:pPr>
                        <w:bookmarkStart w:id="301" w:name="_Toc380752016"/>
                        <w:r>
                          <w:t xml:space="preserve">Figure </w:t>
                        </w:r>
                        <w:r>
                          <w:fldChar w:fldCharType="begin"/>
                        </w:r>
                        <w:r>
                          <w:instrText xml:space="preserve"> SEQ Figure \* ARABIC </w:instrText>
                        </w:r>
                        <w:r>
                          <w:fldChar w:fldCharType="separate"/>
                        </w:r>
                        <w:r w:rsidR="009958E8">
                          <w:rPr>
                            <w:noProof/>
                          </w:rPr>
                          <w:t>4</w:t>
                        </w:r>
                        <w:r>
                          <w:rPr>
                            <w:noProof/>
                          </w:rPr>
                          <w:fldChar w:fldCharType="end"/>
                        </w:r>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301"/>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43922823" wp14:editId="591A9F5B">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A24ED1" w:rsidRPr="00B41751" w:rsidRDefault="00A24ED1" w:rsidP="00972A32">
                              <w:pPr>
                                <w:pStyle w:val="Caption"/>
                                <w:jc w:val="center"/>
                                <w:rPr>
                                  <w:rFonts w:ascii="Arial" w:eastAsia="Times New Roman" w:hAnsi="Arial" w:cs="Times New Roman"/>
                                  <w:noProof/>
                                </w:rPr>
                              </w:pPr>
                              <w:bookmarkStart w:id="302" w:name="_Toc380752017"/>
                              <w:r>
                                <w:t xml:space="preserve">Figure </w:t>
                              </w:r>
                              <w:r>
                                <w:fldChar w:fldCharType="begin"/>
                              </w:r>
                              <w:r>
                                <w:instrText xml:space="preserve"> SEQ Figure \* ARABIC </w:instrText>
                              </w:r>
                              <w:r>
                                <w:fldChar w:fldCharType="separate"/>
                              </w:r>
                              <w:r w:rsidR="009958E8">
                                <w:rPr>
                                  <w:noProof/>
                                </w:rPr>
                                <w:t>5</w:t>
                              </w:r>
                              <w:r>
                                <w:rPr>
                                  <w:noProof/>
                                </w:rPr>
                                <w:fldChar w:fldCharType="end"/>
                              </w:r>
                              <w:r>
                                <w:t xml:space="preserve">: </w:t>
                              </w:r>
                              <w:r w:rsidRPr="004E501C">
                                <w:t>Specify the image type</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5"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A24ED1" w:rsidRPr="00B41751" w:rsidRDefault="00A24ED1" w:rsidP="00972A32">
                        <w:pPr>
                          <w:pStyle w:val="Caption"/>
                          <w:jc w:val="center"/>
                          <w:rPr>
                            <w:rFonts w:ascii="Arial" w:eastAsia="Times New Roman" w:hAnsi="Arial" w:cs="Times New Roman"/>
                            <w:noProof/>
                          </w:rPr>
                        </w:pPr>
                        <w:bookmarkStart w:id="303" w:name="_Toc380752017"/>
                        <w:r>
                          <w:t xml:space="preserve">Figure </w:t>
                        </w:r>
                        <w:r>
                          <w:fldChar w:fldCharType="begin"/>
                        </w:r>
                        <w:r>
                          <w:instrText xml:space="preserve"> SEQ Figure \* ARABIC </w:instrText>
                        </w:r>
                        <w:r>
                          <w:fldChar w:fldCharType="separate"/>
                        </w:r>
                        <w:r w:rsidR="009958E8">
                          <w:rPr>
                            <w:noProof/>
                          </w:rPr>
                          <w:t>5</w:t>
                        </w:r>
                        <w:r>
                          <w:rPr>
                            <w:noProof/>
                          </w:rPr>
                          <w:fldChar w:fldCharType="end"/>
                        </w:r>
                        <w:r>
                          <w:t xml:space="preserve">: </w:t>
                        </w:r>
                        <w:r w:rsidRPr="004E501C">
                          <w:t>Specify the image type</w:t>
                        </w:r>
                        <w:bookmarkEnd w:id="303"/>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6D603B53" wp14:editId="1FD0D41E">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A24ED1" w:rsidRPr="00AB44F3" w:rsidRDefault="00A24ED1" w:rsidP="00972A32">
                              <w:pPr>
                                <w:pStyle w:val="Caption"/>
                                <w:jc w:val="center"/>
                                <w:rPr>
                                  <w:rFonts w:ascii="Arial" w:eastAsia="Times New Roman" w:hAnsi="Arial" w:cs="Times New Roman"/>
                                  <w:noProof/>
                                </w:rPr>
                              </w:pPr>
                              <w:bookmarkStart w:id="304" w:name="_Toc380752018"/>
                              <w:r>
                                <w:t xml:space="preserve">Figure </w:t>
                              </w:r>
                              <w:r>
                                <w:fldChar w:fldCharType="begin"/>
                              </w:r>
                              <w:r>
                                <w:instrText xml:space="preserve"> SEQ Figure \* ARABIC </w:instrText>
                              </w:r>
                              <w:r>
                                <w:fldChar w:fldCharType="separate"/>
                              </w:r>
                              <w:r w:rsidR="009958E8">
                                <w:rPr>
                                  <w:noProof/>
                                </w:rPr>
                                <w:t>6</w:t>
                              </w:r>
                              <w:r>
                                <w:rPr>
                                  <w:noProof/>
                                </w:rPr>
                                <w:fldChar w:fldCharType="end"/>
                              </w:r>
                              <w:r>
                                <w:t>: Specify storage allocation</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7"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A24ED1" w:rsidRPr="00AB44F3" w:rsidRDefault="00A24ED1" w:rsidP="00972A32">
                        <w:pPr>
                          <w:pStyle w:val="Caption"/>
                          <w:jc w:val="center"/>
                          <w:rPr>
                            <w:rFonts w:ascii="Arial" w:eastAsia="Times New Roman" w:hAnsi="Arial" w:cs="Times New Roman"/>
                            <w:noProof/>
                          </w:rPr>
                        </w:pPr>
                        <w:bookmarkStart w:id="305" w:name="_Toc380752018"/>
                        <w:r>
                          <w:t xml:space="preserve">Figure </w:t>
                        </w:r>
                        <w:r>
                          <w:fldChar w:fldCharType="begin"/>
                        </w:r>
                        <w:r>
                          <w:instrText xml:space="preserve"> SEQ Figure \* ARABIC </w:instrText>
                        </w:r>
                        <w:r>
                          <w:fldChar w:fldCharType="separate"/>
                        </w:r>
                        <w:r w:rsidR="009958E8">
                          <w:rPr>
                            <w:noProof/>
                          </w:rPr>
                          <w:t>6</w:t>
                        </w:r>
                        <w:r>
                          <w:rPr>
                            <w:noProof/>
                          </w:rPr>
                          <w:fldChar w:fldCharType="end"/>
                        </w:r>
                        <w:r>
                          <w:t>: Specify storage allocation</w:t>
                        </w:r>
                        <w:bookmarkEnd w:id="305"/>
                      </w:p>
                    </w:txbxContent>
                  </v:textbox>
                </v:shape>
                <w10:wrap type="topAndBottom"/>
              </v:group>
            </w:pict>
          </mc:Fallback>
        </mc:AlternateContent>
      </w:r>
    </w:p>
    <w:p w:rsidR="00972A32" w:rsidRDefault="00972A32" w:rsidP="00972A32">
      <w:pPr>
        <w:pStyle w:val="Heading3"/>
        <w:spacing w:before="0" w:after="100" w:line="240" w:lineRule="auto"/>
        <w:rPr>
          <w:rFonts w:asciiTheme="minorHAnsi" w:hAnsiTheme="minorHAnsi"/>
          <w:noProof/>
        </w:rPr>
      </w:pPr>
      <w:bookmarkStart w:id="306" w:name="_Toc380734665"/>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29664B35" wp14:editId="545FEE98">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A24ED1" w:rsidRPr="0090493A" w:rsidRDefault="00A24ED1" w:rsidP="00972A32">
                              <w:pPr>
                                <w:pStyle w:val="Caption"/>
                                <w:jc w:val="center"/>
                                <w:rPr>
                                  <w:rFonts w:ascii="Arial" w:eastAsia="Times New Roman" w:hAnsi="Arial" w:cs="Times New Roman"/>
                                  <w:noProof/>
                                </w:rPr>
                              </w:pPr>
                              <w:bookmarkStart w:id="307" w:name="_Toc380752019"/>
                              <w:r>
                                <w:t xml:space="preserve">Figure </w:t>
                              </w:r>
                              <w:r>
                                <w:fldChar w:fldCharType="begin"/>
                              </w:r>
                              <w:r>
                                <w:instrText xml:space="preserve"> SEQ Figure \* ARABIC </w:instrText>
                              </w:r>
                              <w:r>
                                <w:fldChar w:fldCharType="separate"/>
                              </w:r>
                              <w:r w:rsidR="009958E8">
                                <w:rPr>
                                  <w:noProof/>
                                </w:rPr>
                                <w:t>7</w:t>
                              </w:r>
                              <w:r>
                                <w:rPr>
                                  <w:noProof/>
                                </w:rPr>
                                <w:fldChar w:fldCharType="end"/>
                              </w:r>
                              <w:r>
                                <w:t>: Configure virtual hard drive</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9"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A24ED1" w:rsidRPr="0090493A" w:rsidRDefault="00A24ED1" w:rsidP="00972A32">
                        <w:pPr>
                          <w:pStyle w:val="Caption"/>
                          <w:jc w:val="center"/>
                          <w:rPr>
                            <w:rFonts w:ascii="Arial" w:eastAsia="Times New Roman" w:hAnsi="Arial" w:cs="Times New Roman"/>
                            <w:noProof/>
                          </w:rPr>
                        </w:pPr>
                        <w:bookmarkStart w:id="308" w:name="_Toc380752019"/>
                        <w:r>
                          <w:t xml:space="preserve">Figure </w:t>
                        </w:r>
                        <w:r>
                          <w:fldChar w:fldCharType="begin"/>
                        </w:r>
                        <w:r>
                          <w:instrText xml:space="preserve"> SEQ Figure \* ARABIC </w:instrText>
                        </w:r>
                        <w:r>
                          <w:fldChar w:fldCharType="separate"/>
                        </w:r>
                        <w:r w:rsidR="009958E8">
                          <w:rPr>
                            <w:noProof/>
                          </w:rPr>
                          <w:t>7</w:t>
                        </w:r>
                        <w:r>
                          <w:rPr>
                            <w:noProof/>
                          </w:rPr>
                          <w:fldChar w:fldCharType="end"/>
                        </w:r>
                        <w:r>
                          <w:t>: Configure virtual hard drive</w:t>
                        </w:r>
                        <w:bookmarkEnd w:id="308"/>
                      </w:p>
                    </w:txbxContent>
                  </v:textbox>
                </v:shape>
                <w10:wrap type="topAndBottom"/>
              </v:group>
            </w:pict>
          </mc:Fallback>
        </mc:AlternateContent>
      </w:r>
      <w:bookmarkStart w:id="309" w:name="_Toc379537675"/>
      <w:bookmarkStart w:id="310" w:name="_Toc379537676"/>
      <w:bookmarkEnd w:id="306"/>
      <w:bookmarkEnd w:id="309"/>
      <w:bookmarkEnd w:id="310"/>
    </w:p>
    <w:p w:rsidR="003D0903" w:rsidRPr="00406B95" w:rsidRDefault="003D0903" w:rsidP="00C57D26">
      <w:pPr>
        <w:pStyle w:val="Heading3"/>
        <w:numPr>
          <w:ilvl w:val="2"/>
          <w:numId w:val="30"/>
        </w:numPr>
        <w:tabs>
          <w:tab w:val="left" w:pos="1260"/>
        </w:tabs>
        <w:spacing w:before="0" w:after="100" w:line="240" w:lineRule="auto"/>
        <w:ind w:left="1260"/>
        <w:rPr>
          <w:rFonts w:asciiTheme="minorHAnsi" w:hAnsiTheme="minorHAnsi"/>
          <w:noProof/>
        </w:rPr>
      </w:pPr>
      <w:bookmarkStart w:id="311" w:name="_Toc380734666"/>
      <w:r w:rsidRPr="00406B95">
        <w:rPr>
          <w:bCs w:val="0"/>
          <w:noProof/>
        </w:rPr>
        <w:t>System</w:t>
      </w:r>
      <w:r>
        <w:rPr>
          <w:noProof/>
        </w:rPr>
        <w:t xml:space="preserve"> Configure your new Virtual Machine</w:t>
      </w:r>
      <w:bookmarkEnd w:id="311"/>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7F511BDA" wp14:editId="65A663D8">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A24ED1" w:rsidRPr="007E66C6" w:rsidRDefault="00A24ED1" w:rsidP="00972A32">
                              <w:pPr>
                                <w:pStyle w:val="Caption"/>
                                <w:jc w:val="center"/>
                                <w:rPr>
                                  <w:rFonts w:cs="Times New Roman"/>
                                  <w:noProof/>
                                </w:rPr>
                              </w:pPr>
                              <w:bookmarkStart w:id="312" w:name="_Toc380752020"/>
                              <w:r>
                                <w:t xml:space="preserve">Figure </w:t>
                              </w:r>
                              <w:r>
                                <w:fldChar w:fldCharType="begin"/>
                              </w:r>
                              <w:r>
                                <w:instrText xml:space="preserve"> SEQ Figure \* ARABIC </w:instrText>
                              </w:r>
                              <w:r>
                                <w:fldChar w:fldCharType="separate"/>
                              </w:r>
                              <w:r w:rsidR="009958E8">
                                <w:rPr>
                                  <w:noProof/>
                                </w:rPr>
                                <w:t>8</w:t>
                              </w:r>
                              <w:r>
                                <w:rPr>
                                  <w:noProof/>
                                </w:rPr>
                                <w:fldChar w:fldCharType="end"/>
                              </w:r>
                              <w:r>
                                <w:t>: Configuring a virtual machine in VirtualBox</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1"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A24ED1" w:rsidRPr="007E66C6" w:rsidRDefault="00A24ED1" w:rsidP="00972A32">
                        <w:pPr>
                          <w:pStyle w:val="Caption"/>
                          <w:jc w:val="center"/>
                          <w:rPr>
                            <w:rFonts w:cs="Times New Roman"/>
                            <w:noProof/>
                          </w:rPr>
                        </w:pPr>
                        <w:bookmarkStart w:id="313" w:name="_Toc380752020"/>
                        <w:r>
                          <w:t xml:space="preserve">Figure </w:t>
                        </w:r>
                        <w:r>
                          <w:fldChar w:fldCharType="begin"/>
                        </w:r>
                        <w:r>
                          <w:instrText xml:space="preserve"> SEQ Figure \* ARABIC </w:instrText>
                        </w:r>
                        <w:r>
                          <w:fldChar w:fldCharType="separate"/>
                        </w:r>
                        <w:r w:rsidR="009958E8">
                          <w:rPr>
                            <w:noProof/>
                          </w:rPr>
                          <w:t>8</w:t>
                        </w:r>
                        <w:r>
                          <w:rPr>
                            <w:noProof/>
                          </w:rPr>
                          <w:fldChar w:fldCharType="end"/>
                        </w:r>
                        <w:r>
                          <w:t>: Configuring a virtual machine in VirtualBox</w:t>
                        </w:r>
                        <w:bookmarkEnd w:id="313"/>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3B5133CE" wp14:editId="353D339D">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A24ED1" w:rsidRDefault="00A24ED1" w:rsidP="00972A32">
                              <w:pPr>
                                <w:pStyle w:val="Caption"/>
                                <w:jc w:val="center"/>
                                <w:rPr>
                                  <w:noProof/>
                                </w:rPr>
                              </w:pPr>
                              <w:bookmarkStart w:id="314" w:name="_Toc380752021"/>
                              <w:r>
                                <w:t xml:space="preserve">Figure </w:t>
                              </w:r>
                              <w:r>
                                <w:fldChar w:fldCharType="begin"/>
                              </w:r>
                              <w:r>
                                <w:instrText xml:space="preserve"> SEQ Figure \* ARABIC </w:instrText>
                              </w:r>
                              <w:r>
                                <w:fldChar w:fldCharType="separate"/>
                              </w:r>
                              <w:r w:rsidR="009958E8">
                                <w:rPr>
                                  <w:noProof/>
                                </w:rPr>
                                <w:t>9</w:t>
                              </w:r>
                              <w:r>
                                <w:rPr>
                                  <w:noProof/>
                                </w:rPr>
                                <w:fldChar w:fldCharType="end"/>
                              </w:r>
                              <w:r>
                                <w:t>: Enabling the shared clipboard</w:t>
                              </w:r>
                              <w:bookmarkEnd w:id="31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3"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A24ED1" w:rsidRDefault="00A24ED1" w:rsidP="00972A32">
                        <w:pPr>
                          <w:pStyle w:val="Caption"/>
                          <w:jc w:val="center"/>
                          <w:rPr>
                            <w:noProof/>
                          </w:rPr>
                        </w:pPr>
                        <w:bookmarkStart w:id="315" w:name="_Toc380752021"/>
                        <w:r>
                          <w:t xml:space="preserve">Figure </w:t>
                        </w:r>
                        <w:r>
                          <w:fldChar w:fldCharType="begin"/>
                        </w:r>
                        <w:r>
                          <w:instrText xml:space="preserve"> SEQ Figure \* ARABIC </w:instrText>
                        </w:r>
                        <w:r>
                          <w:fldChar w:fldCharType="separate"/>
                        </w:r>
                        <w:r w:rsidR="009958E8">
                          <w:rPr>
                            <w:noProof/>
                          </w:rPr>
                          <w:t>9</w:t>
                        </w:r>
                        <w:r>
                          <w:rPr>
                            <w:noProof/>
                          </w:rPr>
                          <w:fldChar w:fldCharType="end"/>
                        </w:r>
                        <w:r>
                          <w:t>: Enabling the shared clipboard</w:t>
                        </w:r>
                        <w:bookmarkEnd w:id="315"/>
                        <w:r>
                          <w:t xml:space="preserve">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B93AD1">
      <w:pPr>
        <w:pStyle w:val="ListParagraph"/>
        <w:keepNext/>
        <w:keepLines/>
        <w:numPr>
          <w:ilvl w:val="0"/>
          <w:numId w:val="40"/>
        </w:numPr>
        <w:spacing w:before="200" w:after="0"/>
        <w:contextualSpacing w:val="0"/>
        <w:outlineLvl w:val="2"/>
        <w:rPr>
          <w:rFonts w:eastAsiaTheme="majorEastAsia" w:cstheme="majorBidi"/>
          <w:b/>
          <w:bCs/>
          <w:vanish/>
          <w:color w:val="4F81BD" w:themeColor="accent1"/>
        </w:rPr>
      </w:pPr>
      <w:bookmarkStart w:id="316" w:name="_Toc380696964"/>
      <w:bookmarkStart w:id="317" w:name="_Toc380734667"/>
      <w:bookmarkEnd w:id="316"/>
      <w:bookmarkEnd w:id="317"/>
    </w:p>
    <w:p w:rsidR="00510C29" w:rsidRPr="00510C29" w:rsidRDefault="00510C29" w:rsidP="00B93AD1">
      <w:pPr>
        <w:pStyle w:val="ListParagraph"/>
        <w:keepNext/>
        <w:keepLines/>
        <w:numPr>
          <w:ilvl w:val="0"/>
          <w:numId w:val="40"/>
        </w:numPr>
        <w:spacing w:before="200" w:after="0"/>
        <w:contextualSpacing w:val="0"/>
        <w:outlineLvl w:val="2"/>
        <w:rPr>
          <w:rFonts w:eastAsiaTheme="majorEastAsia" w:cstheme="majorBidi"/>
          <w:b/>
          <w:bCs/>
          <w:vanish/>
          <w:color w:val="4F81BD" w:themeColor="accent1"/>
        </w:rPr>
      </w:pPr>
      <w:bookmarkStart w:id="318" w:name="_Toc380696965"/>
      <w:bookmarkStart w:id="319" w:name="_Toc380734668"/>
      <w:bookmarkEnd w:id="318"/>
      <w:bookmarkEnd w:id="319"/>
    </w:p>
    <w:p w:rsidR="00510C29" w:rsidRPr="00510C29" w:rsidRDefault="00510C29" w:rsidP="00B93AD1">
      <w:pPr>
        <w:pStyle w:val="ListParagraph"/>
        <w:keepNext/>
        <w:keepLines/>
        <w:numPr>
          <w:ilvl w:val="0"/>
          <w:numId w:val="40"/>
        </w:numPr>
        <w:spacing w:before="200" w:after="0"/>
        <w:contextualSpacing w:val="0"/>
        <w:outlineLvl w:val="2"/>
        <w:rPr>
          <w:rFonts w:eastAsiaTheme="majorEastAsia" w:cstheme="majorBidi"/>
          <w:b/>
          <w:bCs/>
          <w:vanish/>
          <w:color w:val="4F81BD" w:themeColor="accent1"/>
        </w:rPr>
      </w:pPr>
      <w:bookmarkStart w:id="320" w:name="_Toc380696966"/>
      <w:bookmarkStart w:id="321" w:name="_Toc380734669"/>
      <w:bookmarkEnd w:id="320"/>
      <w:bookmarkEnd w:id="321"/>
    </w:p>
    <w:p w:rsidR="00510C29" w:rsidRPr="00510C29" w:rsidRDefault="00510C29" w:rsidP="00B93AD1">
      <w:pPr>
        <w:pStyle w:val="ListParagraph"/>
        <w:keepNext/>
        <w:keepLines/>
        <w:numPr>
          <w:ilvl w:val="0"/>
          <w:numId w:val="40"/>
        </w:numPr>
        <w:spacing w:before="200" w:after="0"/>
        <w:contextualSpacing w:val="0"/>
        <w:outlineLvl w:val="2"/>
        <w:rPr>
          <w:rFonts w:eastAsiaTheme="majorEastAsia" w:cstheme="majorBidi"/>
          <w:b/>
          <w:bCs/>
          <w:vanish/>
          <w:color w:val="4F81BD" w:themeColor="accent1"/>
        </w:rPr>
      </w:pPr>
      <w:bookmarkStart w:id="322" w:name="_Toc380696967"/>
      <w:bookmarkStart w:id="323" w:name="_Toc380734670"/>
      <w:bookmarkEnd w:id="322"/>
      <w:bookmarkEnd w:id="323"/>
    </w:p>
    <w:p w:rsidR="00510C29" w:rsidRPr="00510C29" w:rsidRDefault="00510C29" w:rsidP="00B93AD1">
      <w:pPr>
        <w:pStyle w:val="ListParagraph"/>
        <w:keepNext/>
        <w:keepLines/>
        <w:numPr>
          <w:ilvl w:val="1"/>
          <w:numId w:val="40"/>
        </w:numPr>
        <w:spacing w:before="200" w:after="0"/>
        <w:contextualSpacing w:val="0"/>
        <w:outlineLvl w:val="2"/>
        <w:rPr>
          <w:rFonts w:eastAsiaTheme="majorEastAsia" w:cstheme="majorBidi"/>
          <w:b/>
          <w:bCs/>
          <w:vanish/>
          <w:color w:val="4F81BD" w:themeColor="accent1"/>
        </w:rPr>
      </w:pPr>
      <w:bookmarkStart w:id="324" w:name="_Toc380696968"/>
      <w:bookmarkStart w:id="325" w:name="_Toc380734671"/>
      <w:bookmarkEnd w:id="324"/>
      <w:bookmarkEnd w:id="325"/>
    </w:p>
    <w:p w:rsidR="00510C29" w:rsidRPr="00510C29" w:rsidRDefault="00510C29" w:rsidP="00B93AD1">
      <w:pPr>
        <w:pStyle w:val="ListParagraph"/>
        <w:keepNext/>
        <w:keepLines/>
        <w:numPr>
          <w:ilvl w:val="1"/>
          <w:numId w:val="40"/>
        </w:numPr>
        <w:spacing w:before="200" w:after="0"/>
        <w:contextualSpacing w:val="0"/>
        <w:outlineLvl w:val="2"/>
        <w:rPr>
          <w:rFonts w:eastAsiaTheme="majorEastAsia" w:cstheme="majorBidi"/>
          <w:b/>
          <w:bCs/>
          <w:vanish/>
          <w:color w:val="4F81BD" w:themeColor="accent1"/>
        </w:rPr>
      </w:pPr>
      <w:bookmarkStart w:id="326" w:name="_Toc380696969"/>
      <w:bookmarkStart w:id="327" w:name="_Toc380734672"/>
      <w:bookmarkEnd w:id="326"/>
      <w:bookmarkEnd w:id="327"/>
    </w:p>
    <w:p w:rsidR="00510C29" w:rsidRPr="00510C29" w:rsidRDefault="00510C29" w:rsidP="00B93AD1">
      <w:pPr>
        <w:pStyle w:val="ListParagraph"/>
        <w:keepNext/>
        <w:keepLines/>
        <w:numPr>
          <w:ilvl w:val="1"/>
          <w:numId w:val="40"/>
        </w:numPr>
        <w:spacing w:before="200" w:after="0"/>
        <w:contextualSpacing w:val="0"/>
        <w:outlineLvl w:val="2"/>
        <w:rPr>
          <w:rFonts w:eastAsiaTheme="majorEastAsia" w:cstheme="majorBidi"/>
          <w:b/>
          <w:bCs/>
          <w:vanish/>
          <w:color w:val="4F81BD" w:themeColor="accent1"/>
        </w:rPr>
      </w:pPr>
      <w:bookmarkStart w:id="328" w:name="_Toc380696970"/>
      <w:bookmarkStart w:id="329" w:name="_Toc380734673"/>
      <w:bookmarkEnd w:id="328"/>
      <w:bookmarkEnd w:id="329"/>
    </w:p>
    <w:p w:rsidR="00510C29" w:rsidRPr="00510C29" w:rsidRDefault="00510C29" w:rsidP="00B93AD1">
      <w:pPr>
        <w:pStyle w:val="ListParagraph"/>
        <w:keepNext/>
        <w:keepLines/>
        <w:numPr>
          <w:ilvl w:val="1"/>
          <w:numId w:val="40"/>
        </w:numPr>
        <w:spacing w:before="200" w:after="0"/>
        <w:contextualSpacing w:val="0"/>
        <w:outlineLvl w:val="2"/>
        <w:rPr>
          <w:rFonts w:eastAsiaTheme="majorEastAsia" w:cstheme="majorBidi"/>
          <w:b/>
          <w:bCs/>
          <w:vanish/>
          <w:color w:val="4F81BD" w:themeColor="accent1"/>
        </w:rPr>
      </w:pPr>
      <w:bookmarkStart w:id="330" w:name="_Toc380696971"/>
      <w:bookmarkStart w:id="331" w:name="_Toc380734674"/>
      <w:bookmarkEnd w:id="330"/>
      <w:bookmarkEnd w:id="331"/>
    </w:p>
    <w:p w:rsidR="00972A32" w:rsidRPr="003D0903" w:rsidRDefault="00972A32" w:rsidP="00C57D26">
      <w:pPr>
        <w:pStyle w:val="Heading3"/>
        <w:numPr>
          <w:ilvl w:val="2"/>
          <w:numId w:val="40"/>
        </w:numPr>
        <w:ind w:left="1260" w:hanging="360"/>
        <w:rPr>
          <w:bCs w:val="0"/>
          <w:noProof/>
        </w:rPr>
      </w:pPr>
      <w:bookmarkStart w:id="332" w:name="_Toc380734675"/>
      <w:r w:rsidRPr="003D0903">
        <w:rPr>
          <w:rFonts w:asciiTheme="minorHAnsi" w:hAnsiTheme="minorHAnsi"/>
        </w:rPr>
        <w:t>Download an Ubuntu ISO image</w:t>
      </w:r>
      <w:bookmarkEnd w:id="332"/>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4" w:history="1">
        <w:r w:rsidRPr="00FB6A10">
          <w:rPr>
            <w:rStyle w:val="Hyperlink"/>
            <w:rFonts w:asciiTheme="minorHAnsi" w:hAnsiTheme="minorHAnsi"/>
          </w:rPr>
          <w:t>http://releases.ubuntu.com/12.04/</w:t>
        </w:r>
      </w:hyperlink>
    </w:p>
    <w:p w:rsidR="00972A32" w:rsidRPr="00FB6A10" w:rsidRDefault="00972A32" w:rsidP="00972A32">
      <w:r w:rsidRPr="00962782">
        <w:t xml:space="preserve">This tutorial utilizes the Long Term Service (LTS) version of Ubuntu, which features long-term support (3 years): </w:t>
      </w:r>
      <w:hyperlink r:id="rId55" w:history="1">
        <w:r w:rsidRPr="00FB6A10">
          <w:rPr>
            <w:rStyle w:val="Hyperlink"/>
            <w:rFonts w:asciiTheme="minorHAnsi" w:hAnsiTheme="minorHAnsi"/>
          </w:rPr>
          <w:t>http://releases.ubuntu.com/12.04/ubuntu-12.04-desktop-i386.iso</w:t>
        </w:r>
      </w:hyperlink>
    </w:p>
    <w:p w:rsidR="00972A32" w:rsidRPr="00415183" w:rsidRDefault="00972A32" w:rsidP="00B93AD1">
      <w:pPr>
        <w:pStyle w:val="Heading3"/>
        <w:numPr>
          <w:ilvl w:val="0"/>
          <w:numId w:val="41"/>
        </w:numPr>
        <w:spacing w:before="0" w:after="100" w:line="240" w:lineRule="auto"/>
        <w:rPr>
          <w:rFonts w:asciiTheme="minorHAnsi" w:hAnsiTheme="minorHAnsi"/>
        </w:rPr>
      </w:pPr>
      <w:bookmarkStart w:id="333" w:name="_Toc379537679"/>
      <w:bookmarkStart w:id="334" w:name="_Toc379537680"/>
      <w:bookmarkStart w:id="335" w:name="_Toc379537681"/>
      <w:bookmarkStart w:id="336" w:name="_Toc379537682"/>
      <w:bookmarkStart w:id="337" w:name="_Toc377463028"/>
      <w:bookmarkStart w:id="338" w:name="_Toc380734676"/>
      <w:bookmarkEnd w:id="333"/>
      <w:bookmarkEnd w:id="334"/>
      <w:bookmarkEnd w:id="335"/>
      <w:bookmarkEnd w:id="336"/>
      <w:r w:rsidRPr="00415183">
        <w:rPr>
          <w:rFonts w:asciiTheme="minorHAnsi" w:hAnsiTheme="minorHAnsi"/>
        </w:rPr>
        <w:t xml:space="preserve">Mount the Linux installation .ISO file in </w:t>
      </w:r>
      <w:r>
        <w:rPr>
          <w:rFonts w:asciiTheme="minorHAnsi" w:hAnsiTheme="minorHAnsi"/>
        </w:rPr>
        <w:t>your virtual machine</w:t>
      </w:r>
      <w:bookmarkEnd w:id="337"/>
      <w:bookmarkEnd w:id="338"/>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Storage</w:t>
      </w:r>
      <w:r w:rsidRPr="005E68DF">
        <w:t xml:space="preserve"> panel, click the </w:t>
      </w:r>
      <w:r w:rsidRPr="005E68DF">
        <w:rPr>
          <w:b/>
        </w:rPr>
        <w:t>CD</w:t>
      </w:r>
      <w:r w:rsidRPr="005E68DF">
        <w:t xml:space="preserve"> icon next to the </w:t>
      </w:r>
      <w:r w:rsidRPr="005E68DF">
        <w:rPr>
          <w:b/>
        </w:rPr>
        <w:t>CD/DVD Drive</w:t>
      </w:r>
      <w:r w:rsidRPr="005E68DF">
        <w:t xml:space="preserve"> dropdown menu.</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t>3</w:t>
      </w:r>
      <w:r w:rsidRPr="005E68DF">
        <w:t>.2.4;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7A3D35F8" wp14:editId="194C647B">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A24ED1" w:rsidRDefault="00A24ED1" w:rsidP="00972A32">
                              <w:pPr>
                                <w:pStyle w:val="Caption"/>
                                <w:jc w:val="center"/>
                                <w:rPr>
                                  <w:noProof/>
                                </w:rPr>
                              </w:pPr>
                              <w:bookmarkStart w:id="339" w:name="_Toc380752022"/>
                              <w:r>
                                <w:t xml:space="preserve">Figure </w:t>
                              </w:r>
                              <w:r>
                                <w:fldChar w:fldCharType="begin"/>
                              </w:r>
                              <w:r>
                                <w:instrText xml:space="preserve"> SEQ Figure \* ARABIC </w:instrText>
                              </w:r>
                              <w:r>
                                <w:fldChar w:fldCharType="separate"/>
                              </w:r>
                              <w:r w:rsidR="009958E8">
                                <w:rPr>
                                  <w:noProof/>
                                </w:rPr>
                                <w:t>10</w:t>
                              </w:r>
                              <w:r>
                                <w:rPr>
                                  <w:noProof/>
                                </w:rPr>
                                <w:fldChar w:fldCharType="end"/>
                              </w:r>
                              <w:r>
                                <w:t>: Mounting the Ubuntu ISO image in the VM</w:t>
                              </w:r>
                              <w:bookmarkEnd w:id="3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7"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A24ED1" w:rsidRDefault="00A24ED1" w:rsidP="00972A32">
                        <w:pPr>
                          <w:pStyle w:val="Caption"/>
                          <w:jc w:val="center"/>
                          <w:rPr>
                            <w:noProof/>
                          </w:rPr>
                        </w:pPr>
                        <w:bookmarkStart w:id="340" w:name="_Toc380752022"/>
                        <w:r>
                          <w:t xml:space="preserve">Figure </w:t>
                        </w:r>
                        <w:r>
                          <w:fldChar w:fldCharType="begin"/>
                        </w:r>
                        <w:r>
                          <w:instrText xml:space="preserve"> SEQ Figure \* ARABIC </w:instrText>
                        </w:r>
                        <w:r>
                          <w:fldChar w:fldCharType="separate"/>
                        </w:r>
                        <w:r w:rsidR="009958E8">
                          <w:rPr>
                            <w:noProof/>
                          </w:rPr>
                          <w:t>10</w:t>
                        </w:r>
                        <w:r>
                          <w:rPr>
                            <w:noProof/>
                          </w:rPr>
                          <w:fldChar w:fldCharType="end"/>
                        </w:r>
                        <w:r>
                          <w:t>: Mounting the Ubuntu ISO image in the VM</w:t>
                        </w:r>
                        <w:bookmarkEnd w:id="340"/>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C57D26">
      <w:pPr>
        <w:pStyle w:val="Heading3"/>
        <w:numPr>
          <w:ilvl w:val="0"/>
          <w:numId w:val="41"/>
        </w:numPr>
        <w:spacing w:before="0" w:after="100" w:line="240" w:lineRule="auto"/>
        <w:ind w:left="1260"/>
        <w:rPr>
          <w:rFonts w:asciiTheme="minorHAnsi" w:hAnsiTheme="minorHAnsi"/>
        </w:rPr>
      </w:pPr>
      <w:bookmarkStart w:id="341" w:name="_Toc377463029"/>
      <w:bookmarkStart w:id="342" w:name="_Toc380734677"/>
      <w:r w:rsidRPr="00415183">
        <w:rPr>
          <w:rFonts w:asciiTheme="minorHAnsi" w:hAnsiTheme="minorHAnsi"/>
        </w:rPr>
        <w:t>Install Ubuntu Linux 12.04</w:t>
      </w:r>
      <w:bookmarkEnd w:id="341"/>
      <w:bookmarkEnd w:id="342"/>
    </w:p>
    <w:p w:rsidR="00972A32" w:rsidRPr="005E68DF" w:rsidRDefault="00972A32" w:rsidP="00972A32">
      <w:r w:rsidRPr="005E68DF">
        <w:t xml:space="preserve">In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Run</w:t>
      </w:r>
      <w:r w:rsidRPr="005E68DF">
        <w:t>. This will start your virtual machine.</w:t>
      </w:r>
    </w:p>
    <w:p w:rsidR="00972A32" w:rsidRPr="005E68DF" w:rsidRDefault="00972A32" w:rsidP="00972A32">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 xml:space="preserve">When you are prompted to do so, create a user with the username </w:t>
      </w:r>
      <w:r>
        <w:rPr>
          <w:b/>
        </w:rPr>
        <w:t>ngds</w:t>
      </w:r>
      <w:r>
        <w:t>; specify a password of your choice.</w:t>
      </w:r>
    </w:p>
    <w:p w:rsidR="00972A32" w:rsidRDefault="00972A32" w:rsidP="00972A32">
      <w:r w:rsidRPr="005E68DF">
        <w:t>When the installation is complete, restart your virtual machine and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w:t>
      </w:r>
      <w:r w:rsidRPr="005E68DF">
        <w:t>i</w:t>
      </w:r>
      <w:r w:rsidRPr="005E68DF">
        <w:t>fied during the Ubuntu installation process (Figure 11).</w:t>
      </w:r>
    </w:p>
    <w:p w:rsidR="00972A32" w:rsidRPr="005E68DF" w:rsidRDefault="00972A32" w:rsidP="00972A32">
      <w:r>
        <w:t xml:space="preserve">In addition to the above, it is recommended that you install the </w:t>
      </w:r>
      <w:r>
        <w:rPr>
          <w:b/>
        </w:rPr>
        <w:t>Guest Additions</w:t>
      </w:r>
      <w:r>
        <w:t xml:space="preserve"> module</w:t>
      </w:r>
      <w:r w:rsidRPr="00F87F5B">
        <w:t>.</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22B7800D" wp14:editId="74B8437E">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A24ED1" w:rsidRDefault="00A24ED1" w:rsidP="00972A32">
                              <w:pPr>
                                <w:pStyle w:val="Caption"/>
                                <w:jc w:val="center"/>
                                <w:rPr>
                                  <w:noProof/>
                                </w:rPr>
                              </w:pPr>
                              <w:bookmarkStart w:id="343" w:name="_Toc380752023"/>
                              <w:r>
                                <w:t xml:space="preserve">Figure </w:t>
                              </w:r>
                              <w:r>
                                <w:fldChar w:fldCharType="begin"/>
                              </w:r>
                              <w:r>
                                <w:instrText xml:space="preserve"> SEQ Figure \* ARABIC </w:instrText>
                              </w:r>
                              <w:r>
                                <w:fldChar w:fldCharType="separate"/>
                              </w:r>
                              <w:r w:rsidR="009958E8">
                                <w:rPr>
                                  <w:noProof/>
                                </w:rPr>
                                <w:t>11</w:t>
                              </w:r>
                              <w:r>
                                <w:rPr>
                                  <w:noProof/>
                                </w:rPr>
                                <w:fldChar w:fldCharType="end"/>
                              </w:r>
                              <w:r>
                                <w:t>: The Ubuntu Linux installation screen</w:t>
                              </w:r>
                              <w:bookmarkEnd w:id="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59"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A24ED1" w:rsidRDefault="00A24ED1" w:rsidP="00972A32">
                        <w:pPr>
                          <w:pStyle w:val="Caption"/>
                          <w:jc w:val="center"/>
                          <w:rPr>
                            <w:noProof/>
                          </w:rPr>
                        </w:pPr>
                        <w:bookmarkStart w:id="344" w:name="_Toc380752023"/>
                        <w:r>
                          <w:t xml:space="preserve">Figure </w:t>
                        </w:r>
                        <w:r>
                          <w:fldChar w:fldCharType="begin"/>
                        </w:r>
                        <w:r>
                          <w:instrText xml:space="preserve"> SEQ Figure \* ARABIC </w:instrText>
                        </w:r>
                        <w:r>
                          <w:fldChar w:fldCharType="separate"/>
                        </w:r>
                        <w:r w:rsidR="009958E8">
                          <w:rPr>
                            <w:noProof/>
                          </w:rPr>
                          <w:t>11</w:t>
                        </w:r>
                        <w:r>
                          <w:rPr>
                            <w:noProof/>
                          </w:rPr>
                          <w:fldChar w:fldCharType="end"/>
                        </w:r>
                        <w:r>
                          <w:t>: The Ubuntu Linux installation screen</w:t>
                        </w:r>
                        <w:bookmarkEnd w:id="344"/>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5C0231A2" wp14:editId="5B36ED3D">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A24ED1" w:rsidRDefault="00A24ED1" w:rsidP="00972A32">
                              <w:pPr>
                                <w:pStyle w:val="Caption"/>
                                <w:jc w:val="center"/>
                                <w:rPr>
                                  <w:noProof/>
                                </w:rPr>
                              </w:pPr>
                              <w:bookmarkStart w:id="345" w:name="_Toc380752024"/>
                              <w:r>
                                <w:t xml:space="preserve">Figure </w:t>
                              </w:r>
                              <w:r>
                                <w:fldChar w:fldCharType="begin"/>
                              </w:r>
                              <w:r>
                                <w:instrText xml:space="preserve"> SEQ Figure \* ARABIC </w:instrText>
                              </w:r>
                              <w:r>
                                <w:fldChar w:fldCharType="separate"/>
                              </w:r>
                              <w:r w:rsidR="009958E8">
                                <w:rPr>
                                  <w:noProof/>
                                </w:rPr>
                                <w:t>12</w:t>
                              </w:r>
                              <w:r>
                                <w:rPr>
                                  <w:noProof/>
                                </w:rPr>
                                <w:fldChar w:fldCharType="end"/>
                              </w:r>
                              <w:r>
                                <w:t>: Logging on to Ubuntu Linux</w:t>
                              </w:r>
                              <w:bookmarkEnd w:id="3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61"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A24ED1" w:rsidRDefault="00A24ED1" w:rsidP="00972A32">
                        <w:pPr>
                          <w:pStyle w:val="Caption"/>
                          <w:jc w:val="center"/>
                          <w:rPr>
                            <w:noProof/>
                          </w:rPr>
                        </w:pPr>
                        <w:bookmarkStart w:id="346" w:name="_Toc380752024"/>
                        <w:r>
                          <w:t xml:space="preserve">Figure </w:t>
                        </w:r>
                        <w:r>
                          <w:fldChar w:fldCharType="begin"/>
                        </w:r>
                        <w:r>
                          <w:instrText xml:space="preserve"> SEQ Figure \* ARABIC </w:instrText>
                        </w:r>
                        <w:r>
                          <w:fldChar w:fldCharType="separate"/>
                        </w:r>
                        <w:r w:rsidR="009958E8">
                          <w:rPr>
                            <w:noProof/>
                          </w:rPr>
                          <w:t>12</w:t>
                        </w:r>
                        <w:r>
                          <w:rPr>
                            <w:noProof/>
                          </w:rPr>
                          <w:fldChar w:fldCharType="end"/>
                        </w:r>
                        <w:r>
                          <w:t>: Logging on to Ubuntu Linux</w:t>
                        </w:r>
                        <w:bookmarkEnd w:id="346"/>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653831BF" wp14:editId="37D95E81">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A24ED1" w:rsidRPr="00E41254" w:rsidRDefault="00A24ED1" w:rsidP="00972A32">
                              <w:pPr>
                                <w:pStyle w:val="Caption"/>
                                <w:jc w:val="center"/>
                                <w:rPr>
                                  <w:noProof/>
                                </w:rPr>
                              </w:pPr>
                              <w:bookmarkStart w:id="347" w:name="_Toc380752025"/>
                              <w:r>
                                <w:t xml:space="preserve">Figure </w:t>
                              </w:r>
                              <w:r>
                                <w:fldChar w:fldCharType="begin"/>
                              </w:r>
                              <w:r>
                                <w:instrText xml:space="preserve"> SEQ Figure \* ARABIC </w:instrText>
                              </w:r>
                              <w:r>
                                <w:fldChar w:fldCharType="separate"/>
                              </w:r>
                              <w:r w:rsidR="009958E8">
                                <w:rPr>
                                  <w:noProof/>
                                </w:rPr>
                                <w:t>13</w:t>
                              </w:r>
                              <w:r>
                                <w:rPr>
                                  <w:noProof/>
                                </w:rPr>
                                <w:fldChar w:fldCharType="end"/>
                              </w:r>
                              <w:r>
                                <w:t>: Installing the Guest Additions module for Ubuntu Linux</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63"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A24ED1" w:rsidRPr="00E41254" w:rsidRDefault="00A24ED1" w:rsidP="00972A32">
                        <w:pPr>
                          <w:pStyle w:val="Caption"/>
                          <w:jc w:val="center"/>
                          <w:rPr>
                            <w:noProof/>
                          </w:rPr>
                        </w:pPr>
                        <w:bookmarkStart w:id="348" w:name="_Toc380752025"/>
                        <w:r>
                          <w:t xml:space="preserve">Figure </w:t>
                        </w:r>
                        <w:r>
                          <w:fldChar w:fldCharType="begin"/>
                        </w:r>
                        <w:r>
                          <w:instrText xml:space="preserve"> SEQ Figure \* ARABIC </w:instrText>
                        </w:r>
                        <w:r>
                          <w:fldChar w:fldCharType="separate"/>
                        </w:r>
                        <w:r w:rsidR="009958E8">
                          <w:rPr>
                            <w:noProof/>
                          </w:rPr>
                          <w:t>13</w:t>
                        </w:r>
                        <w:r>
                          <w:rPr>
                            <w:noProof/>
                          </w:rPr>
                          <w:fldChar w:fldCharType="end"/>
                        </w:r>
                        <w:r>
                          <w:t>: Installing the Guest Additions module for Ubuntu Linux</w:t>
                        </w:r>
                        <w:bookmarkEnd w:id="348"/>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C57D26">
      <w:pPr>
        <w:pStyle w:val="Heading3"/>
        <w:numPr>
          <w:ilvl w:val="0"/>
          <w:numId w:val="41"/>
        </w:numPr>
        <w:spacing w:before="0" w:after="100" w:line="240" w:lineRule="auto"/>
        <w:ind w:left="1260"/>
        <w:rPr>
          <w:rFonts w:asciiTheme="minorHAnsi" w:hAnsiTheme="minorHAnsi"/>
        </w:rPr>
      </w:pPr>
      <w:bookmarkStart w:id="349" w:name="_Toc379537685"/>
      <w:bookmarkStart w:id="350" w:name="_Toc377463031"/>
      <w:bookmarkStart w:id="351" w:name="_Toc380734678"/>
      <w:bookmarkEnd w:id="349"/>
      <w:r w:rsidRPr="00415183">
        <w:rPr>
          <w:rFonts w:asciiTheme="minorHAnsi" w:hAnsiTheme="minorHAnsi"/>
        </w:rPr>
        <w:t>Take a Snapshot</w:t>
      </w:r>
      <w:bookmarkEnd w:id="350"/>
      <w:bookmarkEnd w:id="351"/>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w:t>
      </w:r>
      <w:r>
        <w:rPr>
          <w:rFonts w:asciiTheme="minorHAnsi" w:hAnsiTheme="minorHAnsi"/>
        </w:rPr>
        <w:t>e</w:t>
      </w:r>
      <w:r>
        <w:rPr>
          <w:rFonts w:asciiTheme="minorHAnsi" w:hAnsiTheme="minorHAnsi"/>
        </w:rPr>
        <w:t>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Pr="00415183">
        <w:rPr>
          <w:rFonts w:asciiTheme="minorHAnsi" w:hAnsiTheme="minorHAnsi"/>
        </w:rPr>
        <w:t>.</w:t>
      </w:r>
    </w:p>
    <w:p w:rsidR="00972A32" w:rsidRPr="00FB6A10" w:rsidRDefault="00972A32" w:rsidP="006219BF">
      <w:pPr>
        <w:pStyle w:val="Heading2"/>
        <w:keepLines w:val="0"/>
        <w:numPr>
          <w:ilvl w:val="0"/>
          <w:numId w:val="47"/>
        </w:numPr>
        <w:spacing w:before="240" w:after="60" w:line="240" w:lineRule="auto"/>
      </w:pPr>
      <w:bookmarkStart w:id="352" w:name="_Ref359833839"/>
      <w:bookmarkStart w:id="353" w:name="_Toc377037298"/>
      <w:bookmarkStart w:id="354" w:name="_Toc380734679"/>
      <w:r w:rsidRPr="00FB6A10">
        <w:t>Accommodating</w:t>
      </w:r>
      <w:r w:rsidRPr="00415183">
        <w:t xml:space="preserve"> a corporate firewall (OPTIONAL)</w:t>
      </w:r>
      <w:bookmarkEnd w:id="352"/>
      <w:bookmarkEnd w:id="353"/>
      <w:bookmarkEnd w:id="354"/>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w:t>
      </w:r>
      <w:r w:rsidRPr="00C03A67">
        <w:t>m</w:t>
      </w:r>
      <w:r w:rsidRPr="00C03A67">
        <w:t xml:space="preserve">mediate Internet access. Internet connectivity is required in order to install </w:t>
      </w:r>
      <w:r>
        <w:t>NGDS Software Stackcomponents on your virtual m</w:t>
      </w:r>
      <w:r>
        <w:t>a</w:t>
      </w:r>
      <w:r>
        <w:t>chine (</w:t>
      </w:r>
      <w:r w:rsidRPr="00C03A67">
        <w:t xml:space="preserve">as will be discussed in </w:t>
      </w:r>
      <w:r>
        <w:t>Section 3)</w:t>
      </w:r>
      <w:r w:rsidRPr="00C03A67">
        <w:t>.</w:t>
      </w:r>
    </w:p>
    <w:p w:rsidR="00972A32" w:rsidRPr="006219BF" w:rsidRDefault="000078ED" w:rsidP="00C57D26">
      <w:pPr>
        <w:pStyle w:val="Heading3"/>
        <w:numPr>
          <w:ilvl w:val="1"/>
          <w:numId w:val="30"/>
        </w:numPr>
        <w:spacing w:before="0" w:after="100" w:line="240" w:lineRule="auto"/>
        <w:ind w:left="1260"/>
        <w:rPr>
          <w:rFonts w:asciiTheme="minorHAnsi" w:hAnsiTheme="minorHAnsi"/>
          <w:noProof/>
        </w:rPr>
      </w:pPr>
      <w:bookmarkStart w:id="355" w:name="_Toc377037299"/>
      <w:r>
        <w:t xml:space="preserve"> </w:t>
      </w:r>
      <w:bookmarkStart w:id="356" w:name="_Toc380734680"/>
      <w:r w:rsidR="00972A32" w:rsidRPr="00C03A67">
        <w:t xml:space="preserve">Install </w:t>
      </w:r>
      <w:r w:rsidR="00972A32">
        <w:t xml:space="preserve">and Configure </w:t>
      </w:r>
      <w:r w:rsidR="00972A32" w:rsidRPr="00C03A67">
        <w:t>CNTLM</w:t>
      </w:r>
      <w:bookmarkEnd w:id="355"/>
      <w:bookmarkEnd w:id="356"/>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64" w:history="1">
        <w:r w:rsidRPr="00C03A67">
          <w:rPr>
            <w:rStyle w:val="Hyperlink"/>
          </w:rPr>
          <w:t>http://cntlm.sourceforge.net/</w:t>
        </w:r>
      </w:hyperlink>
    </w:p>
    <w:p w:rsidR="00972A32" w:rsidRPr="00C03A67" w:rsidRDefault="00972A32" w:rsidP="00972A32">
      <w:r>
        <w:lastRenderedPageBreak/>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for the benefit of human oper</w:t>
      </w:r>
      <w:r>
        <w:t>a</w:t>
      </w:r>
      <w:r>
        <w:t xml:space="preserve">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C57D26" w:rsidP="00C57D26">
      <w:pPr>
        <w:pStyle w:val="Heading3"/>
        <w:keepLines w:val="0"/>
        <w:numPr>
          <w:ilvl w:val="0"/>
          <w:numId w:val="47"/>
        </w:numPr>
        <w:tabs>
          <w:tab w:val="left" w:pos="1260"/>
        </w:tabs>
        <w:spacing w:before="240" w:after="60" w:line="240" w:lineRule="auto"/>
        <w:ind w:left="1260"/>
      </w:pPr>
      <w:bookmarkStart w:id="357" w:name="_Toc377037300"/>
      <w:bookmarkStart w:id="358" w:name="_Toc380734681"/>
      <w:r>
        <w:t xml:space="preserve"> </w:t>
      </w:r>
      <w:r w:rsidR="00972A32" w:rsidRPr="00C03A67">
        <w:t xml:space="preserve">Configure </w:t>
      </w:r>
      <w:r w:rsidR="00972A32">
        <w:t>your virtual machine</w:t>
      </w:r>
      <w:r w:rsidR="00972A32" w:rsidRPr="00C03A67">
        <w:t xml:space="preserve"> </w:t>
      </w:r>
      <w:r w:rsidR="00972A32">
        <w:t>environment</w:t>
      </w:r>
      <w:r w:rsidR="00972A32" w:rsidRPr="00C03A67">
        <w:t xml:space="preserve"> to use CNTLM as its proxy</w:t>
      </w:r>
      <w:bookmarkEnd w:id="357"/>
      <w:bookmarkEnd w:id="358"/>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lastRenderedPageBreak/>
              <w:t>NO_PROXY="localhost,127.0.0.1,192.168.50.1,192.168.50.2"</w:t>
            </w:r>
          </w:p>
        </w:tc>
      </w:tr>
    </w:tbl>
    <w:p w:rsidR="00972A32" w:rsidRDefault="00972A32" w:rsidP="00972A32">
      <w:r w:rsidRPr="00C03A67">
        <w:lastRenderedPageBreak/>
        <w:t xml:space="preserve">Alternatively, </w:t>
      </w:r>
      <w:r>
        <w:t>you can use the Ubuntu Network Configuration application to manually specify the desired proxies (Figure 13)</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53D6479F" wp14:editId="5E8670E2">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A24ED1" w:rsidRDefault="00A24ED1" w:rsidP="00972A32">
                              <w:pPr>
                                <w:pStyle w:val="Caption"/>
                                <w:jc w:val="center"/>
                                <w:rPr>
                                  <w:noProof/>
                                </w:rPr>
                              </w:pPr>
                              <w:bookmarkStart w:id="359" w:name="_Toc380752026"/>
                              <w:r>
                                <w:t xml:space="preserve">Figure </w:t>
                              </w:r>
                              <w:r>
                                <w:fldChar w:fldCharType="begin"/>
                              </w:r>
                              <w:r>
                                <w:instrText xml:space="preserve"> SEQ Figure \* ARABIC </w:instrText>
                              </w:r>
                              <w:r>
                                <w:fldChar w:fldCharType="separate"/>
                              </w:r>
                              <w:r w:rsidR="009958E8">
                                <w:rPr>
                                  <w:noProof/>
                                </w:rPr>
                                <w:t>14</w:t>
                              </w:r>
                              <w:r>
                                <w:rPr>
                                  <w:noProof/>
                                </w:rPr>
                                <w:fldChar w:fldCharType="end"/>
                              </w:r>
                              <w:r>
                                <w:t>: Configuring a proxy in Ubuntu Linux</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6"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A24ED1" w:rsidRDefault="00A24ED1" w:rsidP="00972A32">
                        <w:pPr>
                          <w:pStyle w:val="Caption"/>
                          <w:jc w:val="center"/>
                          <w:rPr>
                            <w:noProof/>
                          </w:rPr>
                        </w:pPr>
                        <w:bookmarkStart w:id="360" w:name="_Toc380752026"/>
                        <w:r>
                          <w:t xml:space="preserve">Figure </w:t>
                        </w:r>
                        <w:r>
                          <w:fldChar w:fldCharType="begin"/>
                        </w:r>
                        <w:r>
                          <w:instrText xml:space="preserve"> SEQ Figure \* ARABIC </w:instrText>
                        </w:r>
                        <w:r>
                          <w:fldChar w:fldCharType="separate"/>
                        </w:r>
                        <w:r w:rsidR="009958E8">
                          <w:rPr>
                            <w:noProof/>
                          </w:rPr>
                          <w:t>14</w:t>
                        </w:r>
                        <w:r>
                          <w:rPr>
                            <w:noProof/>
                          </w:rPr>
                          <w:fldChar w:fldCharType="end"/>
                        </w:r>
                        <w:r>
                          <w:t>: Configuring a proxy in Ubuntu Linux</w:t>
                        </w:r>
                        <w:bookmarkEnd w:id="360"/>
                      </w:p>
                    </w:txbxContent>
                  </v:textbox>
                </v:shape>
                <w10:wrap type="topAndBottom"/>
              </v:group>
            </w:pict>
          </mc:Fallback>
        </mc:AlternateContent>
      </w:r>
    </w:p>
    <w:p w:rsidR="00972A32" w:rsidRPr="00C03A67" w:rsidRDefault="00972A32" w:rsidP="00972A32">
      <w:r>
        <w:rPr>
          <w:noProof/>
        </w:rPr>
        <w:lastRenderedPageBreak/>
        <mc:AlternateContent>
          <mc:Choice Requires="wpg">
            <w:drawing>
              <wp:anchor distT="0" distB="0" distL="114300" distR="114300" simplePos="0" relativeHeight="251793408" behindDoc="0" locked="0" layoutInCell="1" allowOverlap="1" wp14:anchorId="66A56AF0" wp14:editId="7304550C">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A24ED1" w:rsidRDefault="00A24ED1" w:rsidP="00972A32">
                              <w:pPr>
                                <w:pStyle w:val="Caption"/>
                                <w:jc w:val="center"/>
                                <w:rPr>
                                  <w:noProof/>
                                </w:rPr>
                              </w:pPr>
                              <w:bookmarkStart w:id="361" w:name="_Toc380752027"/>
                              <w:r>
                                <w:t xml:space="preserve">Figure </w:t>
                              </w:r>
                              <w:r>
                                <w:fldChar w:fldCharType="begin"/>
                              </w:r>
                              <w:r>
                                <w:instrText xml:space="preserve"> SEQ Figure \* ARABIC </w:instrText>
                              </w:r>
                              <w:r>
                                <w:fldChar w:fldCharType="separate"/>
                              </w:r>
                              <w:r w:rsidR="009958E8">
                                <w:rPr>
                                  <w:noProof/>
                                </w:rPr>
                                <w:t>15</w:t>
                              </w:r>
                              <w:r>
                                <w:rPr>
                                  <w:noProof/>
                                </w:rPr>
                                <w:fldChar w:fldCharType="end"/>
                              </w:r>
                              <w:r>
                                <w:t>: Installing updates in Ubuntu Linux</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BNzW3TC&#10;gwIAwoMCABUAAABkcnMvbWVkaWEvaW1hZ2UxLmpwZWf/2P/gABBKRklGAAEBAQDcANwAAP/bAEMA&#10;AgEBAgEBAgICAgICAgIDBQMDAwMDBgQEAwUHBgcHBwYHBwgJCwkICAoIBwcKDQoKCwwMDAwHCQ4P&#10;DQwOCwwMDP/bAEMBAgICAwMDBgMDBgwIBwgMDAwMDAwMDAwMDAwMDAwMDAwMDAwMDAwMDAwMDAwM&#10;DAwMDAwMDAwMDAwMDAwMDAwMDP/AABEIA1ME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thzHAAAA3QAAAA8AAABkcnMvZG93bnJldi54bWxEj0FrwkAUhO+F/oflFbyUujFF0dRVSqAQ&#10;qB7UXrw9sq/Z2OzbkN3G+O9dQfA4zMw3zHI92Eb01PnasYLJOAFBXDpdc6Xg5/D1NgfhA7LGxjEp&#10;uJCH9er5aYmZdmfeUb8PlYgQ9hkqMCG0mZS+NGTRj11LHL1f11kMUXaV1B2eI9w2Mk2SmbRYc1ww&#10;2FJuqPzb/1sF22lvZqfhe/u6Oc6Lk5H5tFjkSo1ehs8PEIGG8Ajf24VWkKaTd7i9iU9Ar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thzHAAAA3QAAAA8AAAAAAAAAAAAA&#10;AAAAnwIAAGRycy9kb3ducmV2LnhtbFBLBQYAAAAABAAEAPcAAACTAwAAAAA=&#10;">
                  <v:imagedata r:id="rId68"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A24ED1" w:rsidRDefault="00A24ED1" w:rsidP="00972A32">
                        <w:pPr>
                          <w:pStyle w:val="Caption"/>
                          <w:jc w:val="center"/>
                          <w:rPr>
                            <w:noProof/>
                          </w:rPr>
                        </w:pPr>
                        <w:bookmarkStart w:id="362" w:name="_Toc380752027"/>
                        <w:r>
                          <w:t xml:space="preserve">Figure </w:t>
                        </w:r>
                        <w:r>
                          <w:fldChar w:fldCharType="begin"/>
                        </w:r>
                        <w:r>
                          <w:instrText xml:space="preserve"> SEQ Figure \* ARABIC </w:instrText>
                        </w:r>
                        <w:r>
                          <w:fldChar w:fldCharType="separate"/>
                        </w:r>
                        <w:r w:rsidR="009958E8">
                          <w:rPr>
                            <w:noProof/>
                          </w:rPr>
                          <w:t>15</w:t>
                        </w:r>
                        <w:r>
                          <w:rPr>
                            <w:noProof/>
                          </w:rPr>
                          <w:fldChar w:fldCharType="end"/>
                        </w:r>
                        <w:r>
                          <w:t>: Installing updates in Ubuntu Linux</w:t>
                        </w:r>
                        <w:bookmarkEnd w:id="362"/>
                      </w:p>
                    </w:txbxContent>
                  </v:textbox>
                </v:shape>
                <w10:wrap type="topAndBottom"/>
              </v:group>
            </w:pict>
          </mc:Fallback>
        </mc:AlternateContent>
      </w:r>
    </w:p>
    <w:p w:rsidR="00972A32" w:rsidRDefault="00C57D26" w:rsidP="00C57D26">
      <w:pPr>
        <w:pStyle w:val="Heading3"/>
        <w:keepLines w:val="0"/>
        <w:numPr>
          <w:ilvl w:val="0"/>
          <w:numId w:val="47"/>
        </w:numPr>
        <w:spacing w:before="240" w:after="60" w:line="240" w:lineRule="auto"/>
        <w:ind w:left="1260"/>
      </w:pPr>
      <w:bookmarkStart w:id="363" w:name="_Toc377037301"/>
      <w:bookmarkStart w:id="364" w:name="_Toc380734682"/>
      <w:r>
        <w:t xml:space="preserve"> </w:t>
      </w:r>
      <w:bookmarkStart w:id="365" w:name="_GoBack"/>
      <w:bookmarkEnd w:id="365"/>
      <w:r w:rsidR="00972A32">
        <w:t>What to do if cntlm and proxy continue to cause issues</w:t>
      </w:r>
      <w:bookmarkEnd w:id="363"/>
      <w:bookmarkEnd w:id="364"/>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tranet. If this is not poss</w:t>
      </w:r>
      <w:r>
        <w:t>i</w:t>
      </w:r>
      <w:r>
        <w:t xml:space="preserve">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972A32" w:rsidRPr="00972A32" w:rsidRDefault="00972A32" w:rsidP="00B93AD1">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sues with the proxy.</w:t>
      </w:r>
    </w:p>
    <w:p w:rsidR="00972A32" w:rsidRPr="00415183" w:rsidRDefault="00972A32" w:rsidP="00415183">
      <w:pPr>
        <w:pStyle w:val="Heading1-Appendix"/>
        <w:spacing w:after="100" w:line="240" w:lineRule="auto"/>
        <w:outlineLvl w:val="0"/>
        <w:rPr>
          <w:rFonts w:asciiTheme="minorHAnsi" w:hAnsiTheme="minorHAnsi"/>
        </w:rPr>
      </w:pPr>
      <w:bookmarkStart w:id="366" w:name="_Toc380734683"/>
      <w:r>
        <w:rPr>
          <w:rFonts w:asciiTheme="minorHAnsi" w:hAnsiTheme="minorHAnsi"/>
        </w:rPr>
        <w:lastRenderedPageBreak/>
        <w:t>The development.ini file</w:t>
      </w:r>
      <w:bookmarkEnd w:id="366"/>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[app:main]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A3523A" w:rsidRPr="00415183" w:rsidRDefault="00A3523A" w:rsidP="00415183">
      <w:pPr>
        <w:pStyle w:val="Caption"/>
        <w:outlineLvl w:val="1"/>
        <w:rPr>
          <w:sz w:val="32"/>
        </w:rPr>
      </w:pPr>
      <w:bookmarkStart w:id="367" w:name="_Toc380734684"/>
      <w:r w:rsidRPr="00415183">
        <w:rPr>
          <w:sz w:val="32"/>
        </w:rPr>
        <w:t>Development.ini Considerations</w:t>
      </w:r>
      <w:bookmarkEnd w:id="367"/>
    </w:p>
    <w:p w:rsidR="00A3523A" w:rsidRDefault="00A3523A" w:rsidP="00B93AD1">
      <w:pPr>
        <w:pStyle w:val="ListParagraph"/>
        <w:numPr>
          <w:ilvl w:val="0"/>
          <w:numId w:val="25"/>
        </w:numPr>
        <w:spacing w:after="120" w:line="240" w:lineRule="auto"/>
      </w:pPr>
      <w:r>
        <w:t xml:space="preserve">Plugins must be set </w:t>
      </w:r>
      <w:r>
        <w:rPr>
          <w:i/>
        </w:rPr>
        <w:t>incrementally</w:t>
      </w:r>
      <w:r>
        <w:t xml:space="preserve"> during installation; they cannot be added all at once. I</w:t>
      </w:r>
      <w:r>
        <w:t>n</w:t>
      </w:r>
      <w:r>
        <w:t xml:space="preserve">stead, plugins must be added </w:t>
      </w:r>
      <w:r>
        <w:rPr>
          <w:i/>
        </w:rPr>
        <w:t xml:space="preserve">after </w:t>
      </w:r>
      <w:r>
        <w:t>their d</w:t>
      </w:r>
      <w:r>
        <w:t>e</w:t>
      </w:r>
      <w:r>
        <w:t>pendencies have been added</w:t>
      </w:r>
    </w:p>
    <w:p w:rsidR="00A3523A" w:rsidRDefault="00A3523A" w:rsidP="00B93AD1">
      <w:pPr>
        <w:pStyle w:val="ListParagraph"/>
        <w:numPr>
          <w:ilvl w:val="0"/>
          <w:numId w:val="25"/>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B93AD1">
      <w:pPr>
        <w:pStyle w:val="ListParagraph"/>
        <w:numPr>
          <w:ilvl w:val="1"/>
          <w:numId w:val="25"/>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B93AD1">
      <w:pPr>
        <w:pStyle w:val="ListParagraph"/>
        <w:numPr>
          <w:ilvl w:val="1"/>
          <w:numId w:val="25"/>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B93AD1">
      <w:pPr>
        <w:pStyle w:val="ListParagraph"/>
        <w:numPr>
          <w:ilvl w:val="1"/>
          <w:numId w:val="25"/>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415183">
      <w:pPr>
        <w:spacing w:after="0"/>
      </w:pPr>
      <w:r>
        <w:t>Trailing slashes on paths must be identical to those specified in the code block above</w:t>
      </w:r>
    </w:p>
    <w:p w:rsidR="00B1462A" w:rsidRPr="00415183" w:rsidRDefault="007037A9" w:rsidP="00415183">
      <w:pPr>
        <w:pStyle w:val="Heading1-Appendix"/>
        <w:spacing w:after="100" w:line="240" w:lineRule="auto"/>
        <w:outlineLvl w:val="0"/>
        <w:rPr>
          <w:rFonts w:asciiTheme="minorHAnsi" w:hAnsiTheme="minorHAnsi"/>
        </w:rPr>
      </w:pPr>
      <w:bookmarkStart w:id="368" w:name="_Toc379537717"/>
      <w:bookmarkStart w:id="369" w:name="_Toc379537718"/>
      <w:bookmarkStart w:id="370" w:name="_Toc379537719"/>
      <w:bookmarkStart w:id="371" w:name="_Toc379537720"/>
      <w:bookmarkStart w:id="372" w:name="_Toc379537721"/>
      <w:bookmarkStart w:id="373" w:name="_Toc379537722"/>
      <w:bookmarkStart w:id="374" w:name="_Toc379537723"/>
      <w:bookmarkStart w:id="375" w:name="_Toc379537724"/>
      <w:bookmarkStart w:id="376" w:name="_Toc379537725"/>
      <w:bookmarkStart w:id="377" w:name="_Toc379537726"/>
      <w:bookmarkStart w:id="378" w:name="_Toc379537727"/>
      <w:bookmarkStart w:id="379" w:name="_Toc379537728"/>
      <w:bookmarkStart w:id="380" w:name="_Toc379537729"/>
      <w:bookmarkStart w:id="381" w:name="_Toc379537730"/>
      <w:bookmarkStart w:id="382" w:name="_Toc379537731"/>
      <w:bookmarkStart w:id="383" w:name="_Toc379537732"/>
      <w:bookmarkStart w:id="384" w:name="_Toc379537733"/>
      <w:bookmarkStart w:id="385" w:name="_Toc379537734"/>
      <w:bookmarkStart w:id="386" w:name="_Toc379537735"/>
      <w:bookmarkStart w:id="387" w:name="_Toc379537736"/>
      <w:bookmarkStart w:id="388" w:name="_Toc379537737"/>
      <w:bookmarkStart w:id="389" w:name="_Toc379537738"/>
      <w:bookmarkStart w:id="390" w:name="_Toc379537739"/>
      <w:bookmarkStart w:id="391" w:name="_Toc379537740"/>
      <w:bookmarkStart w:id="392" w:name="_Toc379537741"/>
      <w:bookmarkStart w:id="393" w:name="_Toc379537742"/>
      <w:bookmarkStart w:id="394" w:name="_Toc379537743"/>
      <w:bookmarkStart w:id="395" w:name="_Toc380734685"/>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r>
        <w:rPr>
          <w:noProof/>
        </w:rPr>
        <w:lastRenderedPageBreak/>
        <w:drawing>
          <wp:anchor distT="0" distB="0" distL="114300" distR="114300" simplePos="0" relativeHeight="251774976" behindDoc="0" locked="0" layoutInCell="1" allowOverlap="1" wp14:anchorId="3B5C9BFB" wp14:editId="6AD8BD54">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395"/>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17E434DB" wp14:editId="28CC7A6B">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7037A9" w:rsidRPr="00922DE4" w:rsidRDefault="007037A9" w:rsidP="007037A9">
                            <w:pPr>
                              <w:pStyle w:val="Caption"/>
                              <w:jc w:val="center"/>
                              <w:rPr>
                                <w:noProof/>
                                <w:sz w:val="34"/>
                              </w:rPr>
                            </w:pPr>
                            <w:bookmarkStart w:id="396" w:name="_Toc380752028"/>
                            <w:r>
                              <w:t xml:space="preserve">Figure </w:t>
                            </w:r>
                            <w:r>
                              <w:fldChar w:fldCharType="begin"/>
                            </w:r>
                            <w:r>
                              <w:instrText xml:space="preserve"> SEQ Figure \* ARABIC </w:instrText>
                            </w:r>
                            <w:r>
                              <w:fldChar w:fldCharType="separate"/>
                            </w:r>
                            <w:r w:rsidR="009958E8">
                              <w:rPr>
                                <w:noProof/>
                              </w:rPr>
                              <w:t>16</w:t>
                            </w:r>
                            <w:r>
                              <w:fldChar w:fldCharType="end"/>
                            </w:r>
                            <w:r>
                              <w:t>: A diagram of NGDS</w:t>
                            </w:r>
                            <w:bookmarkEnd w:id="3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34"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Hqw7v0zAgAAcwQAAA4AAAAAAAAAAAAAAAAA&#10;LgIAAGRycy9lMm9Eb2MueG1sUEsBAi0AFAAGAAgAAAAhACMDGgXeAAAACAEAAA8AAAAAAAAAAAAA&#10;AAAAjQQAAGRycy9kb3ducmV2LnhtbFBLBQYAAAAABAAEAPMAAACYBQAAAAA=&#10;" stroked="f">
                <v:textbox style="mso-fit-shape-to-text:t" inset="0,0,0,0">
                  <w:txbxContent>
                    <w:p w:rsidR="007037A9" w:rsidRPr="00922DE4" w:rsidRDefault="007037A9" w:rsidP="007037A9">
                      <w:pPr>
                        <w:pStyle w:val="Caption"/>
                        <w:jc w:val="center"/>
                        <w:rPr>
                          <w:noProof/>
                          <w:sz w:val="34"/>
                        </w:rPr>
                      </w:pPr>
                      <w:bookmarkStart w:id="397" w:name="_Toc380752028"/>
                      <w:r>
                        <w:t xml:space="preserve">Figure </w:t>
                      </w:r>
                      <w:r>
                        <w:fldChar w:fldCharType="begin"/>
                      </w:r>
                      <w:r>
                        <w:instrText xml:space="preserve"> SEQ Figure \* ARABIC </w:instrText>
                      </w:r>
                      <w:r>
                        <w:fldChar w:fldCharType="separate"/>
                      </w:r>
                      <w:r w:rsidR="009958E8">
                        <w:rPr>
                          <w:noProof/>
                        </w:rPr>
                        <w:t>16</w:t>
                      </w:r>
                      <w:r>
                        <w:fldChar w:fldCharType="end"/>
                      </w:r>
                      <w:r>
                        <w:t>: A diagram of NGDS</w:t>
                      </w:r>
                      <w:bookmarkEnd w:id="397"/>
                    </w:p>
                  </w:txbxContent>
                </v:textbox>
              </v:shape>
            </w:pict>
          </mc:Fallback>
        </mc:AlternateContent>
      </w:r>
    </w:p>
    <w:p w:rsidR="007037A9" w:rsidRDefault="007037A9" w:rsidP="00415183">
      <w:pPr>
        <w:pStyle w:val="Caption"/>
        <w:rPr>
          <w:sz w:val="32"/>
        </w:rPr>
      </w:pPr>
    </w:p>
    <w:p w:rsidR="005B5568" w:rsidRPr="00415183" w:rsidRDefault="00895275" w:rsidP="00415183">
      <w:pPr>
        <w:pStyle w:val="Caption"/>
        <w:rPr>
          <w:sz w:val="32"/>
        </w:rPr>
      </w:pPr>
      <w:r w:rsidRPr="00415183">
        <w:rPr>
          <w:sz w:val="32"/>
        </w:rPr>
        <w:t>What is CKAN?</w:t>
      </w:r>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w:t>
      </w:r>
      <w:r w:rsidRPr="00F634E5">
        <w:rPr>
          <w:bCs/>
        </w:rPr>
        <w:t>t</w:t>
      </w:r>
      <w:r w:rsidRPr="00F634E5">
        <w:rPr>
          <w:bCs/>
        </w:rPr>
        <w:t>ware); metadata harvested in this way is used to generate a web-accessible catalog. These traits are well-suited to the requir</w:t>
      </w:r>
      <w:r w:rsidRPr="00F634E5">
        <w:rPr>
          <w:bCs/>
        </w:rPr>
        <w:t>e</w:t>
      </w:r>
      <w:r w:rsidRPr="00F634E5">
        <w:rPr>
          <w:bCs/>
        </w:rPr>
        <w:t>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w:t>
      </w:r>
      <w:r>
        <w:rPr>
          <w:bCs/>
        </w:rPr>
        <w:t>e</w:t>
      </w:r>
      <w:r>
        <w:rPr>
          <w:bCs/>
        </w:rPr>
        <w:t>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20F28B14" wp14:editId="13CE3D82">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398" w:name="_Toc380752029"/>
      <w:r>
        <w:t xml:space="preserve">Figure </w:t>
      </w:r>
      <w:r>
        <w:fldChar w:fldCharType="begin"/>
      </w:r>
      <w:r>
        <w:instrText xml:space="preserve"> SEQ Figure \* ARABIC </w:instrText>
      </w:r>
      <w:r>
        <w:fldChar w:fldCharType="separate"/>
      </w:r>
      <w:r w:rsidR="009958E8">
        <w:rPr>
          <w:noProof/>
        </w:rPr>
        <w:t>17</w:t>
      </w:r>
      <w:r>
        <w:fldChar w:fldCharType="end"/>
      </w:r>
      <w:r>
        <w:t xml:space="preserve">: </w:t>
      </w:r>
      <w:r w:rsidRPr="0048060F">
        <w:t>NGDS High-level Components</w:t>
      </w:r>
      <w:bookmarkEnd w:id="398"/>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9958E8">
      <w:pPr>
        <w:pStyle w:val="Heading2"/>
        <w:spacing w:before="0" w:after="100" w:line="240" w:lineRule="auto"/>
        <w:rPr>
          <w:rFonts w:asciiTheme="minorHAnsi" w:hAnsiTheme="minorHAnsi"/>
          <w:noProof/>
          <w:sz w:val="32"/>
        </w:rPr>
      </w:pPr>
      <w:bookmarkStart w:id="399" w:name="_Toc377463042"/>
      <w:bookmarkStart w:id="400" w:name="_Toc380734686"/>
      <w:r w:rsidRPr="00415183">
        <w:rPr>
          <w:rFonts w:asciiTheme="minorHAnsi" w:hAnsiTheme="minorHAnsi"/>
          <w:noProof/>
          <w:sz w:val="32"/>
        </w:rPr>
        <w:t>Domain Model</w:t>
      </w:r>
      <w:bookmarkEnd w:id="399"/>
      <w:bookmarkEnd w:id="400"/>
    </w:p>
    <w:p w:rsidR="0054133B" w:rsidRPr="00415183"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9958E8">
        <w:rPr>
          <w:rFonts w:asciiTheme="minorHAnsi" w:hAnsiTheme="minorHAnsi"/>
          <w:noProof/>
        </w:rPr>
        <w:t>8</w:t>
      </w:r>
      <w:r w:rsidR="005B5568">
        <w:rPr>
          <w:rFonts w:asciiTheme="minorHAnsi" w:hAnsiTheme="minorHAnsi"/>
          <w:noProof/>
        </w:rPr>
        <w:t>)</w:t>
      </w:r>
      <w:r w:rsidR="00F91A5F">
        <w:rPr>
          <w:rFonts w:asciiTheme="minorHAnsi" w:hAnsiTheme="minorHAnsi"/>
          <w:noProof/>
        </w:rPr>
        <w:t xml:space="preserve">. This shows the relationships of the separate entities that comprise the system; boxes on the left and bottom represent  end users accessing the system, which results in discovering datasets, OGC-compliant web services, and other resources.  </w:t>
      </w:r>
    </w:p>
    <w:p w:rsidR="007037A9" w:rsidRDefault="009958E8" w:rsidP="00415183">
      <w:pPr>
        <w:pStyle w:val="Caption"/>
        <w:outlineLvl w:val="1"/>
        <w:rPr>
          <w:sz w:val="32"/>
        </w:rPr>
      </w:pPr>
      <w:bookmarkStart w:id="401" w:name="_Toc380734687"/>
      <w:r>
        <w:rPr>
          <w:noProof/>
        </w:rPr>
        <w:lastRenderedPageBreak/>
        <mc:AlternateContent>
          <mc:Choice Requires="wps">
            <w:drawing>
              <wp:anchor distT="0" distB="0" distL="114300" distR="114300" simplePos="0" relativeHeight="251797504" behindDoc="0" locked="0" layoutInCell="1" allowOverlap="1" wp14:anchorId="23E0D4EB" wp14:editId="03550D0C">
                <wp:simplePos x="0" y="0"/>
                <wp:positionH relativeFrom="column">
                  <wp:posOffset>95250</wp:posOffset>
                </wp:positionH>
                <wp:positionV relativeFrom="paragraph">
                  <wp:posOffset>4387850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9958E8" w:rsidRPr="00C40AF5" w:rsidRDefault="009958E8" w:rsidP="009958E8">
                            <w:pPr>
                              <w:pStyle w:val="Caption"/>
                              <w:jc w:val="center"/>
                              <w:rPr>
                                <w:noProof/>
                                <w:sz w:val="32"/>
                              </w:rPr>
                            </w:pPr>
                            <w:bookmarkStart w:id="402" w:name="_Toc380752030"/>
                            <w:r>
                              <w:t xml:space="preserve">Figure </w:t>
                            </w:r>
                            <w:r>
                              <w:fldChar w:fldCharType="begin"/>
                            </w:r>
                            <w:r>
                              <w:instrText xml:space="preserve"> SEQ Figure \* ARABIC </w:instrText>
                            </w:r>
                            <w:r>
                              <w:fldChar w:fldCharType="separate"/>
                            </w:r>
                            <w:r>
                              <w:rPr>
                                <w:noProof/>
                              </w:rPr>
                              <w:t>18</w:t>
                            </w:r>
                            <w:r>
                              <w:fldChar w:fldCharType="end"/>
                            </w:r>
                            <w:r>
                              <w:t xml:space="preserve">: </w:t>
                            </w:r>
                            <w:r w:rsidRPr="00B64F51">
                              <w:t>NGDS Domain Model as a Class Diagram</w:t>
                            </w:r>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35" type="#_x0000_t202" style="position:absolute;margin-left:7.5pt;margin-top:345.5pt;width:6in;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" stroked="f">
                <v:textbox style="mso-fit-shape-to-text:t" inset="0,0,0,0">
                  <w:txbxContent>
                    <w:p w:rsidR="009958E8" w:rsidRPr="00C40AF5" w:rsidRDefault="009958E8" w:rsidP="009958E8">
                      <w:pPr>
                        <w:pStyle w:val="Caption"/>
                        <w:jc w:val="center"/>
                        <w:rPr>
                          <w:noProof/>
                          <w:sz w:val="32"/>
                        </w:rPr>
                      </w:pPr>
                      <w:bookmarkStart w:id="403" w:name="_Toc380752030"/>
                      <w:r>
                        <w:t xml:space="preserve">Figure </w:t>
                      </w:r>
                      <w:r>
                        <w:fldChar w:fldCharType="begin"/>
                      </w:r>
                      <w:r>
                        <w:instrText xml:space="preserve"> SEQ Figure \* ARABIC </w:instrText>
                      </w:r>
                      <w:r>
                        <w:fldChar w:fldCharType="separate"/>
                      </w:r>
                      <w:r>
                        <w:rPr>
                          <w:noProof/>
                        </w:rPr>
                        <w:t>18</w:t>
                      </w:r>
                      <w:r>
                        <w:fldChar w:fldCharType="end"/>
                      </w:r>
                      <w:r>
                        <w:t xml:space="preserve">: </w:t>
                      </w:r>
                      <w:r w:rsidRPr="00B64F51">
                        <w:t>NGDS Domain Model as a Class Diagram</w:t>
                      </w:r>
                      <w:bookmarkEnd w:id="403"/>
                    </w:p>
                  </w:txbxContent>
                </v:textbox>
              </v:shape>
            </w:pict>
          </mc:Fallback>
        </mc:AlternateContent>
      </w:r>
      <w:r>
        <w:rPr>
          <w:noProof/>
          <w:sz w:val="32"/>
        </w:rPr>
        <w:drawing>
          <wp:anchor distT="0" distB="0" distL="114300" distR="114300" simplePos="0" relativeHeight="251778048" behindDoc="0" locked="0" layoutInCell="1" allowOverlap="1" wp14:anchorId="76399C71" wp14:editId="1B338E25">
            <wp:simplePos x="0" y="0"/>
            <wp:positionH relativeFrom="column">
              <wp:posOffset>95250</wp:posOffset>
            </wp:positionH>
            <wp:positionV relativeFrom="paragraph">
              <wp:posOffset>282575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9958E8" w:rsidRDefault="009958E8" w:rsidP="00415183">
      <w:pPr>
        <w:pStyle w:val="Caption"/>
        <w:outlineLvl w:val="1"/>
        <w:rPr>
          <w:sz w:val="32"/>
        </w:rPr>
      </w:pPr>
    </w:p>
    <w:p w:rsidR="006900EA" w:rsidRPr="00415183" w:rsidRDefault="00963E51" w:rsidP="00415183">
      <w:pPr>
        <w:pStyle w:val="Caption"/>
        <w:outlineLvl w:val="1"/>
        <w:rPr>
          <w:sz w:val="32"/>
        </w:rPr>
      </w:pPr>
      <w:r>
        <w:rPr>
          <w:sz w:val="32"/>
        </w:rPr>
        <w:t xml:space="preserve">Additional </w:t>
      </w:r>
      <w:r w:rsidR="006900EA" w:rsidRPr="00415183">
        <w:rPr>
          <w:sz w:val="32"/>
        </w:rPr>
        <w:t>Notes on CKAN</w:t>
      </w:r>
      <w:r w:rsidR="00895275">
        <w:rPr>
          <w:sz w:val="32"/>
        </w:rPr>
        <w:t xml:space="preserve"> in Production Mode</w:t>
      </w:r>
      <w:bookmarkEnd w:id="401"/>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B93AD1">
      <w:pPr>
        <w:pStyle w:val="Body"/>
        <w:numPr>
          <w:ilvl w:val="0"/>
          <w:numId w:val="26"/>
        </w:numPr>
        <w:rPr>
          <w:rFonts w:asciiTheme="minorHAnsi" w:hAnsiTheme="minorHAnsi"/>
        </w:rPr>
      </w:pPr>
      <w:r w:rsidRPr="00415183">
        <w:rPr>
          <w:rFonts w:asciiTheme="minorHAnsi" w:hAnsiTheme="minorHAnsi"/>
        </w:rPr>
        <w:t>CKAN runs as wsgi job behind ap</w:t>
      </w:r>
      <w:r w:rsidR="00895275" w:rsidRPr="00895275">
        <w:rPr>
          <w:rFonts w:asciiTheme="minorHAnsi" w:hAnsiTheme="minorHAnsi"/>
        </w:rPr>
        <w:t>ache2; you can control it with</w:t>
      </w:r>
      <w:r w:rsidR="00895275">
        <w:rPr>
          <w:rFonts w:asciiTheme="minorHAnsi" w:hAnsiTheme="minorHAnsi"/>
        </w:rPr>
        <w:t xml:space="preserve"> the following command:</w:t>
      </w:r>
      <w:r w:rsidR="00895275">
        <w:rPr>
          <w:rFonts w:asciiTheme="minorHAnsi" w:hAnsiTheme="minorHAnsi"/>
        </w:rPr>
        <w:br/>
      </w:r>
      <w:r w:rsidRPr="00415183">
        <w:rPr>
          <w:rFonts w:asciiTheme="minorHAnsi" w:hAnsiTheme="minorHAnsi"/>
        </w:rPr>
        <w:br/>
        <w:t>sudo service apache2 start|stop|restart|status</w:t>
      </w:r>
    </w:p>
    <w:p w:rsidR="006900EA" w:rsidRPr="00415183" w:rsidRDefault="006900EA" w:rsidP="00B93AD1">
      <w:pPr>
        <w:pStyle w:val="Body"/>
        <w:numPr>
          <w:ilvl w:val="0"/>
          <w:numId w:val="26"/>
        </w:numPr>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7037A9" w:rsidP="00B93AD1">
      <w:pPr>
        <w:pStyle w:val="Body"/>
        <w:numPr>
          <w:ilvl w:val="0"/>
          <w:numId w:val="26"/>
        </w:numPr>
        <w:rPr>
          <w:rFonts w:asciiTheme="minorHAnsi" w:hAnsiTheme="minorHAnsi"/>
        </w:rPr>
      </w:pPr>
      <w:r>
        <w:rPr>
          <w:rFonts w:asciiTheme="minorHAnsi" w:hAnsiTheme="minorHAnsi"/>
        </w:rPr>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/opt/ngds/tomcat/bin; ./catalina.sh run</w:t>
      </w:r>
    </w:p>
    <w:p w:rsidR="006900EA" w:rsidRDefault="006900EA" w:rsidP="00B93AD1">
      <w:pPr>
        <w:pStyle w:val="Body"/>
        <w:numPr>
          <w:ilvl w:val="0"/>
          <w:numId w:val="26"/>
        </w:numPr>
        <w:rPr>
          <w:rFonts w:asciiTheme="minorHAnsi" w:hAnsiTheme="minorHAnsi"/>
        </w:rPr>
      </w:pPr>
      <w:r w:rsidRPr="00415183">
        <w:rPr>
          <w:rFonts w:asciiTheme="minorHAnsi" w:hAnsiTheme="minorHAnsi"/>
        </w:rPr>
        <w:lastRenderedPageBreak/>
        <w:t>Both SOLR and Geoserver are hosted by the same tomcat in order to reduce the amount of r</w:t>
      </w:r>
      <w:r w:rsidRPr="00415183">
        <w:rPr>
          <w:rFonts w:asciiTheme="minorHAnsi" w:hAnsiTheme="minorHAnsi"/>
        </w:rPr>
        <w:t>e</w:t>
      </w:r>
      <w:r w:rsidRPr="00415183">
        <w:rPr>
          <w:rFonts w:asciiTheme="minorHAnsi" w:hAnsiTheme="minorHAnsi"/>
        </w:rPr>
        <w:t>sources needed to run the system.</w:t>
      </w:r>
    </w:p>
    <w:p w:rsidR="005814F9" w:rsidRDefault="005814F9" w:rsidP="00415183">
      <w:pPr>
        <w:pStyle w:val="Body"/>
        <w:numPr>
          <w:ilvl w:val="0"/>
          <w:numId w:val="26"/>
        </w:numPr>
        <w:rPr>
          <w:rFonts w:asciiTheme="minorHAnsi" w:hAnsiTheme="minorHAnsi"/>
        </w:rPr>
      </w:pPr>
      <w:r w:rsidRPr="00F979FD">
        <w:rPr>
          <w:rFonts w:asciiTheme="minorHAnsi" w:hAnsiTheme="minorHAnsi"/>
        </w:rPr>
        <w:t>Configure the CATALINA_OPTS variable to provide more stackspace for tomcat (the default va</w:t>
      </w:r>
      <w:r w:rsidRPr="00F979FD">
        <w:rPr>
          <w:rFonts w:asciiTheme="minorHAnsi" w:hAnsiTheme="minorHAnsi"/>
        </w:rPr>
        <w:t>l</w:t>
      </w:r>
      <w:r w:rsidRPr="00F979FD">
        <w:rPr>
          <w:rFonts w:asciiTheme="minorHAnsi" w:hAnsiTheme="minorHAnsi"/>
        </w:rPr>
        <w:t>ues are too low for production mode)</w:t>
      </w:r>
      <w:r w:rsidR="007037A9">
        <w:rPr>
          <w:rFonts w:asciiTheme="minorHAnsi" w:hAnsiTheme="minorHAnsi"/>
        </w:rPr>
        <w:t>.</w:t>
      </w:r>
    </w:p>
    <w:p w:rsidR="006900EA" w:rsidRDefault="00557EC5" w:rsidP="00415183">
      <w:pPr>
        <w:pStyle w:val="Body"/>
        <w:numPr>
          <w:ilvl w:val="0"/>
          <w:numId w:val="26"/>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w:t>
      </w:r>
      <w:r w:rsidR="006900EA" w:rsidRPr="005814F9">
        <w:rPr>
          <w:rFonts w:asciiTheme="minorHAnsi" w:hAnsiTheme="minorHAnsi"/>
        </w:rPr>
        <w:t>c</w:t>
      </w:r>
      <w:r w:rsidR="006900EA" w:rsidRPr="005814F9">
        <w:rPr>
          <w:rFonts w:asciiTheme="minorHAnsi" w:hAnsiTheme="minorHAnsi"/>
        </w:rPr>
        <w:t>ommend the following</w:t>
      </w:r>
      <w:r w:rsidRPr="005814F9">
        <w:rPr>
          <w:rFonts w:asciiTheme="minorHAnsi" w:hAnsiTheme="minorHAnsi"/>
        </w:rPr>
        <w:t xml:space="preserve"> commands</w:t>
      </w:r>
      <w:r w:rsidR="006900EA" w:rsidRPr="005814F9">
        <w:rPr>
          <w:rFonts w:asciiTheme="minorHAnsi" w:hAnsiTheme="minorHAnsi"/>
        </w:rPr>
        <w:t>:</w:t>
      </w:r>
    </w:p>
    <w:p w:rsidR="005814F9" w:rsidRPr="005814F9" w:rsidRDefault="005814F9" w:rsidP="005814F9">
      <w:pPr>
        <w:pStyle w:val="Body"/>
        <w:ind w:left="720"/>
        <w:rPr>
          <w:rFonts w:asciiTheme="minorHAnsi" w:hAnsiTheme="minorHAnsi"/>
        </w:rPr>
      </w:pP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72"/>
      <w:footerReference w:type="default" r:id="rId73"/>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63F94" w:rsidRDefault="00C63F94">
      <w:r>
        <w:separator/>
      </w:r>
    </w:p>
  </w:endnote>
  <w:endnote w:type="continuationSeparator" w:id="0">
    <w:p w:rsidR="00C63F94" w:rsidRDefault="00C63F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31361" w:rsidRDefault="00631361">
    <w:pPr>
      <w:pStyle w:val="Footer"/>
      <w:jc w:val="center"/>
    </w:pPr>
  </w:p>
  <w:p w:rsidR="00631361" w:rsidRDefault="0063136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ED1" w:rsidRDefault="00A24ED1">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52343546" wp14:editId="37EC91E7">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ED1" w:rsidRDefault="00A24ED1">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631361" w:rsidRDefault="00631361">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C57D26">
          <w:t>22</w:t>
        </w:r>
        <w:r>
          <w:fldChar w:fldCharType="end"/>
        </w:r>
      </w:p>
    </w:sdtContent>
  </w:sdt>
  <w:p w:rsidR="00A24ED1" w:rsidRDefault="00A24ED1">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631361" w:rsidRDefault="00631361">
        <w:pPr>
          <w:pStyle w:val="Footer"/>
          <w:jc w:val="center"/>
        </w:pPr>
        <w:r>
          <w:rPr>
            <w:noProof w:val="0"/>
          </w:rPr>
          <w:fldChar w:fldCharType="begin"/>
        </w:r>
        <w:r>
          <w:instrText xml:space="preserve"> PAGE   \* MERGEFORMAT </w:instrText>
        </w:r>
        <w:r>
          <w:rPr>
            <w:noProof w:val="0"/>
          </w:rPr>
          <w:fldChar w:fldCharType="separate"/>
        </w:r>
        <w:r w:rsidR="00C57D26">
          <w:t>21</w:t>
        </w:r>
        <w:r>
          <w:fldChar w:fldCharType="end"/>
        </w:r>
      </w:p>
    </w:sdtContent>
  </w:sdt>
  <w:p w:rsidR="00A24ED1" w:rsidRDefault="00A24ED1">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63F94" w:rsidRDefault="00C63F94">
      <w:r>
        <w:separator/>
      </w:r>
    </w:p>
  </w:footnote>
  <w:footnote w:type="continuationSeparator" w:id="0">
    <w:p w:rsidR="00C63F94" w:rsidRDefault="00C63F9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ED1" w:rsidRPr="000F1287" w:rsidRDefault="00A24ED1"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ED1" w:rsidRDefault="00A24ED1">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4ED1" w:rsidRDefault="00A24ED1">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D25255"/>
    <w:multiLevelType w:val="multilevel"/>
    <w:tmpl w:val="120844E8"/>
    <w:lvl w:ilvl="0">
      <w:start w:val="1"/>
      <w:numFmt w:val="decimal"/>
      <w:lvlText w:val="%1"/>
      <w:lvlJc w:val="left"/>
      <w:pPr>
        <w:tabs>
          <w:tab w:val="num" w:pos="432"/>
        </w:tabs>
        <w:ind w:left="432" w:hanging="432"/>
      </w:pPr>
    </w:lvl>
    <w:lvl w:ilvl="1">
      <w:start w:val="1"/>
      <w:numFmt w:val="upperLetter"/>
      <w:lvlText w:val="%2.1"/>
      <w:lvlJc w:val="left"/>
      <w:pPr>
        <w:tabs>
          <w:tab w:val="num" w:pos="756"/>
        </w:tabs>
        <w:ind w:left="756" w:hanging="576"/>
      </w:pPr>
      <w:rPr>
        <w:rFonts w:hint="default"/>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nsid w:val="1213067A"/>
    <w:multiLevelType w:val="hybridMultilevel"/>
    <w:tmpl w:val="359E4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A196203"/>
    <w:multiLevelType w:val="multilevel"/>
    <w:tmpl w:val="5AA294CC"/>
    <w:lvl w:ilvl="0">
      <w:start w:val="1"/>
      <w:numFmt w:val="upperLetter"/>
      <w:lvlText w:val="%1.2"/>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7374E6"/>
    <w:multiLevelType w:val="hybridMultilevel"/>
    <w:tmpl w:val="B9D23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B6F5E94"/>
    <w:multiLevelType w:val="hybridMultilevel"/>
    <w:tmpl w:val="19F2D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88C3A8B"/>
    <w:multiLevelType w:val="multilevel"/>
    <w:tmpl w:val="3B547A3C"/>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4A611E"/>
    <w:multiLevelType w:val="multilevel"/>
    <w:tmpl w:val="E83CDF84"/>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0AC7F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1">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ED65C2E"/>
    <w:multiLevelType w:val="multilevel"/>
    <w:tmpl w:val="5E5A185A"/>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1A4603A"/>
    <w:multiLevelType w:val="multilevel"/>
    <w:tmpl w:val="5AA294CC"/>
    <w:lvl w:ilvl="0">
      <w:start w:val="1"/>
      <w:numFmt w:val="upperLetter"/>
      <w:lvlText w:val="%1.2"/>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8C56CF4"/>
    <w:multiLevelType w:val="multilevel"/>
    <w:tmpl w:val="D1CC31DC"/>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30"/>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1"/>
  </w:num>
  <w:num w:numId="12">
    <w:abstractNumId w:val="34"/>
  </w:num>
  <w:num w:numId="13">
    <w:abstractNumId w:val="32"/>
  </w:num>
  <w:num w:numId="14">
    <w:abstractNumId w:val="5"/>
  </w:num>
  <w:num w:numId="15">
    <w:abstractNumId w:val="7"/>
  </w:num>
  <w:num w:numId="16">
    <w:abstractNumId w:val="37"/>
  </w:num>
  <w:num w:numId="17">
    <w:abstractNumId w:val="39"/>
  </w:num>
  <w:num w:numId="18">
    <w:abstractNumId w:val="13"/>
  </w:num>
  <w:num w:numId="19">
    <w:abstractNumId w:val="38"/>
  </w:num>
  <w:num w:numId="20">
    <w:abstractNumId w:val="27"/>
  </w:num>
  <w:num w:numId="21">
    <w:abstractNumId w:val="14"/>
  </w:num>
  <w:num w:numId="22">
    <w:abstractNumId w:val="22"/>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9"/>
  </w:num>
  <w:num w:numId="26">
    <w:abstractNumId w:val="16"/>
  </w:num>
  <w:num w:numId="27">
    <w:abstractNumId w:val="9"/>
  </w:num>
  <w:num w:numId="28">
    <w:abstractNumId w:val="40"/>
  </w:num>
  <w:num w:numId="29">
    <w:abstractNumId w:val="24"/>
  </w:num>
  <w:num w:numId="30">
    <w:abstractNumId w:val="41"/>
  </w:num>
  <w:num w:numId="3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4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 w:numId="35">
    <w:abstractNumId w:val="8"/>
  </w:num>
  <w:num w:numId="3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5"/>
  </w:num>
  <w:num w:numId="38">
    <w:abstractNumId w:val="28"/>
  </w:num>
  <w:num w:numId="39">
    <w:abstractNumId w:val="11"/>
  </w:num>
  <w:num w:numId="40">
    <w:abstractNumId w:val="23"/>
  </w:num>
  <w:num w:numId="41">
    <w:abstractNumId w:val="25"/>
  </w:num>
  <w:num w:numId="42">
    <w:abstractNumId w:val="18"/>
  </w:num>
  <w:num w:numId="43">
    <w:abstractNumId w:val="33"/>
  </w:num>
  <w:num w:numId="44">
    <w:abstractNumId w:val="20"/>
  </w:num>
  <w:num w:numId="45">
    <w:abstractNumId w:val="29"/>
  </w:num>
  <w:num w:numId="4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D54"/>
    <w:rsid w:val="00031153"/>
    <w:rsid w:val="00034F50"/>
    <w:rsid w:val="00037358"/>
    <w:rsid w:val="000402F0"/>
    <w:rsid w:val="00050294"/>
    <w:rsid w:val="00051AF0"/>
    <w:rsid w:val="00057730"/>
    <w:rsid w:val="0006106C"/>
    <w:rsid w:val="00061DC5"/>
    <w:rsid w:val="00063B0C"/>
    <w:rsid w:val="000671F4"/>
    <w:rsid w:val="0006727C"/>
    <w:rsid w:val="00072724"/>
    <w:rsid w:val="00075318"/>
    <w:rsid w:val="00075829"/>
    <w:rsid w:val="00076D02"/>
    <w:rsid w:val="00085501"/>
    <w:rsid w:val="00086C06"/>
    <w:rsid w:val="000A10C2"/>
    <w:rsid w:val="000A20CC"/>
    <w:rsid w:val="000A5E32"/>
    <w:rsid w:val="000A7D6E"/>
    <w:rsid w:val="000B47FD"/>
    <w:rsid w:val="000C0B2F"/>
    <w:rsid w:val="000C1CC7"/>
    <w:rsid w:val="000C2FC6"/>
    <w:rsid w:val="000C54C9"/>
    <w:rsid w:val="000D4882"/>
    <w:rsid w:val="000E1F91"/>
    <w:rsid w:val="000E21F2"/>
    <w:rsid w:val="000E3BEB"/>
    <w:rsid w:val="000F0E74"/>
    <w:rsid w:val="000F1287"/>
    <w:rsid w:val="000F1640"/>
    <w:rsid w:val="000F4DD7"/>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5C0D"/>
    <w:rsid w:val="001664C0"/>
    <w:rsid w:val="00167F33"/>
    <w:rsid w:val="00167FBB"/>
    <w:rsid w:val="00171317"/>
    <w:rsid w:val="001736FA"/>
    <w:rsid w:val="001741F1"/>
    <w:rsid w:val="0017463B"/>
    <w:rsid w:val="001771D5"/>
    <w:rsid w:val="001829A3"/>
    <w:rsid w:val="001877AB"/>
    <w:rsid w:val="0019140D"/>
    <w:rsid w:val="001A12C1"/>
    <w:rsid w:val="001A1F7A"/>
    <w:rsid w:val="001A72D1"/>
    <w:rsid w:val="001B0C45"/>
    <w:rsid w:val="001B1EFE"/>
    <w:rsid w:val="001B4CF2"/>
    <w:rsid w:val="001B524E"/>
    <w:rsid w:val="001B5985"/>
    <w:rsid w:val="001C0BE7"/>
    <w:rsid w:val="001C208B"/>
    <w:rsid w:val="001C572E"/>
    <w:rsid w:val="001D3664"/>
    <w:rsid w:val="001D3A9C"/>
    <w:rsid w:val="001E3C63"/>
    <w:rsid w:val="001E68DE"/>
    <w:rsid w:val="001F6158"/>
    <w:rsid w:val="002029F2"/>
    <w:rsid w:val="00211F54"/>
    <w:rsid w:val="00212F4B"/>
    <w:rsid w:val="00215AA6"/>
    <w:rsid w:val="0021690B"/>
    <w:rsid w:val="00221245"/>
    <w:rsid w:val="00222232"/>
    <w:rsid w:val="0022598B"/>
    <w:rsid w:val="00225B2C"/>
    <w:rsid w:val="00226362"/>
    <w:rsid w:val="00227467"/>
    <w:rsid w:val="00231D4D"/>
    <w:rsid w:val="002338A3"/>
    <w:rsid w:val="002362C7"/>
    <w:rsid w:val="00236503"/>
    <w:rsid w:val="00243CA7"/>
    <w:rsid w:val="002460C4"/>
    <w:rsid w:val="002462DB"/>
    <w:rsid w:val="00252B1A"/>
    <w:rsid w:val="00253D09"/>
    <w:rsid w:val="002603D5"/>
    <w:rsid w:val="002646CD"/>
    <w:rsid w:val="0027136D"/>
    <w:rsid w:val="00271921"/>
    <w:rsid w:val="00272628"/>
    <w:rsid w:val="002737DA"/>
    <w:rsid w:val="00276F6B"/>
    <w:rsid w:val="00281D74"/>
    <w:rsid w:val="00287B74"/>
    <w:rsid w:val="00287C92"/>
    <w:rsid w:val="00290F44"/>
    <w:rsid w:val="002939C0"/>
    <w:rsid w:val="002957F0"/>
    <w:rsid w:val="00295BBB"/>
    <w:rsid w:val="00296F63"/>
    <w:rsid w:val="002A45B0"/>
    <w:rsid w:val="002A6665"/>
    <w:rsid w:val="002A7634"/>
    <w:rsid w:val="002A787A"/>
    <w:rsid w:val="002B0C1B"/>
    <w:rsid w:val="002B1CB0"/>
    <w:rsid w:val="002B2B09"/>
    <w:rsid w:val="002B2F99"/>
    <w:rsid w:val="002B330D"/>
    <w:rsid w:val="002B3678"/>
    <w:rsid w:val="002B3F4A"/>
    <w:rsid w:val="002B657B"/>
    <w:rsid w:val="002C1BF7"/>
    <w:rsid w:val="002D4859"/>
    <w:rsid w:val="002D4D50"/>
    <w:rsid w:val="002D7A15"/>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3574"/>
    <w:rsid w:val="00374303"/>
    <w:rsid w:val="003835B9"/>
    <w:rsid w:val="00383A8F"/>
    <w:rsid w:val="00383DDC"/>
    <w:rsid w:val="00384170"/>
    <w:rsid w:val="00384612"/>
    <w:rsid w:val="00392BF6"/>
    <w:rsid w:val="0039654E"/>
    <w:rsid w:val="00396BE0"/>
    <w:rsid w:val="003A1FE5"/>
    <w:rsid w:val="003A4AAF"/>
    <w:rsid w:val="003A6E85"/>
    <w:rsid w:val="003B1761"/>
    <w:rsid w:val="003B185F"/>
    <w:rsid w:val="003B3E4C"/>
    <w:rsid w:val="003B4BBD"/>
    <w:rsid w:val="003B6F20"/>
    <w:rsid w:val="003B6F78"/>
    <w:rsid w:val="003B79EC"/>
    <w:rsid w:val="003D0903"/>
    <w:rsid w:val="003D0B95"/>
    <w:rsid w:val="003D217D"/>
    <w:rsid w:val="003D495C"/>
    <w:rsid w:val="003D4BDE"/>
    <w:rsid w:val="003D4D48"/>
    <w:rsid w:val="003E1B6D"/>
    <w:rsid w:val="003E1B9D"/>
    <w:rsid w:val="003E2CA6"/>
    <w:rsid w:val="003E4A9B"/>
    <w:rsid w:val="003F5D30"/>
    <w:rsid w:val="003F70E9"/>
    <w:rsid w:val="00400E9D"/>
    <w:rsid w:val="00405F29"/>
    <w:rsid w:val="00406B95"/>
    <w:rsid w:val="00407A6C"/>
    <w:rsid w:val="00415183"/>
    <w:rsid w:val="00416BD4"/>
    <w:rsid w:val="004206F2"/>
    <w:rsid w:val="00424DFC"/>
    <w:rsid w:val="00426E39"/>
    <w:rsid w:val="0043041D"/>
    <w:rsid w:val="00433647"/>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802B3"/>
    <w:rsid w:val="00485330"/>
    <w:rsid w:val="00490008"/>
    <w:rsid w:val="00491DC6"/>
    <w:rsid w:val="00493E8A"/>
    <w:rsid w:val="00497C43"/>
    <w:rsid w:val="004B4A5C"/>
    <w:rsid w:val="004B535F"/>
    <w:rsid w:val="004B746F"/>
    <w:rsid w:val="004C26BF"/>
    <w:rsid w:val="004C36BE"/>
    <w:rsid w:val="004C66EB"/>
    <w:rsid w:val="004C74C6"/>
    <w:rsid w:val="004D1A2B"/>
    <w:rsid w:val="004D2E06"/>
    <w:rsid w:val="004D5B20"/>
    <w:rsid w:val="004D6B85"/>
    <w:rsid w:val="004D7A52"/>
    <w:rsid w:val="004E3083"/>
    <w:rsid w:val="004E5CAA"/>
    <w:rsid w:val="004F0896"/>
    <w:rsid w:val="004F33CE"/>
    <w:rsid w:val="004F438C"/>
    <w:rsid w:val="004F668F"/>
    <w:rsid w:val="005027AB"/>
    <w:rsid w:val="00502B52"/>
    <w:rsid w:val="005032AA"/>
    <w:rsid w:val="00504058"/>
    <w:rsid w:val="00510C29"/>
    <w:rsid w:val="005115C7"/>
    <w:rsid w:val="0051173E"/>
    <w:rsid w:val="00511EAB"/>
    <w:rsid w:val="005164B0"/>
    <w:rsid w:val="00517316"/>
    <w:rsid w:val="005241BF"/>
    <w:rsid w:val="00532521"/>
    <w:rsid w:val="00534D20"/>
    <w:rsid w:val="00535036"/>
    <w:rsid w:val="0054133B"/>
    <w:rsid w:val="00550CF1"/>
    <w:rsid w:val="00553099"/>
    <w:rsid w:val="00557EC5"/>
    <w:rsid w:val="005660CE"/>
    <w:rsid w:val="0056646E"/>
    <w:rsid w:val="00570A3F"/>
    <w:rsid w:val="00570AE9"/>
    <w:rsid w:val="00570EBE"/>
    <w:rsid w:val="005814F9"/>
    <w:rsid w:val="0058197A"/>
    <w:rsid w:val="0058205D"/>
    <w:rsid w:val="005853A5"/>
    <w:rsid w:val="005878FC"/>
    <w:rsid w:val="00590BA8"/>
    <w:rsid w:val="00594553"/>
    <w:rsid w:val="00594F36"/>
    <w:rsid w:val="005A0B0C"/>
    <w:rsid w:val="005A172E"/>
    <w:rsid w:val="005A3840"/>
    <w:rsid w:val="005B235F"/>
    <w:rsid w:val="005B5568"/>
    <w:rsid w:val="005B6CDA"/>
    <w:rsid w:val="005B7C91"/>
    <w:rsid w:val="005C35FB"/>
    <w:rsid w:val="005C6137"/>
    <w:rsid w:val="005D31C2"/>
    <w:rsid w:val="005D5D8F"/>
    <w:rsid w:val="005E02CF"/>
    <w:rsid w:val="005E15C8"/>
    <w:rsid w:val="005E3655"/>
    <w:rsid w:val="005E5085"/>
    <w:rsid w:val="005E68DF"/>
    <w:rsid w:val="005F1A34"/>
    <w:rsid w:val="005F4AA0"/>
    <w:rsid w:val="00600970"/>
    <w:rsid w:val="006024B0"/>
    <w:rsid w:val="00602D0B"/>
    <w:rsid w:val="00607228"/>
    <w:rsid w:val="006104A9"/>
    <w:rsid w:val="006139BE"/>
    <w:rsid w:val="00616267"/>
    <w:rsid w:val="00616A85"/>
    <w:rsid w:val="00620750"/>
    <w:rsid w:val="00620C51"/>
    <w:rsid w:val="006219BF"/>
    <w:rsid w:val="00623462"/>
    <w:rsid w:val="00623C6B"/>
    <w:rsid w:val="00623D11"/>
    <w:rsid w:val="00631361"/>
    <w:rsid w:val="0063177C"/>
    <w:rsid w:val="00631D3C"/>
    <w:rsid w:val="00635B56"/>
    <w:rsid w:val="00635F24"/>
    <w:rsid w:val="00637389"/>
    <w:rsid w:val="006536DD"/>
    <w:rsid w:val="0065476F"/>
    <w:rsid w:val="00655112"/>
    <w:rsid w:val="00655F25"/>
    <w:rsid w:val="00657104"/>
    <w:rsid w:val="00664C8B"/>
    <w:rsid w:val="00664FCA"/>
    <w:rsid w:val="00670832"/>
    <w:rsid w:val="00672A23"/>
    <w:rsid w:val="006747E9"/>
    <w:rsid w:val="0067667D"/>
    <w:rsid w:val="006768C8"/>
    <w:rsid w:val="0067755D"/>
    <w:rsid w:val="00677C93"/>
    <w:rsid w:val="0068255C"/>
    <w:rsid w:val="00684E50"/>
    <w:rsid w:val="00686785"/>
    <w:rsid w:val="006900EA"/>
    <w:rsid w:val="0069307E"/>
    <w:rsid w:val="00694390"/>
    <w:rsid w:val="006962A7"/>
    <w:rsid w:val="006A2B34"/>
    <w:rsid w:val="006A4753"/>
    <w:rsid w:val="006A488C"/>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37A9"/>
    <w:rsid w:val="0070491C"/>
    <w:rsid w:val="00721DFD"/>
    <w:rsid w:val="007225A5"/>
    <w:rsid w:val="007264FE"/>
    <w:rsid w:val="00726EEA"/>
    <w:rsid w:val="00732709"/>
    <w:rsid w:val="00732970"/>
    <w:rsid w:val="00732FAD"/>
    <w:rsid w:val="0073510A"/>
    <w:rsid w:val="00735FAD"/>
    <w:rsid w:val="007405C8"/>
    <w:rsid w:val="00753E2A"/>
    <w:rsid w:val="00754B6F"/>
    <w:rsid w:val="007552CD"/>
    <w:rsid w:val="00756D89"/>
    <w:rsid w:val="007655BA"/>
    <w:rsid w:val="00771C8F"/>
    <w:rsid w:val="00772D54"/>
    <w:rsid w:val="00773896"/>
    <w:rsid w:val="00774AA0"/>
    <w:rsid w:val="00774BF1"/>
    <w:rsid w:val="00775148"/>
    <w:rsid w:val="00785620"/>
    <w:rsid w:val="00793177"/>
    <w:rsid w:val="0079455B"/>
    <w:rsid w:val="0079593B"/>
    <w:rsid w:val="00797FD1"/>
    <w:rsid w:val="007A2D7E"/>
    <w:rsid w:val="007A6178"/>
    <w:rsid w:val="007A63F7"/>
    <w:rsid w:val="007A68E2"/>
    <w:rsid w:val="007B65FC"/>
    <w:rsid w:val="007B6776"/>
    <w:rsid w:val="007C44E5"/>
    <w:rsid w:val="007C44F0"/>
    <w:rsid w:val="007C4A35"/>
    <w:rsid w:val="007C6926"/>
    <w:rsid w:val="007D5714"/>
    <w:rsid w:val="007E6C1C"/>
    <w:rsid w:val="007F747B"/>
    <w:rsid w:val="0080660A"/>
    <w:rsid w:val="00814F8A"/>
    <w:rsid w:val="00823A90"/>
    <w:rsid w:val="00824B0B"/>
    <w:rsid w:val="00825133"/>
    <w:rsid w:val="00826F4F"/>
    <w:rsid w:val="00830645"/>
    <w:rsid w:val="0083257D"/>
    <w:rsid w:val="00832E56"/>
    <w:rsid w:val="00835970"/>
    <w:rsid w:val="00844522"/>
    <w:rsid w:val="008462BF"/>
    <w:rsid w:val="008466CF"/>
    <w:rsid w:val="008469D7"/>
    <w:rsid w:val="00850468"/>
    <w:rsid w:val="008524FF"/>
    <w:rsid w:val="00854AEF"/>
    <w:rsid w:val="0085676B"/>
    <w:rsid w:val="008571FD"/>
    <w:rsid w:val="00861FBD"/>
    <w:rsid w:val="008673E3"/>
    <w:rsid w:val="00872F29"/>
    <w:rsid w:val="0087663F"/>
    <w:rsid w:val="008773E0"/>
    <w:rsid w:val="00877AD4"/>
    <w:rsid w:val="008806BD"/>
    <w:rsid w:val="008818E1"/>
    <w:rsid w:val="00883E42"/>
    <w:rsid w:val="008868D3"/>
    <w:rsid w:val="00887ECC"/>
    <w:rsid w:val="00895275"/>
    <w:rsid w:val="008A1CF6"/>
    <w:rsid w:val="008A255A"/>
    <w:rsid w:val="008A3530"/>
    <w:rsid w:val="008A4AC8"/>
    <w:rsid w:val="008A4AE2"/>
    <w:rsid w:val="008B0F03"/>
    <w:rsid w:val="008B1423"/>
    <w:rsid w:val="008B62B4"/>
    <w:rsid w:val="008C39D7"/>
    <w:rsid w:val="008C43A9"/>
    <w:rsid w:val="008D08E3"/>
    <w:rsid w:val="008D29F2"/>
    <w:rsid w:val="008D5F53"/>
    <w:rsid w:val="008D6C0E"/>
    <w:rsid w:val="008E4626"/>
    <w:rsid w:val="008E7AA6"/>
    <w:rsid w:val="008E7E22"/>
    <w:rsid w:val="008F4D6F"/>
    <w:rsid w:val="008F7AA3"/>
    <w:rsid w:val="00900A85"/>
    <w:rsid w:val="009036BB"/>
    <w:rsid w:val="00905E9C"/>
    <w:rsid w:val="00906406"/>
    <w:rsid w:val="00906DA3"/>
    <w:rsid w:val="00917E54"/>
    <w:rsid w:val="00922AB8"/>
    <w:rsid w:val="0092317A"/>
    <w:rsid w:val="009245A3"/>
    <w:rsid w:val="009256B4"/>
    <w:rsid w:val="00926A4E"/>
    <w:rsid w:val="00935120"/>
    <w:rsid w:val="009429D5"/>
    <w:rsid w:val="00942BD0"/>
    <w:rsid w:val="00944E6E"/>
    <w:rsid w:val="00946BC2"/>
    <w:rsid w:val="00955091"/>
    <w:rsid w:val="00957A7A"/>
    <w:rsid w:val="00960AD1"/>
    <w:rsid w:val="00962782"/>
    <w:rsid w:val="0096296E"/>
    <w:rsid w:val="00962A3E"/>
    <w:rsid w:val="00963E51"/>
    <w:rsid w:val="00967D4D"/>
    <w:rsid w:val="00972A32"/>
    <w:rsid w:val="009770F5"/>
    <w:rsid w:val="00980AAD"/>
    <w:rsid w:val="00983F6B"/>
    <w:rsid w:val="00984FD8"/>
    <w:rsid w:val="00986BFA"/>
    <w:rsid w:val="00986DCD"/>
    <w:rsid w:val="00990A6A"/>
    <w:rsid w:val="009937DA"/>
    <w:rsid w:val="00994FD6"/>
    <w:rsid w:val="009958E8"/>
    <w:rsid w:val="009A0CBA"/>
    <w:rsid w:val="009B6B8B"/>
    <w:rsid w:val="009B70BA"/>
    <w:rsid w:val="009C0D5E"/>
    <w:rsid w:val="009C2833"/>
    <w:rsid w:val="009C33F2"/>
    <w:rsid w:val="009C3988"/>
    <w:rsid w:val="009D2E48"/>
    <w:rsid w:val="009D3E56"/>
    <w:rsid w:val="009D6835"/>
    <w:rsid w:val="009D7CED"/>
    <w:rsid w:val="009E249B"/>
    <w:rsid w:val="009E41DE"/>
    <w:rsid w:val="009E748F"/>
    <w:rsid w:val="009F1069"/>
    <w:rsid w:val="009F5F4D"/>
    <w:rsid w:val="009F761D"/>
    <w:rsid w:val="00A06F8A"/>
    <w:rsid w:val="00A100AA"/>
    <w:rsid w:val="00A10193"/>
    <w:rsid w:val="00A1070D"/>
    <w:rsid w:val="00A13B64"/>
    <w:rsid w:val="00A17A84"/>
    <w:rsid w:val="00A17FDE"/>
    <w:rsid w:val="00A20991"/>
    <w:rsid w:val="00A212CC"/>
    <w:rsid w:val="00A24ED1"/>
    <w:rsid w:val="00A256BB"/>
    <w:rsid w:val="00A30951"/>
    <w:rsid w:val="00A326B9"/>
    <w:rsid w:val="00A3523A"/>
    <w:rsid w:val="00A354F9"/>
    <w:rsid w:val="00A53E68"/>
    <w:rsid w:val="00A5616B"/>
    <w:rsid w:val="00A60A41"/>
    <w:rsid w:val="00A624D9"/>
    <w:rsid w:val="00A65082"/>
    <w:rsid w:val="00A703D9"/>
    <w:rsid w:val="00A7124A"/>
    <w:rsid w:val="00A72CC8"/>
    <w:rsid w:val="00A76F44"/>
    <w:rsid w:val="00A8152C"/>
    <w:rsid w:val="00A84261"/>
    <w:rsid w:val="00A86B63"/>
    <w:rsid w:val="00A87BE0"/>
    <w:rsid w:val="00A93F9A"/>
    <w:rsid w:val="00A953D3"/>
    <w:rsid w:val="00AA5B69"/>
    <w:rsid w:val="00AA5C22"/>
    <w:rsid w:val="00AB2208"/>
    <w:rsid w:val="00AB4EE0"/>
    <w:rsid w:val="00AB6EEE"/>
    <w:rsid w:val="00AB74C6"/>
    <w:rsid w:val="00AB7BF1"/>
    <w:rsid w:val="00AC1A5C"/>
    <w:rsid w:val="00AC2C1F"/>
    <w:rsid w:val="00AD1FE6"/>
    <w:rsid w:val="00AD3696"/>
    <w:rsid w:val="00AD52AF"/>
    <w:rsid w:val="00AD5C87"/>
    <w:rsid w:val="00AE2742"/>
    <w:rsid w:val="00AE3578"/>
    <w:rsid w:val="00AE4864"/>
    <w:rsid w:val="00AE5AAB"/>
    <w:rsid w:val="00AF1822"/>
    <w:rsid w:val="00AF558A"/>
    <w:rsid w:val="00B02B6A"/>
    <w:rsid w:val="00B10196"/>
    <w:rsid w:val="00B112DB"/>
    <w:rsid w:val="00B1462A"/>
    <w:rsid w:val="00B1531F"/>
    <w:rsid w:val="00B15610"/>
    <w:rsid w:val="00B15E7B"/>
    <w:rsid w:val="00B21F31"/>
    <w:rsid w:val="00B22A60"/>
    <w:rsid w:val="00B2489C"/>
    <w:rsid w:val="00B24C36"/>
    <w:rsid w:val="00B27869"/>
    <w:rsid w:val="00B30D99"/>
    <w:rsid w:val="00B32AA3"/>
    <w:rsid w:val="00B34EE1"/>
    <w:rsid w:val="00B362D7"/>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61F5"/>
    <w:rsid w:val="00B83A6B"/>
    <w:rsid w:val="00B83E85"/>
    <w:rsid w:val="00B844C0"/>
    <w:rsid w:val="00B875A6"/>
    <w:rsid w:val="00B87BBD"/>
    <w:rsid w:val="00B9277B"/>
    <w:rsid w:val="00B93AD1"/>
    <w:rsid w:val="00B96670"/>
    <w:rsid w:val="00BA5416"/>
    <w:rsid w:val="00BB184D"/>
    <w:rsid w:val="00BB2E84"/>
    <w:rsid w:val="00BB2ED7"/>
    <w:rsid w:val="00BB7818"/>
    <w:rsid w:val="00BC10C3"/>
    <w:rsid w:val="00BC3E97"/>
    <w:rsid w:val="00BC54C4"/>
    <w:rsid w:val="00BC6DF3"/>
    <w:rsid w:val="00BD13F9"/>
    <w:rsid w:val="00BD2DE6"/>
    <w:rsid w:val="00BD5A8E"/>
    <w:rsid w:val="00BD6C07"/>
    <w:rsid w:val="00BE7A46"/>
    <w:rsid w:val="00BF1F5E"/>
    <w:rsid w:val="00C00A52"/>
    <w:rsid w:val="00C1011E"/>
    <w:rsid w:val="00C111FB"/>
    <w:rsid w:val="00C22462"/>
    <w:rsid w:val="00C23A3D"/>
    <w:rsid w:val="00C26BC1"/>
    <w:rsid w:val="00C30676"/>
    <w:rsid w:val="00C347F0"/>
    <w:rsid w:val="00C351E1"/>
    <w:rsid w:val="00C36D3F"/>
    <w:rsid w:val="00C40AD1"/>
    <w:rsid w:val="00C40F19"/>
    <w:rsid w:val="00C419B6"/>
    <w:rsid w:val="00C41CE2"/>
    <w:rsid w:val="00C46A7B"/>
    <w:rsid w:val="00C4756A"/>
    <w:rsid w:val="00C47E5F"/>
    <w:rsid w:val="00C532D6"/>
    <w:rsid w:val="00C57D26"/>
    <w:rsid w:val="00C63F94"/>
    <w:rsid w:val="00C70111"/>
    <w:rsid w:val="00C701BD"/>
    <w:rsid w:val="00C71CD5"/>
    <w:rsid w:val="00C71FDD"/>
    <w:rsid w:val="00C7692F"/>
    <w:rsid w:val="00C832EB"/>
    <w:rsid w:val="00C852D1"/>
    <w:rsid w:val="00C856DA"/>
    <w:rsid w:val="00C94786"/>
    <w:rsid w:val="00C95506"/>
    <w:rsid w:val="00C95E15"/>
    <w:rsid w:val="00CA1DC8"/>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3A8A"/>
    <w:rsid w:val="00D03C98"/>
    <w:rsid w:val="00D04758"/>
    <w:rsid w:val="00D04926"/>
    <w:rsid w:val="00D06AEA"/>
    <w:rsid w:val="00D14EF9"/>
    <w:rsid w:val="00D15758"/>
    <w:rsid w:val="00D172A3"/>
    <w:rsid w:val="00D207CC"/>
    <w:rsid w:val="00D20C6B"/>
    <w:rsid w:val="00D247ED"/>
    <w:rsid w:val="00D24FAB"/>
    <w:rsid w:val="00D275E2"/>
    <w:rsid w:val="00D35E44"/>
    <w:rsid w:val="00D37259"/>
    <w:rsid w:val="00D41497"/>
    <w:rsid w:val="00D44A26"/>
    <w:rsid w:val="00D463E8"/>
    <w:rsid w:val="00D525EC"/>
    <w:rsid w:val="00D54B2F"/>
    <w:rsid w:val="00D603F1"/>
    <w:rsid w:val="00D62EC4"/>
    <w:rsid w:val="00D84ABD"/>
    <w:rsid w:val="00D978ED"/>
    <w:rsid w:val="00DA091F"/>
    <w:rsid w:val="00DA4BC1"/>
    <w:rsid w:val="00DB041C"/>
    <w:rsid w:val="00DB0731"/>
    <w:rsid w:val="00DB112B"/>
    <w:rsid w:val="00DB26EB"/>
    <w:rsid w:val="00DB28E3"/>
    <w:rsid w:val="00DB49D1"/>
    <w:rsid w:val="00DB4A65"/>
    <w:rsid w:val="00DB5E86"/>
    <w:rsid w:val="00DB6E6E"/>
    <w:rsid w:val="00DC2F0F"/>
    <w:rsid w:val="00DC60C7"/>
    <w:rsid w:val="00DD03A3"/>
    <w:rsid w:val="00DD0C2B"/>
    <w:rsid w:val="00DD6B86"/>
    <w:rsid w:val="00DE181B"/>
    <w:rsid w:val="00DE3155"/>
    <w:rsid w:val="00DE672A"/>
    <w:rsid w:val="00DF0FC5"/>
    <w:rsid w:val="00DF1D24"/>
    <w:rsid w:val="00DF2D00"/>
    <w:rsid w:val="00DF4A7F"/>
    <w:rsid w:val="00E00383"/>
    <w:rsid w:val="00E07E19"/>
    <w:rsid w:val="00E14B28"/>
    <w:rsid w:val="00E156B9"/>
    <w:rsid w:val="00E239E1"/>
    <w:rsid w:val="00E25AFA"/>
    <w:rsid w:val="00E277F4"/>
    <w:rsid w:val="00E32E09"/>
    <w:rsid w:val="00E4199C"/>
    <w:rsid w:val="00E43B46"/>
    <w:rsid w:val="00E4607C"/>
    <w:rsid w:val="00E469A7"/>
    <w:rsid w:val="00E47571"/>
    <w:rsid w:val="00E5094F"/>
    <w:rsid w:val="00E52DC7"/>
    <w:rsid w:val="00E53F9C"/>
    <w:rsid w:val="00E55B1C"/>
    <w:rsid w:val="00E55BC0"/>
    <w:rsid w:val="00E55C42"/>
    <w:rsid w:val="00E610C5"/>
    <w:rsid w:val="00E637B0"/>
    <w:rsid w:val="00E70D3A"/>
    <w:rsid w:val="00E73A1D"/>
    <w:rsid w:val="00E763C2"/>
    <w:rsid w:val="00E80AAB"/>
    <w:rsid w:val="00E85A97"/>
    <w:rsid w:val="00E97D0D"/>
    <w:rsid w:val="00E97E48"/>
    <w:rsid w:val="00EA2882"/>
    <w:rsid w:val="00EB0395"/>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7EA3"/>
    <w:rsid w:val="00F63C93"/>
    <w:rsid w:val="00F64130"/>
    <w:rsid w:val="00F652BB"/>
    <w:rsid w:val="00F665A2"/>
    <w:rsid w:val="00F7308C"/>
    <w:rsid w:val="00F76A6B"/>
    <w:rsid w:val="00F8077C"/>
    <w:rsid w:val="00F80883"/>
    <w:rsid w:val="00F81925"/>
    <w:rsid w:val="00F85982"/>
    <w:rsid w:val="00F86C56"/>
    <w:rsid w:val="00F872B2"/>
    <w:rsid w:val="00F87D16"/>
    <w:rsid w:val="00F91A5F"/>
    <w:rsid w:val="00F93792"/>
    <w:rsid w:val="00F97615"/>
    <w:rsid w:val="00FA0A62"/>
    <w:rsid w:val="00FA35D1"/>
    <w:rsid w:val="00FA3940"/>
    <w:rsid w:val="00FA39E5"/>
    <w:rsid w:val="00FA3E74"/>
    <w:rsid w:val="00FB4EDB"/>
    <w:rsid w:val="00FB6A10"/>
    <w:rsid w:val="00FC07A9"/>
    <w:rsid w:val="00FC3BA9"/>
    <w:rsid w:val="00FC53EB"/>
    <w:rsid w:val="00FD030B"/>
    <w:rsid w:val="00FD1250"/>
    <w:rsid w:val="00FD1270"/>
    <w:rsid w:val="00FD2808"/>
    <w:rsid w:val="00FD55BF"/>
    <w:rsid w:val="00FD6C46"/>
    <w:rsid w:val="00FE0059"/>
    <w:rsid w:val="00FE010E"/>
    <w:rsid w:val="00FE169C"/>
    <w:rsid w:val="00FE1C74"/>
    <w:rsid w:val="00FF1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3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3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3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3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30"/>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3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3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3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3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30"/>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ccaudill\Desktop\Git\documents\NGDS_Installation_Documentation.docx" TargetMode="External"/><Relationship Id="rId26" Type="http://schemas.openxmlformats.org/officeDocument/2006/relationships/hyperlink" Target="file:///C:\Users\ccaudill\Desktop\Git\documents\NGDS_Installation_Documentation.docx" TargetMode="External"/><Relationship Id="rId39" Type="http://schemas.openxmlformats.org/officeDocument/2006/relationships/image" Target="media/image3.png"/><Relationship Id="rId21" Type="http://schemas.openxmlformats.org/officeDocument/2006/relationships/hyperlink" Target="file:///C:\Users\ccaudill\Desktop\Git\documents\NGDS_Installation_Documentation.docx" TargetMode="External"/><Relationship Id="rId34" Type="http://schemas.openxmlformats.org/officeDocument/2006/relationships/hyperlink" Target="http://wiki.eclipse.org/Main_Page"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yperlink" Target="http://releases.ubuntu.com/12.04/ubuntu-12.04-desktop-i386.iso" TargetMode="External"/><Relationship Id="rId63" Type="http://schemas.openxmlformats.org/officeDocument/2006/relationships/image" Target="media/image25.emf"/><Relationship Id="rId68" Type="http://schemas.openxmlformats.org/officeDocument/2006/relationships/image" Target="media/image29.jpe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2.emf"/><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9" Type="http://schemas.openxmlformats.org/officeDocument/2006/relationships/hyperlink" Target="file:///C:\Users\ccaudill\Desktop\Git\documents\NGDS_Installation_Documentation.docx" TargetMode="External"/><Relationship Id="rId11" Type="http://schemas.openxmlformats.org/officeDocument/2006/relationships/footer" Target="footer1.xml"/><Relationship Id="rId24" Type="http://schemas.openxmlformats.org/officeDocument/2006/relationships/hyperlink" Target="file:///C:\Users\ccaudill\Desktop\Git\documents\NGDS_Installation_Documentation.docx" TargetMode="External"/><Relationship Id="rId32" Type="http://schemas.openxmlformats.org/officeDocument/2006/relationships/hyperlink" Target="file:///C:\Users\ccaudill\Desktop\Git\documents\NGDS_Installation_Documentation.docx" TargetMode="External"/><Relationship Id="rId37" Type="http://schemas.openxmlformats.org/officeDocument/2006/relationships/hyperlink" Target="https://www.virtualbox.org/wiki/Downloads"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0.png"/><Relationship Id="rId66" Type="http://schemas.openxmlformats.org/officeDocument/2006/relationships/image" Target="media/image27.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C:\Users\ccaudill\Desktop\Git\documents\NGDS_Installation_Documentation.docx" TargetMode="External"/><Relationship Id="rId28" Type="http://schemas.openxmlformats.org/officeDocument/2006/relationships/hyperlink" Target="file:///C:\Users\ccaudill\Desktop\Git\documents\NGDS_Installation_Documentation.docx" TargetMode="External"/><Relationship Id="rId36" Type="http://schemas.openxmlformats.org/officeDocument/2006/relationships/hyperlink" Target="https://www.virtualbox.org/wiki/Downloads" TargetMode="External"/><Relationship Id="rId49" Type="http://schemas.openxmlformats.org/officeDocument/2006/relationships/image" Target="media/image13.png"/><Relationship Id="rId57" Type="http://schemas.openxmlformats.org/officeDocument/2006/relationships/image" Target="media/image19.png"/><Relationship Id="rId61"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hyperlink" Target="file:///C:\Users\ccaudill\Desktop\Git\documents\NGDS_Installation_Documentation.docx" TargetMode="External"/><Relationship Id="rId31" Type="http://schemas.openxmlformats.org/officeDocument/2006/relationships/hyperlink" Target="file:///C:\Users\ccaudill\Desktop\Git\documents\NGDS_Installation_Documentation.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2.png"/><Relationship Id="rId65" Type="http://schemas.openxmlformats.org/officeDocument/2006/relationships/image" Target="media/image26.jpeg"/><Relationship Id="rId73"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file:///C:\Users\ccaudill\Desktop\Git\documents\NGDS_Installation_Documentation.docx" TargetMode="External"/><Relationship Id="rId27" Type="http://schemas.openxmlformats.org/officeDocument/2006/relationships/hyperlink" Target="file:///C:\Users\ccaudill\Desktop\Git\documents\NGDS_Installation_Documentation.docx" TargetMode="External"/><Relationship Id="rId30" Type="http://schemas.openxmlformats.org/officeDocument/2006/relationships/hyperlink" Target="file:///C:\Users\ccaudill\Desktop\Git\documents\NGDS_Installation_Documentation.docx" TargetMode="External"/><Relationship Id="rId35" Type="http://schemas.openxmlformats.org/officeDocument/2006/relationships/hyperlink" Target="http://www.vmware.com/products/player/"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18.png"/><Relationship Id="rId64" Type="http://schemas.openxmlformats.org/officeDocument/2006/relationships/hyperlink" Target="http://cntlm.sourceforge.net/" TargetMode="External"/><Relationship Id="rId69" Type="http://schemas.openxmlformats.org/officeDocument/2006/relationships/image" Target="media/image30.emf"/><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ccaudill\Desktop\Git\documents\NGDS_Installation_Documentation.docx" TargetMode="External"/><Relationship Id="rId25" Type="http://schemas.openxmlformats.org/officeDocument/2006/relationships/hyperlink" Target="file:///C:\Users\ccaudill\Desktop\Git\documents\NGDS_Installation_Documentation.docx" TargetMode="External"/><Relationship Id="rId33" Type="http://schemas.openxmlformats.org/officeDocument/2006/relationships/hyperlink" Target="http://www.oracle.com/technetwork/java/javase/downloads/index.html"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1.png"/><Relationship Id="rId67" Type="http://schemas.openxmlformats.org/officeDocument/2006/relationships/image" Target="media/image28.jpeg"/><Relationship Id="rId20" Type="http://schemas.openxmlformats.org/officeDocument/2006/relationships/hyperlink" Target="file:///C:\Users\ccaudill\Desktop\Git\documents\NGDS_Installation_Documentation.docx" TargetMode="External"/><Relationship Id="rId41" Type="http://schemas.openxmlformats.org/officeDocument/2006/relationships/image" Target="media/image5.png"/><Relationship Id="rId54" Type="http://schemas.openxmlformats.org/officeDocument/2006/relationships/hyperlink" Target="http://releases.ubuntu.com/12.04/" TargetMode="External"/><Relationship Id="rId62" Type="http://schemas.openxmlformats.org/officeDocument/2006/relationships/image" Target="media/image24.emf"/><Relationship Id="rId70" Type="http://schemas.openxmlformats.org/officeDocument/2006/relationships/image" Target="media/image31.emf"/><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27243"/>
    <w:rsid w:val="00005D52"/>
    <w:rsid w:val="00027243"/>
    <w:rsid w:val="00033C50"/>
    <w:rsid w:val="001003D2"/>
    <w:rsid w:val="00170798"/>
    <w:rsid w:val="00195187"/>
    <w:rsid w:val="001D0060"/>
    <w:rsid w:val="00271B75"/>
    <w:rsid w:val="002971A5"/>
    <w:rsid w:val="002A0028"/>
    <w:rsid w:val="002B306D"/>
    <w:rsid w:val="00353482"/>
    <w:rsid w:val="00356361"/>
    <w:rsid w:val="00384BF6"/>
    <w:rsid w:val="00402C47"/>
    <w:rsid w:val="00516BB1"/>
    <w:rsid w:val="00546BF6"/>
    <w:rsid w:val="005606D8"/>
    <w:rsid w:val="005A4412"/>
    <w:rsid w:val="005E0532"/>
    <w:rsid w:val="00603E0E"/>
    <w:rsid w:val="00617953"/>
    <w:rsid w:val="00656AF4"/>
    <w:rsid w:val="006807EC"/>
    <w:rsid w:val="006D1AC5"/>
    <w:rsid w:val="006F77BF"/>
    <w:rsid w:val="00726EF6"/>
    <w:rsid w:val="00736B33"/>
    <w:rsid w:val="00787F54"/>
    <w:rsid w:val="007A2AF4"/>
    <w:rsid w:val="007C2728"/>
    <w:rsid w:val="007C6729"/>
    <w:rsid w:val="00846AEA"/>
    <w:rsid w:val="009050B9"/>
    <w:rsid w:val="00953EC4"/>
    <w:rsid w:val="009A05BF"/>
    <w:rsid w:val="00A52CEE"/>
    <w:rsid w:val="00A9195B"/>
    <w:rsid w:val="00B72CDE"/>
    <w:rsid w:val="00B9796F"/>
    <w:rsid w:val="00BD15FA"/>
    <w:rsid w:val="00C41D03"/>
    <w:rsid w:val="00CA042F"/>
    <w:rsid w:val="00CD6997"/>
    <w:rsid w:val="00D1168C"/>
    <w:rsid w:val="00D54ACB"/>
    <w:rsid w:val="00D80299"/>
    <w:rsid w:val="00E51380"/>
    <w:rsid w:val="00E82065"/>
    <w:rsid w:val="00ED4A09"/>
    <w:rsid w:val="00F1275D"/>
    <w:rsid w:val="00F37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02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168C"/>
    <w:rPr>
      <w:color w:val="808080"/>
    </w:rPr>
  </w:style>
  <w:style w:type="paragraph" w:customStyle="1" w:styleId="1E621EB3FBBE429ABBE1D12883748F8E">
    <w:name w:val="1E621EB3FBBE429ABBE1D12883748F8E"/>
    <w:rsid w:val="00656A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97936D-B30D-4DC2-B07C-1A8F85B68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877</TotalTime>
  <Pages>32</Pages>
  <Words>5581</Words>
  <Characters>31813</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NGDS Software Installation  </vt:lpstr>
    </vt:vector>
  </TitlesOfParts>
  <Manager>michael.golm@siemens.com</Manager>
  <Company/>
  <LinksUpToDate>false</LinksUpToDate>
  <CharactersWithSpaces>37320</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NGDS Software Installation  </dc:title>
  <dc:subject>A Software Architecture for a Data Information System with Geographic Search Features.</dc:subject>
  <dc:creator>christoph.kuhmuench@siemens.com;paul.bruschi@siemens.com;monica.mckenna@siemens.com</dc:creator>
  <cp:keywords>NGDS, Architecture, Geothermal, CKAN, Python</cp:keywords>
  <dc:description/>
  <cp:lastModifiedBy>Christy Caudill</cp:lastModifiedBy>
  <cp:revision>21</cp:revision>
  <cp:lastPrinted>2013-08-20T14:02:00Z</cp:lastPrinted>
  <dcterms:created xsi:type="dcterms:W3CDTF">2014-02-07T21:12:00Z</dcterms:created>
  <dcterms:modified xsi:type="dcterms:W3CDTF">2014-02-21T20:34:00Z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