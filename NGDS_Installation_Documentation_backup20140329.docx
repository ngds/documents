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255AE9C" w14:textId="38B08B71" w:rsidR="009E249B" w:rsidRPr="00415183" w:rsidDel="00F57D24" w:rsidRDefault="009E249B" w:rsidP="00F57D24">
      <w:pPr>
        <w:rPr>
          <w:del w:id="2" w:author="Stephen Richard" w:date="2014-03-30T09:02:00Z"/>
        </w:rPr>
        <w:pPrChange w:id="3" w:author="Stephen Richard" w:date="2014-03-30T09:03:00Z">
          <w:pPr>
            <w:pStyle w:val="Title-Line1"/>
            <w:spacing w:before="0" w:line="240" w:lineRule="auto"/>
            <w:jc w:val="left"/>
          </w:pPr>
        </w:pPrChange>
      </w:pPr>
    </w:p>
    <w:p w14:paraId="7C18578E" w14:textId="7BD7422F" w:rsidR="00E80AAB" w:rsidRPr="00AB74C6" w:rsidRDefault="009E249B" w:rsidP="00F57D24">
      <w:pPr>
        <w:pStyle w:val="Title"/>
        <w:pPrChange w:id="4" w:author="Stephen Richard" w:date="2014-03-30T09:06:00Z">
          <w:pPr>
            <w:pStyle w:val="Title-Line-2"/>
          </w:pPr>
        </w:pPrChange>
      </w:pPr>
      <w:del w:id="5" w:author="Stephen Richard" w:date="2014-03-30T09:02:00Z">
        <w:r w:rsidRPr="00415183" w:rsidDel="00F57D24">
          <w:delText xml:space="preserve">    </w:delText>
        </w:r>
      </w:del>
      <w:r w:rsidRPr="00415183">
        <w:t xml:space="preserve"> </w:t>
      </w:r>
      <w:r w:rsidRPr="00415183">
        <w:br/>
      </w:r>
      <w:fldSimple w:instr=" DOCPROPERTY  Project  \* MERGEFORMAT ">
        <w:r w:rsidR="00623C6B" w:rsidRPr="00AB74C6">
          <w:t>National Geothermal Data System</w:t>
        </w:r>
      </w:fldSimple>
    </w:p>
    <w:p w14:paraId="4CE3EE54" w14:textId="536CFF2B" w:rsidR="009E249B" w:rsidRPr="00F57D24" w:rsidRDefault="00AB74C6" w:rsidP="00F57D24">
      <w:pPr>
        <w:pStyle w:val="Subtitle"/>
        <w:rPr>
          <w:rPrChange w:id="6" w:author="Stephen Richard" w:date="2014-03-30T09:03:00Z">
            <w:rPr>
              <w:color w:val="1F497D" w:themeColor="text2"/>
              <w:sz w:val="60"/>
              <w:szCs w:val="60"/>
            </w:rPr>
          </w:rPrChange>
        </w:rPr>
        <w:pPrChange w:id="7" w:author="Stephen Richard" w:date="2014-03-30T09:06:00Z">
          <w:pPr>
            <w:pStyle w:val="Title-Line-2"/>
          </w:pPr>
        </w:pPrChange>
      </w:pPr>
      <w:del w:id="8" w:author="Stephen Richard" w:date="2014-03-30T09:03:00Z">
        <w:r w:rsidRPr="00F57D24" w:rsidDel="00F57D24">
          <w:rPr>
            <w:rPrChange w:id="9" w:author="Stephen Richard" w:date="2014-03-30T09:04:00Z">
              <w:rPr>
                <w:sz w:val="56"/>
                <w:szCs w:val="56"/>
              </w:rPr>
            </w:rPrChange>
          </w:rPr>
          <mc:AlternateContent>
            <mc:Choice Requires="wps">
              <w:drawing>
                <wp:anchor distT="0" distB="0" distL="114300" distR="114300" simplePos="0" relativeHeight="251798528" behindDoc="0" locked="0" layoutInCell="1" allowOverlap="1" wp14:anchorId="6C29E5B3" wp14:editId="1785EEB0">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F57D24" w:rsidDel="00F57D24">
          <w:rPr>
            <w:rPrChange w:id="10" w:author="Stephen Richard" w:date="2014-03-30T09:04:00Z">
              <w:rPr>
                <w:sz w:val="56"/>
                <w:szCs w:val="56"/>
              </w:rPr>
            </w:rPrChange>
          </w:rPr>
          <w:br/>
        </w:r>
      </w:del>
      <w:r w:rsidR="00E80AAB" w:rsidRPr="00F57D24">
        <w:rPr>
          <w:rPrChange w:id="11" w:author="Stephen Richard" w:date="2014-03-30T09:03:00Z">
            <w:rPr/>
          </w:rPrChange>
        </w:rPr>
        <w:t xml:space="preserve">Node-In-A-Box </w:t>
      </w:r>
      <w:r w:rsidR="009E249B" w:rsidRPr="00F57D24">
        <w:rPr>
          <w:rPrChange w:id="12" w:author="Stephen Richard" w:date="2014-03-30T09:03:00Z">
            <w:rPr/>
          </w:rPrChange>
        </w:rPr>
        <w:t xml:space="preserve">Software </w:t>
      </w:r>
      <w:r w:rsidR="000F1287" w:rsidRPr="00F57D24">
        <w:rPr>
          <w:rPrChange w:id="13" w:author="Stephen Richard" w:date="2014-03-30T09:03:00Z">
            <w:rPr/>
          </w:rPrChange>
        </w:rPr>
        <w:t xml:space="preserve">Installation </w:t>
      </w:r>
      <w:r w:rsidR="00E80AAB" w:rsidRPr="00F57D24">
        <w:rPr>
          <w:rPrChange w:id="14" w:author="Stephen Richard" w:date="2014-03-30T09:03:00Z">
            <w:rPr/>
          </w:rPrChange>
        </w:rPr>
        <w:t>Instructions</w:t>
      </w:r>
    </w:p>
    <w:p w14:paraId="5F3ADD36" w14:textId="77777777" w:rsidR="00986DCD" w:rsidRPr="00415183" w:rsidRDefault="00986DCD" w:rsidP="00F57D24">
      <w:pPr>
        <w:pStyle w:val="Title-Line-2"/>
        <w:pPrChange w:id="15" w:author="Stephen Richard" w:date="2014-03-30T09:03:00Z">
          <w:pPr>
            <w:pStyle w:val="Title-Line-2"/>
          </w:pPr>
        </w:pPrChange>
      </w:pPr>
    </w:p>
    <w:p w14:paraId="70455281" w14:textId="06EB6D9C" w:rsidR="00A10193" w:rsidDel="00F57D24" w:rsidRDefault="00A10193" w:rsidP="00F57D24">
      <w:pPr>
        <w:pStyle w:val="Title-Line-3"/>
        <w:rPr>
          <w:del w:id="16" w:author="Stephen Richard" w:date="2014-03-30T09:05:00Z"/>
        </w:rPr>
        <w:pPrChange w:id="17" w:author="Stephen Richard" w:date="2014-03-30T09:04:00Z">
          <w:pPr>
            <w:pStyle w:val="Title-Line-3"/>
            <w:spacing w:before="0" w:after="100"/>
            <w:jc w:val="left"/>
          </w:pPr>
        </w:pPrChange>
      </w:pPr>
    </w:p>
    <w:p w14:paraId="2E7B22AA" w14:textId="10D8B864" w:rsidR="00A10193" w:rsidDel="00F57D24" w:rsidRDefault="00A10193" w:rsidP="00F57D24">
      <w:pPr>
        <w:pStyle w:val="Title-Line-3"/>
        <w:rPr>
          <w:del w:id="18" w:author="Stephen Richard" w:date="2014-03-30T09:05:00Z"/>
        </w:rPr>
        <w:pPrChange w:id="19" w:author="Stephen Richard" w:date="2014-03-30T09:04:00Z">
          <w:pPr>
            <w:pStyle w:val="Title-Line-3"/>
            <w:spacing w:before="0" w:after="100"/>
          </w:pPr>
        </w:pPrChange>
      </w:pPr>
    </w:p>
    <w:p w14:paraId="44ED9AB7" w14:textId="65268913" w:rsidR="00A10193" w:rsidDel="00F57D24" w:rsidRDefault="00A10193" w:rsidP="00F57D24">
      <w:pPr>
        <w:pStyle w:val="Title-Line-3"/>
        <w:rPr>
          <w:del w:id="20" w:author="Stephen Richard" w:date="2014-03-30T09:05:00Z"/>
        </w:rPr>
        <w:pPrChange w:id="21" w:author="Stephen Richard" w:date="2014-03-30T09:04:00Z">
          <w:pPr>
            <w:pStyle w:val="Title-Line-3"/>
            <w:spacing w:before="0" w:after="100"/>
          </w:pPr>
        </w:pPrChange>
      </w:pPr>
    </w:p>
    <w:p w14:paraId="6A5538D7" w14:textId="12659950" w:rsidR="00A10193" w:rsidDel="00F57D24" w:rsidRDefault="00A10193" w:rsidP="00F57D24">
      <w:pPr>
        <w:pStyle w:val="Title-Line-3"/>
        <w:rPr>
          <w:del w:id="22" w:author="Stephen Richard" w:date="2014-03-30T09:05:00Z"/>
        </w:rPr>
        <w:pPrChange w:id="23" w:author="Stephen Richard" w:date="2014-03-30T09:04:00Z">
          <w:pPr>
            <w:pStyle w:val="Title-Line-3"/>
            <w:spacing w:before="0" w:after="100"/>
          </w:pPr>
        </w:pPrChange>
      </w:pPr>
    </w:p>
    <w:p w14:paraId="6272928E" w14:textId="5EB74BC1" w:rsidR="00A10193" w:rsidDel="00F57D24" w:rsidRDefault="00A10193" w:rsidP="00F57D24">
      <w:pPr>
        <w:pStyle w:val="Title-Line-3"/>
        <w:rPr>
          <w:del w:id="24" w:author="Stephen Richard" w:date="2014-03-30T09:05:00Z"/>
        </w:rPr>
        <w:pPrChange w:id="25" w:author="Stephen Richard" w:date="2014-03-30T09:04:00Z">
          <w:pPr>
            <w:pStyle w:val="Title-Line-3"/>
            <w:spacing w:before="0" w:after="100"/>
          </w:pPr>
        </w:pPrChange>
      </w:pPr>
    </w:p>
    <w:p w14:paraId="606D347D" w14:textId="38E22612" w:rsidR="00A10193" w:rsidDel="00F57D24" w:rsidRDefault="00A10193" w:rsidP="00F57D24">
      <w:pPr>
        <w:pStyle w:val="Title-Line-3"/>
        <w:rPr>
          <w:del w:id="26" w:author="Stephen Richard" w:date="2014-03-30T09:05:00Z"/>
        </w:rPr>
        <w:pPrChange w:id="27" w:author="Stephen Richard" w:date="2014-03-30T09:04:00Z">
          <w:pPr>
            <w:pStyle w:val="Title-Line-3"/>
            <w:spacing w:before="0" w:after="100"/>
          </w:pPr>
        </w:pPrChange>
      </w:pPr>
    </w:p>
    <w:p w14:paraId="5883969F" w14:textId="56DB5D26" w:rsidR="00A10193" w:rsidDel="00F57D24" w:rsidRDefault="00A10193" w:rsidP="00F57D24">
      <w:pPr>
        <w:pStyle w:val="Title-Line-3"/>
        <w:rPr>
          <w:del w:id="28" w:author="Stephen Richard" w:date="2014-03-30T09:05:00Z"/>
        </w:rPr>
        <w:pPrChange w:id="29" w:author="Stephen Richard" w:date="2014-03-30T09:04:00Z">
          <w:pPr>
            <w:pStyle w:val="Title-Line-3"/>
            <w:spacing w:before="0" w:after="100"/>
          </w:pPr>
        </w:pPrChange>
      </w:pPr>
    </w:p>
    <w:p w14:paraId="4B362B3A" w14:textId="38916820" w:rsidR="00A10193" w:rsidDel="00F57D24" w:rsidRDefault="00A10193" w:rsidP="00F57D24">
      <w:pPr>
        <w:pStyle w:val="Title-Line-3"/>
        <w:rPr>
          <w:del w:id="30" w:author="Stephen Richard" w:date="2014-03-30T09:05:00Z"/>
        </w:rPr>
        <w:pPrChange w:id="31" w:author="Stephen Richard" w:date="2014-03-30T09:04:00Z">
          <w:pPr>
            <w:pStyle w:val="Title-Line-3"/>
            <w:spacing w:before="0" w:after="100"/>
          </w:pPr>
        </w:pPrChange>
      </w:pPr>
    </w:p>
    <w:p w14:paraId="78252543" w14:textId="3D546DFD" w:rsidR="00A10193" w:rsidDel="00F57D24" w:rsidRDefault="00A10193" w:rsidP="00F57D24">
      <w:pPr>
        <w:pStyle w:val="Title-Line-3"/>
        <w:rPr>
          <w:del w:id="32" w:author="Stephen Richard" w:date="2014-03-30T09:05:00Z"/>
        </w:rPr>
        <w:pPrChange w:id="33" w:author="Stephen Richard" w:date="2014-03-30T09:04:00Z">
          <w:pPr>
            <w:pStyle w:val="Title-Line-3"/>
            <w:spacing w:before="0" w:after="100"/>
          </w:pPr>
        </w:pPrChange>
      </w:pPr>
    </w:p>
    <w:p w14:paraId="44136956" w14:textId="6B0C5EFF" w:rsidR="00A10193" w:rsidDel="00F57D24" w:rsidRDefault="00A10193" w:rsidP="00F57D24">
      <w:pPr>
        <w:pStyle w:val="Title-Line-3"/>
        <w:rPr>
          <w:del w:id="34" w:author="Stephen Richard" w:date="2014-03-30T09:05:00Z"/>
        </w:rPr>
        <w:pPrChange w:id="35" w:author="Stephen Richard" w:date="2014-03-30T09:04:00Z">
          <w:pPr>
            <w:pStyle w:val="Title-Line-3"/>
            <w:spacing w:before="0" w:after="100"/>
          </w:pPr>
        </w:pPrChange>
      </w:pPr>
    </w:p>
    <w:p w14:paraId="37BCD498" w14:textId="54A53F8B" w:rsidR="00A10193" w:rsidDel="00F57D24" w:rsidRDefault="00A10193" w:rsidP="00F57D24">
      <w:pPr>
        <w:pStyle w:val="Title-Line-3"/>
        <w:rPr>
          <w:del w:id="36" w:author="Stephen Richard" w:date="2014-03-30T09:05:00Z"/>
        </w:rPr>
        <w:pPrChange w:id="37" w:author="Stephen Richard" w:date="2014-03-30T09:04:00Z">
          <w:pPr>
            <w:pStyle w:val="Title-Line-3"/>
            <w:spacing w:before="0" w:after="100"/>
          </w:pPr>
        </w:pPrChange>
      </w:pPr>
    </w:p>
    <w:p w14:paraId="6234A894" w14:textId="62838858" w:rsidR="00A10193" w:rsidDel="00F57D24" w:rsidRDefault="00A10193" w:rsidP="00F57D24">
      <w:pPr>
        <w:pStyle w:val="Title-Line-3"/>
        <w:rPr>
          <w:del w:id="38" w:author="Stephen Richard" w:date="2014-03-30T09:05:00Z"/>
        </w:rPr>
        <w:pPrChange w:id="39" w:author="Stephen Richard" w:date="2014-03-30T09:04:00Z">
          <w:pPr>
            <w:pStyle w:val="Title-Line-3"/>
            <w:spacing w:before="0" w:after="100"/>
          </w:pPr>
        </w:pPrChange>
      </w:pPr>
    </w:p>
    <w:p w14:paraId="19341C0C" w14:textId="6B12716E" w:rsidR="00A10193" w:rsidDel="00F57D24" w:rsidRDefault="00A10193" w:rsidP="00F57D24">
      <w:pPr>
        <w:pStyle w:val="Title-Line-3"/>
        <w:rPr>
          <w:del w:id="40" w:author="Stephen Richard" w:date="2014-03-30T09:05:00Z"/>
        </w:rPr>
        <w:pPrChange w:id="41" w:author="Stephen Richard" w:date="2014-03-30T09:04:00Z">
          <w:pPr>
            <w:pStyle w:val="Title-Line-3"/>
            <w:spacing w:before="0" w:after="100"/>
          </w:pPr>
        </w:pPrChange>
      </w:pPr>
    </w:p>
    <w:p w14:paraId="7F24A982" w14:textId="3D968485" w:rsidR="00A10193" w:rsidDel="00F57D24" w:rsidRDefault="00A10193" w:rsidP="00F57D24">
      <w:pPr>
        <w:pStyle w:val="Title-Line-3"/>
        <w:rPr>
          <w:del w:id="42" w:author="Stephen Richard" w:date="2014-03-30T09:05:00Z"/>
        </w:rPr>
        <w:pPrChange w:id="43" w:author="Stephen Richard" w:date="2014-03-30T09:04:00Z">
          <w:pPr>
            <w:pStyle w:val="Title-Line-3"/>
            <w:spacing w:before="0" w:after="100"/>
          </w:pPr>
        </w:pPrChange>
      </w:pPr>
    </w:p>
    <w:p w14:paraId="3C87E66C" w14:textId="77777777" w:rsidR="00B362D7" w:rsidRDefault="00B362D7" w:rsidP="00F57D24">
      <w:pPr>
        <w:pStyle w:val="Title-Line-3"/>
        <w:pPrChange w:id="44" w:author="Stephen Richard" w:date="2014-03-30T09:04:00Z">
          <w:pPr>
            <w:pStyle w:val="Title-Line-3"/>
            <w:spacing w:before="0" w:after="100"/>
            <w:jc w:val="left"/>
          </w:pPr>
        </w:pPrChange>
      </w:pPr>
      <w:r w:rsidRPr="00B362D7">
        <w:t>Arizona Geo</w:t>
      </w:r>
      <w:r w:rsidR="00E80AAB">
        <w:t>logical Survey</w:t>
      </w:r>
      <w:r w:rsidR="001F7FC3">
        <w:t xml:space="preserve"> and </w:t>
      </w:r>
      <w:r w:rsidR="00E80AAB">
        <w:t>Siemens Corp.</w:t>
      </w:r>
    </w:p>
    <w:p w14:paraId="449FA35D" w14:textId="77777777" w:rsidR="00B362D7" w:rsidRDefault="00EF214F" w:rsidP="00F57D24">
      <w:pPr>
        <w:pStyle w:val="Title-Line-3"/>
        <w:pPrChange w:id="45" w:author="Stephen Richard" w:date="2014-03-30T09:04:00Z">
          <w:pPr>
            <w:pStyle w:val="Title-Line-3"/>
            <w:spacing w:before="0" w:after="100"/>
            <w:jc w:val="left"/>
          </w:pPr>
        </w:pPrChange>
      </w:pPr>
      <w:r>
        <w:t>version 1.</w:t>
      </w:r>
      <w:r w:rsidR="002C4709">
        <w:t>0</w:t>
      </w:r>
      <w:r>
        <w:t>3</w:t>
      </w:r>
      <w:r w:rsidR="00D0184C">
        <w:t>; 3/26</w:t>
      </w:r>
      <w:r w:rsidR="00E80AAB">
        <w:t>/2014</w:t>
      </w:r>
    </w:p>
    <w:p w14:paraId="3B4AF05E" w14:textId="62DF28F7" w:rsidR="00DB4A65" w:rsidDel="00F57D24" w:rsidRDefault="00DB4A65" w:rsidP="00F57D24">
      <w:pPr>
        <w:pStyle w:val="Title-Line-3"/>
        <w:rPr>
          <w:del w:id="46" w:author="Stephen Richard" w:date="2014-03-30T09:04:00Z"/>
        </w:rPr>
        <w:pPrChange w:id="47" w:author="Stephen Richard" w:date="2014-03-30T09:04:00Z">
          <w:pPr>
            <w:pStyle w:val="Title-Line-3"/>
            <w:spacing w:before="0" w:after="100"/>
            <w:jc w:val="left"/>
          </w:pPr>
        </w:pPrChange>
      </w:pPr>
    </w:p>
    <w:p w14:paraId="44F407DC" w14:textId="77777777" w:rsidR="00DB4A65" w:rsidRPr="00F57D24" w:rsidRDefault="00DB4A65" w:rsidP="00F57D24">
      <w:pPr>
        <w:pStyle w:val="Title-Line-3"/>
        <w:rPr>
          <w:rPrChange w:id="48" w:author="Stephen Richard" w:date="2014-03-30T09:04:00Z">
            <w:rPr/>
          </w:rPrChange>
        </w:rPr>
        <w:pPrChange w:id="49" w:author="Stephen Richard" w:date="2014-03-30T09:04:00Z">
          <w:pPr>
            <w:pStyle w:val="Title-Line-3"/>
            <w:spacing w:before="0" w:after="100"/>
            <w:jc w:val="left"/>
          </w:pPr>
        </w:pPrChange>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F57D24">
      <w:pPr>
        <w:pStyle w:val="Title-Line-3"/>
        <w:pPrChange w:id="50" w:author="Stephen Richard" w:date="2014-03-30T09:04:00Z">
          <w:pPr>
            <w:pStyle w:val="Title-Line-3"/>
            <w:spacing w:before="0" w:after="100"/>
            <w:jc w:val="left"/>
          </w:pPr>
        </w:pPrChange>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F57D24">
      <w:pPr>
        <w:pStyle w:val="Title-Line-3"/>
        <w:pPrChange w:id="51" w:author="Stephen Richard" w:date="2014-03-30T09:04:00Z">
          <w:pPr>
            <w:pStyle w:val="Title-Line-3"/>
            <w:spacing w:before="0" w:after="200"/>
          </w:pPr>
        </w:pPrChange>
      </w:pPr>
    </w:p>
    <w:p w14:paraId="7B79A23F" w14:textId="77777777" w:rsidR="00A10193" w:rsidRPr="00B362D7" w:rsidRDefault="003D0B95" w:rsidP="00F57D24">
      <w:pPr>
        <w:pStyle w:val="Title-Line-3"/>
        <w:pPrChange w:id="52" w:author="Stephen Richard" w:date="2014-03-30T09:04:00Z">
          <w:pPr>
            <w:pStyle w:val="Title-Line-3"/>
            <w:spacing w:before="0" w:after="200"/>
          </w:pPr>
        </w:pPrChange>
      </w:pPr>
      <w:r>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F57D24" w14:paraId="66F89FD6" w14:textId="77777777" w:rsidTr="002C4709">
        <w:trPr>
          <w:trHeight w:val="449"/>
        </w:trPr>
        <w:tc>
          <w:tcPr>
            <w:tcW w:w="918" w:type="dxa"/>
          </w:tcPr>
          <w:p w14:paraId="04525270" w14:textId="77777777" w:rsidR="00F2482D" w:rsidRPr="00F57D24" w:rsidRDefault="00F2482D" w:rsidP="00F57D24">
            <w:pPr>
              <w:pStyle w:val="TableHeading"/>
              <w:rPr>
                <w:rPrChange w:id="53" w:author="Stephen Richard" w:date="2014-03-30T09:00:00Z">
                  <w:rPr>
                    <w:noProof/>
                  </w:rPr>
                </w:rPrChange>
              </w:rPr>
              <w:pPrChange w:id="54" w:author="Stephen Richard" w:date="2014-03-30T09:01:00Z">
                <w:pPr>
                  <w:pStyle w:val="TableHeading"/>
                  <w:spacing w:before="0" w:after="100" w:line="240" w:lineRule="auto"/>
                </w:pPr>
              </w:pPrChange>
            </w:pPr>
            <w:r w:rsidRPr="00F57D24">
              <w:rPr>
                <w:rPrChange w:id="55" w:author="Stephen Richard" w:date="2014-03-30T09:00:00Z">
                  <w:rPr>
                    <w:noProof/>
                  </w:rPr>
                </w:rPrChange>
              </w:rPr>
              <w:t>Ve</w:t>
            </w:r>
            <w:r w:rsidRPr="00F57D24">
              <w:rPr>
                <w:rPrChange w:id="56" w:author="Stephen Richard" w:date="2014-03-30T09:00:00Z">
                  <w:rPr>
                    <w:noProof/>
                  </w:rPr>
                </w:rPrChange>
              </w:rPr>
              <w:t>r</w:t>
            </w:r>
            <w:r w:rsidRPr="00F57D24">
              <w:rPr>
                <w:rPrChange w:id="57" w:author="Stephen Richard" w:date="2014-03-30T09:00:00Z">
                  <w:rPr>
                    <w:noProof/>
                  </w:rPr>
                </w:rPrChange>
              </w:rPr>
              <w:t>sion:</w:t>
            </w:r>
          </w:p>
        </w:tc>
        <w:tc>
          <w:tcPr>
            <w:tcW w:w="1800" w:type="dxa"/>
          </w:tcPr>
          <w:p w14:paraId="6531366D" w14:textId="77777777" w:rsidR="00F2482D" w:rsidRPr="00F57D24" w:rsidRDefault="008D56AC" w:rsidP="00F57D24">
            <w:pPr>
              <w:pStyle w:val="TableHeading"/>
              <w:rPr>
                <w:rPrChange w:id="58" w:author="Stephen Richard" w:date="2014-03-30T09:00:00Z">
                  <w:rPr>
                    <w:noProof/>
                  </w:rPr>
                </w:rPrChange>
              </w:rPr>
              <w:pPrChange w:id="59" w:author="Stephen Richard" w:date="2014-03-30T09:01:00Z">
                <w:pPr>
                  <w:pStyle w:val="TableHeading"/>
                  <w:spacing w:before="0" w:after="100" w:line="240" w:lineRule="auto"/>
                </w:pPr>
              </w:pPrChange>
            </w:pPr>
            <w:r w:rsidRPr="00F57D24">
              <w:rPr>
                <w:rPrChange w:id="60" w:author="Stephen Richard" w:date="2014-03-30T09:00:00Z">
                  <w:rPr>
                    <w:noProof/>
                  </w:rPr>
                </w:rPrChange>
              </w:rPr>
              <w:t>Author</w:t>
            </w:r>
            <w:r w:rsidR="00F2482D" w:rsidRPr="00F57D24">
              <w:rPr>
                <w:rPrChange w:id="61" w:author="Stephen Richard" w:date="2014-03-30T09:00:00Z">
                  <w:rPr>
                    <w:noProof/>
                  </w:rPr>
                </w:rPrChange>
              </w:rPr>
              <w:t>:</w:t>
            </w:r>
          </w:p>
        </w:tc>
        <w:tc>
          <w:tcPr>
            <w:tcW w:w="1260" w:type="dxa"/>
          </w:tcPr>
          <w:p w14:paraId="2C01E617" w14:textId="77777777" w:rsidR="00F2482D" w:rsidRPr="00F57D24" w:rsidRDefault="008D56AC" w:rsidP="00F57D24">
            <w:pPr>
              <w:pStyle w:val="TableHeading"/>
              <w:rPr>
                <w:rPrChange w:id="62" w:author="Stephen Richard" w:date="2014-03-30T09:00:00Z">
                  <w:rPr>
                    <w:b w:val="0"/>
                    <w:noProof/>
                  </w:rPr>
                </w:rPrChange>
              </w:rPr>
              <w:pPrChange w:id="63" w:author="Stephen Richard" w:date="2014-03-30T09:01:00Z">
                <w:pPr>
                  <w:pStyle w:val="TableHeading"/>
                  <w:spacing w:before="0" w:after="100" w:line="240" w:lineRule="auto"/>
                </w:pPr>
              </w:pPrChange>
            </w:pPr>
            <w:r w:rsidRPr="00F57D24">
              <w:rPr>
                <w:rPrChange w:id="64" w:author="Stephen Richard" w:date="2014-03-30T09:00:00Z">
                  <w:rPr>
                    <w:noProof/>
                  </w:rPr>
                </w:rPrChange>
              </w:rPr>
              <w:t>Date:</w:t>
            </w:r>
          </w:p>
        </w:tc>
        <w:tc>
          <w:tcPr>
            <w:tcW w:w="4324" w:type="dxa"/>
          </w:tcPr>
          <w:p w14:paraId="5FE4C8CF" w14:textId="77777777" w:rsidR="00F2482D" w:rsidRPr="00F57D24" w:rsidRDefault="00F2482D" w:rsidP="00F57D24">
            <w:pPr>
              <w:pStyle w:val="TableHeading"/>
              <w:rPr>
                <w:rPrChange w:id="65" w:author="Stephen Richard" w:date="2014-03-30T09:01:00Z">
                  <w:rPr>
                    <w:noProof/>
                  </w:rPr>
                </w:rPrChange>
              </w:rPr>
              <w:pPrChange w:id="66" w:author="Stephen Richard" w:date="2014-03-30T09:01:00Z">
                <w:pPr>
                  <w:pStyle w:val="TableHeading"/>
                  <w:spacing w:before="0" w:after="100" w:line="240" w:lineRule="auto"/>
                </w:pPr>
              </w:pPrChange>
            </w:pPr>
            <w:r w:rsidRPr="00F57D24">
              <w:rPr>
                <w:rPrChange w:id="67" w:author="Stephen Richard" w:date="2014-03-30T09:00:00Z">
                  <w:rPr>
                    <w:noProof/>
                  </w:rPr>
                </w:rPrChange>
              </w:rPr>
              <w:t>Details</w:t>
            </w:r>
          </w:p>
        </w:tc>
      </w:tr>
      <w:tr w:rsidR="000F1287" w:rsidRPr="005E68DF" w14:paraId="23A0D34C" w14:textId="77777777" w:rsidTr="002C4709">
        <w:trPr>
          <w:trHeight w:val="631"/>
        </w:trPr>
        <w:tc>
          <w:tcPr>
            <w:tcW w:w="918" w:type="dxa"/>
          </w:tcPr>
          <w:p w14:paraId="6B18D17F" w14:textId="77777777" w:rsidR="000F1287" w:rsidRPr="00F57D24" w:rsidRDefault="000F1287" w:rsidP="00F57D24">
            <w:pPr>
              <w:pStyle w:val="TableText"/>
              <w:rPr>
                <w:rPrChange w:id="68" w:author="Stephen Richard" w:date="2014-03-30T09:01:00Z">
                  <w:rPr>
                    <w:rFonts w:cs="Arial"/>
                  </w:rPr>
                </w:rPrChange>
              </w:rPr>
              <w:pPrChange w:id="69" w:author="Stephen Richard" w:date="2014-03-30T09:01:00Z">
                <w:pPr>
                  <w:spacing w:after="100"/>
                  <w:jc w:val="both"/>
                </w:pPr>
              </w:pPrChange>
            </w:pPr>
            <w:r w:rsidRPr="00F57D24">
              <w:rPr>
                <w:rPrChange w:id="70" w:author="Stephen Richard" w:date="2014-03-30T09:01:00Z">
                  <w:rPr>
                    <w:rFonts w:cs="Arial"/>
                  </w:rPr>
                </w:rPrChange>
              </w:rPr>
              <w:t>0.1</w:t>
            </w:r>
          </w:p>
        </w:tc>
        <w:tc>
          <w:tcPr>
            <w:tcW w:w="1800" w:type="dxa"/>
          </w:tcPr>
          <w:p w14:paraId="3229DF89" w14:textId="77777777" w:rsidR="000F1287" w:rsidRPr="00F57D24" w:rsidRDefault="000F1287" w:rsidP="00F57D24">
            <w:pPr>
              <w:pStyle w:val="TableText"/>
              <w:rPr>
                <w:rPrChange w:id="71" w:author="Stephen Richard" w:date="2014-03-30T09:01:00Z">
                  <w:rPr>
                    <w:rFonts w:cs="Arial"/>
                  </w:rPr>
                </w:rPrChange>
              </w:rPr>
              <w:pPrChange w:id="72" w:author="Stephen Richard" w:date="2014-03-30T09:01:00Z">
                <w:pPr>
                  <w:spacing w:after="100"/>
                  <w:jc w:val="both"/>
                </w:pPr>
              </w:pPrChange>
            </w:pPr>
            <w:r w:rsidRPr="00F57D24">
              <w:rPr>
                <w:rPrChange w:id="73" w:author="Stephen Richard" w:date="2014-03-30T09:01:00Z">
                  <w:rPr>
                    <w:rFonts w:cs="Arial"/>
                  </w:rPr>
                </w:rPrChange>
              </w:rPr>
              <w:t>Roberto Silva Filho</w:t>
            </w:r>
          </w:p>
        </w:tc>
        <w:tc>
          <w:tcPr>
            <w:tcW w:w="1260" w:type="dxa"/>
          </w:tcPr>
          <w:p w14:paraId="0B7161EA" w14:textId="77777777" w:rsidR="000F1287" w:rsidRPr="00F57D24" w:rsidRDefault="000F1287" w:rsidP="00F57D24">
            <w:pPr>
              <w:pStyle w:val="TableText"/>
              <w:rPr>
                <w:rPrChange w:id="74" w:author="Stephen Richard" w:date="2014-03-30T09:01:00Z">
                  <w:rPr>
                    <w:rFonts w:cs="Arial"/>
                  </w:rPr>
                </w:rPrChange>
              </w:rPr>
              <w:pPrChange w:id="75" w:author="Stephen Richard" w:date="2014-03-30T09:01:00Z">
                <w:pPr>
                  <w:spacing w:after="100"/>
                  <w:jc w:val="both"/>
                </w:pPr>
              </w:pPrChange>
            </w:pPr>
            <w:r w:rsidRPr="00F57D24">
              <w:rPr>
                <w:rPrChange w:id="76" w:author="Stephen Richard" w:date="2014-03-30T09:01:00Z">
                  <w:rPr>
                    <w:rFonts w:cs="Arial"/>
                  </w:rPr>
                </w:rPrChange>
              </w:rPr>
              <w:t>05/28/2013</w:t>
            </w:r>
          </w:p>
        </w:tc>
        <w:tc>
          <w:tcPr>
            <w:tcW w:w="4324" w:type="dxa"/>
          </w:tcPr>
          <w:p w14:paraId="17C60B01" w14:textId="77777777" w:rsidR="000F1287" w:rsidRPr="00F57D24" w:rsidRDefault="000F1287" w:rsidP="00F57D24">
            <w:pPr>
              <w:pStyle w:val="TableText"/>
              <w:rPr>
                <w:rPrChange w:id="77" w:author="Stephen Richard" w:date="2014-03-30T09:01:00Z">
                  <w:rPr>
                    <w:rFonts w:cs="Arial"/>
                  </w:rPr>
                </w:rPrChange>
              </w:rPr>
              <w:pPrChange w:id="78" w:author="Stephen Richard" w:date="2014-03-30T09:01:00Z">
                <w:pPr>
                  <w:spacing w:after="100"/>
                  <w:jc w:val="both"/>
                </w:pPr>
              </w:pPrChange>
            </w:pPr>
            <w:r w:rsidRPr="00F57D24">
              <w:rPr>
                <w:rPrChange w:id="79" w:author="Stephen Richard" w:date="2014-03-30T09:01:00Z">
                  <w:rPr>
                    <w:rFonts w:cs="Arial"/>
                  </w:rPr>
                </w:rPrChange>
              </w:rPr>
              <w:t>Initial Draft Created</w:t>
            </w:r>
          </w:p>
        </w:tc>
      </w:tr>
      <w:tr w:rsidR="000F1287" w:rsidRPr="005E68DF" w14:paraId="725BAADC" w14:textId="77777777" w:rsidTr="002C4709">
        <w:tc>
          <w:tcPr>
            <w:tcW w:w="918" w:type="dxa"/>
          </w:tcPr>
          <w:p w14:paraId="6BD6CB58" w14:textId="77777777" w:rsidR="000F1287" w:rsidRPr="00F57D24" w:rsidRDefault="000F1287" w:rsidP="00F57D24">
            <w:pPr>
              <w:pStyle w:val="TableText"/>
              <w:rPr>
                <w:rPrChange w:id="80" w:author="Stephen Richard" w:date="2014-03-30T09:01:00Z">
                  <w:rPr>
                    <w:rFonts w:cs="Arial"/>
                  </w:rPr>
                </w:rPrChange>
              </w:rPr>
              <w:pPrChange w:id="81" w:author="Stephen Richard" w:date="2014-03-30T09:01:00Z">
                <w:pPr>
                  <w:spacing w:after="100"/>
                  <w:jc w:val="both"/>
                </w:pPr>
              </w:pPrChange>
            </w:pPr>
            <w:r w:rsidRPr="00F57D24">
              <w:rPr>
                <w:rPrChange w:id="82" w:author="Stephen Richard" w:date="2014-03-30T09:01:00Z">
                  <w:rPr>
                    <w:rFonts w:cs="Arial"/>
                  </w:rPr>
                </w:rPrChange>
              </w:rPr>
              <w:t xml:space="preserve">0.2 </w:t>
            </w:r>
          </w:p>
        </w:tc>
        <w:tc>
          <w:tcPr>
            <w:tcW w:w="1800" w:type="dxa"/>
          </w:tcPr>
          <w:p w14:paraId="2A43ECC6" w14:textId="77777777" w:rsidR="000F1287" w:rsidRPr="00F57D24" w:rsidRDefault="000F1287" w:rsidP="00F57D24">
            <w:pPr>
              <w:pStyle w:val="TableText"/>
              <w:rPr>
                <w:rPrChange w:id="83" w:author="Stephen Richard" w:date="2014-03-30T09:01:00Z">
                  <w:rPr>
                    <w:rFonts w:cs="Arial"/>
                  </w:rPr>
                </w:rPrChange>
              </w:rPr>
              <w:pPrChange w:id="84" w:author="Stephen Richard" w:date="2014-03-30T09:01:00Z">
                <w:pPr>
                  <w:spacing w:after="100"/>
                  <w:jc w:val="both"/>
                </w:pPr>
              </w:pPrChange>
            </w:pPr>
            <w:r w:rsidRPr="00F57D24">
              <w:rPr>
                <w:rPrChange w:id="85" w:author="Stephen Richard" w:date="2014-03-30T09:01:00Z">
                  <w:rPr>
                    <w:rFonts w:cs="Arial"/>
                  </w:rPr>
                </w:rPrChange>
              </w:rPr>
              <w:t>Monica McKenna</w:t>
            </w:r>
          </w:p>
        </w:tc>
        <w:tc>
          <w:tcPr>
            <w:tcW w:w="1260" w:type="dxa"/>
          </w:tcPr>
          <w:p w14:paraId="0ADF40E0" w14:textId="77777777" w:rsidR="000F1287" w:rsidRPr="00F57D24" w:rsidRDefault="000F1287" w:rsidP="00F57D24">
            <w:pPr>
              <w:pStyle w:val="TableText"/>
              <w:rPr>
                <w:rPrChange w:id="86" w:author="Stephen Richard" w:date="2014-03-30T09:01:00Z">
                  <w:rPr>
                    <w:rFonts w:cs="Arial"/>
                  </w:rPr>
                </w:rPrChange>
              </w:rPr>
              <w:pPrChange w:id="87" w:author="Stephen Richard" w:date="2014-03-30T09:01:00Z">
                <w:pPr>
                  <w:spacing w:after="100"/>
                  <w:jc w:val="both"/>
                </w:pPr>
              </w:pPrChange>
            </w:pPr>
            <w:r w:rsidRPr="00F57D24">
              <w:rPr>
                <w:rPrChange w:id="88" w:author="Stephen Richard" w:date="2014-03-30T09:01:00Z">
                  <w:rPr>
                    <w:rFonts w:cs="Arial"/>
                  </w:rPr>
                </w:rPrChange>
              </w:rPr>
              <w:t>06/11/2013</w:t>
            </w:r>
            <w:r w:rsidR="001F7FC3" w:rsidRPr="00F57D24">
              <w:rPr>
                <w:rPrChange w:id="89" w:author="Stephen Richard" w:date="2014-03-30T09:01:00Z">
                  <w:rPr>
                    <w:rFonts w:cs="Arial"/>
                  </w:rPr>
                </w:rPrChange>
              </w:rPr>
              <w:t>-07/24/2013</w:t>
            </w:r>
          </w:p>
        </w:tc>
        <w:tc>
          <w:tcPr>
            <w:tcW w:w="4324" w:type="dxa"/>
          </w:tcPr>
          <w:p w14:paraId="31C875CB" w14:textId="77777777" w:rsidR="000F1287" w:rsidRPr="00F57D24" w:rsidRDefault="000F1287" w:rsidP="00F57D24">
            <w:pPr>
              <w:pStyle w:val="TableText"/>
              <w:rPr>
                <w:rPrChange w:id="90" w:author="Stephen Richard" w:date="2014-03-30T09:01:00Z">
                  <w:rPr>
                    <w:rFonts w:cs="Arial"/>
                  </w:rPr>
                </w:rPrChange>
              </w:rPr>
              <w:pPrChange w:id="91" w:author="Stephen Richard" w:date="2014-03-30T09:01:00Z">
                <w:pPr>
                  <w:spacing w:after="100"/>
                  <w:jc w:val="both"/>
                </w:pPr>
              </w:pPrChange>
            </w:pPr>
            <w:r w:rsidRPr="00F57D24">
              <w:rPr>
                <w:rPrChange w:id="92" w:author="Stephen Richard" w:date="2014-03-30T09:01:00Z">
                  <w:rPr>
                    <w:rFonts w:cs="Arial"/>
                  </w:rPr>
                </w:rPrChange>
              </w:rPr>
              <w:t>Minor updates</w:t>
            </w:r>
            <w:r w:rsidR="001F7FC3" w:rsidRPr="00F57D24">
              <w:rPr>
                <w:rPrChange w:id="93" w:author="Stephen Richard" w:date="2014-03-30T09:01:00Z">
                  <w:rPr>
                    <w:rFonts w:cs="Arial"/>
                  </w:rPr>
                </w:rPrChange>
              </w:rPr>
              <w:t>, Combining comments from a few people, Added appendix with summary of deve</w:t>
            </w:r>
            <w:r w:rsidR="001F7FC3" w:rsidRPr="00F57D24">
              <w:rPr>
                <w:rPrChange w:id="94" w:author="Stephen Richard" w:date="2014-03-30T09:01:00Z">
                  <w:rPr>
                    <w:rFonts w:cs="Arial"/>
                  </w:rPr>
                </w:rPrChange>
              </w:rPr>
              <w:t>l</w:t>
            </w:r>
            <w:r w:rsidR="001F7FC3" w:rsidRPr="00F57D24">
              <w:rPr>
                <w:rPrChange w:id="95" w:author="Stephen Richard" w:date="2014-03-30T09:01:00Z">
                  <w:rPr>
                    <w:rFonts w:cs="Arial"/>
                  </w:rPr>
                </w:rPrChange>
              </w:rPr>
              <w:t xml:space="preserve">opment.ini changes, A little re-organization, more hints, and added </w:t>
            </w:r>
            <w:proofErr w:type="spellStart"/>
            <w:r w:rsidR="001F7FC3" w:rsidRPr="00F57D24">
              <w:rPr>
                <w:rPrChange w:id="96" w:author="Stephen Richard" w:date="2014-03-30T09:01:00Z">
                  <w:rPr>
                    <w:rFonts w:cs="Arial"/>
                  </w:rPr>
                </w:rPrChange>
              </w:rPr>
              <w:t>gdal</w:t>
            </w:r>
            <w:proofErr w:type="spellEnd"/>
            <w:r w:rsidR="001F7FC3" w:rsidRPr="00F57D24">
              <w:rPr>
                <w:rPrChange w:id="97" w:author="Stephen Richard" w:date="2014-03-30T09:01:00Z">
                  <w:rPr>
                    <w:rFonts w:cs="Arial"/>
                  </w:rPr>
                </w:rPrChange>
              </w:rPr>
              <w:t>, Updating with feedback</w:t>
            </w:r>
          </w:p>
        </w:tc>
      </w:tr>
      <w:tr w:rsidR="000F1287" w:rsidRPr="005E68DF" w14:paraId="0E50427E" w14:textId="77777777" w:rsidTr="002C4709">
        <w:trPr>
          <w:trHeight w:val="653"/>
        </w:trPr>
        <w:tc>
          <w:tcPr>
            <w:tcW w:w="918" w:type="dxa"/>
          </w:tcPr>
          <w:p w14:paraId="41B6AA04" w14:textId="77777777" w:rsidR="000F1287" w:rsidRPr="00F57D24" w:rsidRDefault="000F1287" w:rsidP="00F57D24">
            <w:pPr>
              <w:pStyle w:val="TableText"/>
              <w:rPr>
                <w:rPrChange w:id="98" w:author="Stephen Richard" w:date="2014-03-30T09:01:00Z">
                  <w:rPr>
                    <w:rFonts w:cs="Arial"/>
                  </w:rPr>
                </w:rPrChange>
              </w:rPr>
              <w:pPrChange w:id="99" w:author="Stephen Richard" w:date="2014-03-30T09:01:00Z">
                <w:pPr>
                  <w:spacing w:after="100"/>
                  <w:jc w:val="both"/>
                </w:pPr>
              </w:pPrChange>
            </w:pPr>
            <w:r w:rsidRPr="00F57D24">
              <w:rPr>
                <w:rPrChange w:id="100" w:author="Stephen Richard" w:date="2014-03-30T09:01:00Z">
                  <w:rPr>
                    <w:rFonts w:cs="Arial"/>
                  </w:rPr>
                </w:rPrChange>
              </w:rPr>
              <w:t>0.7</w:t>
            </w:r>
          </w:p>
        </w:tc>
        <w:tc>
          <w:tcPr>
            <w:tcW w:w="1800" w:type="dxa"/>
          </w:tcPr>
          <w:p w14:paraId="17A52B1B" w14:textId="77777777" w:rsidR="000F1287" w:rsidRPr="00F57D24" w:rsidRDefault="000F1287" w:rsidP="00F57D24">
            <w:pPr>
              <w:pStyle w:val="TableText"/>
              <w:rPr>
                <w:rPrChange w:id="101" w:author="Stephen Richard" w:date="2014-03-30T09:01:00Z">
                  <w:rPr>
                    <w:rFonts w:cs="Arial"/>
                  </w:rPr>
                </w:rPrChange>
              </w:rPr>
              <w:pPrChange w:id="102" w:author="Stephen Richard" w:date="2014-03-30T09:01:00Z">
                <w:pPr>
                  <w:spacing w:after="100"/>
                  <w:jc w:val="both"/>
                </w:pPr>
              </w:pPrChange>
            </w:pPr>
            <w:r w:rsidRPr="00F57D24">
              <w:rPr>
                <w:rPrChange w:id="103" w:author="Stephen Richard" w:date="2014-03-30T09:01:00Z">
                  <w:rPr>
                    <w:rFonts w:cs="Arial"/>
                  </w:rPr>
                </w:rPrChange>
              </w:rPr>
              <w:t>Christoph Kuhmuench</w:t>
            </w:r>
          </w:p>
        </w:tc>
        <w:tc>
          <w:tcPr>
            <w:tcW w:w="1260" w:type="dxa"/>
          </w:tcPr>
          <w:p w14:paraId="36736182" w14:textId="77777777" w:rsidR="000F1287" w:rsidRPr="00F57D24" w:rsidRDefault="000F1287" w:rsidP="00F57D24">
            <w:pPr>
              <w:pStyle w:val="TableText"/>
              <w:rPr>
                <w:rPrChange w:id="104" w:author="Stephen Richard" w:date="2014-03-30T09:01:00Z">
                  <w:rPr>
                    <w:rFonts w:cs="Arial"/>
                  </w:rPr>
                </w:rPrChange>
              </w:rPr>
              <w:pPrChange w:id="105" w:author="Stephen Richard" w:date="2014-03-30T09:01:00Z">
                <w:pPr>
                  <w:spacing w:after="100"/>
                  <w:jc w:val="both"/>
                </w:pPr>
              </w:pPrChange>
            </w:pPr>
            <w:r w:rsidRPr="00F57D24">
              <w:rPr>
                <w:rPrChange w:id="106" w:author="Stephen Richard" w:date="2014-03-30T09:01:00Z">
                  <w:rPr>
                    <w:rFonts w:cs="Arial"/>
                  </w:rPr>
                </w:rPrChange>
              </w:rPr>
              <w:t>12/26/2013</w:t>
            </w:r>
          </w:p>
        </w:tc>
        <w:tc>
          <w:tcPr>
            <w:tcW w:w="4324" w:type="dxa"/>
          </w:tcPr>
          <w:p w14:paraId="037082A2" w14:textId="77777777" w:rsidR="000F1287" w:rsidRPr="00F57D24" w:rsidRDefault="000F1287" w:rsidP="00F57D24">
            <w:pPr>
              <w:pStyle w:val="TableText"/>
              <w:rPr>
                <w:rPrChange w:id="107" w:author="Stephen Richard" w:date="2014-03-30T09:01:00Z">
                  <w:rPr>
                    <w:rFonts w:cs="Arial"/>
                  </w:rPr>
                </w:rPrChange>
              </w:rPr>
              <w:pPrChange w:id="108" w:author="Stephen Richard" w:date="2014-03-30T09:01:00Z">
                <w:pPr>
                  <w:spacing w:after="100"/>
                  <w:jc w:val="both"/>
                </w:pPr>
              </w:pPrChange>
            </w:pPr>
            <w:r w:rsidRPr="00F57D24">
              <w:rPr>
                <w:rPrChange w:id="109" w:author="Stephen Richard" w:date="2014-03-30T09:01:00Z">
                  <w:rPr>
                    <w:rFonts w:cs="Arial"/>
                  </w:rPr>
                </w:rPrChange>
              </w:rPr>
              <w:t>Updating to latest installer.</w:t>
            </w:r>
          </w:p>
        </w:tc>
      </w:tr>
      <w:tr w:rsidR="006E1B07" w:rsidRPr="005E68DF" w14:paraId="5CA17C16" w14:textId="77777777" w:rsidTr="002C4709">
        <w:trPr>
          <w:trHeight w:val="145"/>
        </w:trPr>
        <w:tc>
          <w:tcPr>
            <w:tcW w:w="918" w:type="dxa"/>
          </w:tcPr>
          <w:p w14:paraId="381393BF" w14:textId="77777777" w:rsidR="006E1B07" w:rsidRPr="00F57D24" w:rsidRDefault="006E1B07" w:rsidP="00F57D24">
            <w:pPr>
              <w:pStyle w:val="TableText"/>
              <w:rPr>
                <w:rPrChange w:id="110" w:author="Stephen Richard" w:date="2014-03-30T09:01:00Z">
                  <w:rPr>
                    <w:rFonts w:cs="Arial"/>
                  </w:rPr>
                </w:rPrChange>
              </w:rPr>
              <w:pPrChange w:id="111" w:author="Stephen Richard" w:date="2014-03-30T09:01:00Z">
                <w:pPr>
                  <w:spacing w:after="100"/>
                  <w:jc w:val="both"/>
                </w:pPr>
              </w:pPrChange>
            </w:pPr>
            <w:r w:rsidRPr="00F57D24">
              <w:rPr>
                <w:rPrChange w:id="112" w:author="Stephen Richard" w:date="2014-03-30T09:01:00Z">
                  <w:rPr>
                    <w:rFonts w:cs="Arial"/>
                  </w:rPr>
                </w:rPrChange>
              </w:rPr>
              <w:t>0.8</w:t>
            </w:r>
          </w:p>
        </w:tc>
        <w:tc>
          <w:tcPr>
            <w:tcW w:w="1800" w:type="dxa"/>
          </w:tcPr>
          <w:p w14:paraId="6217D429" w14:textId="77777777" w:rsidR="006E1B07" w:rsidRPr="00F57D24" w:rsidRDefault="006E1B07" w:rsidP="00F57D24">
            <w:pPr>
              <w:pStyle w:val="TableText"/>
              <w:rPr>
                <w:rPrChange w:id="113" w:author="Stephen Richard" w:date="2014-03-30T09:01:00Z">
                  <w:rPr>
                    <w:rFonts w:cs="Arial"/>
                  </w:rPr>
                </w:rPrChange>
              </w:rPr>
              <w:pPrChange w:id="114" w:author="Stephen Richard" w:date="2014-03-30T09:01:00Z">
                <w:pPr>
                  <w:spacing w:after="100"/>
                  <w:jc w:val="both"/>
                </w:pPr>
              </w:pPrChange>
            </w:pPr>
            <w:r w:rsidRPr="00F57D24">
              <w:rPr>
                <w:rPrChange w:id="115" w:author="Stephen Richard" w:date="2014-03-30T09:01:00Z">
                  <w:rPr>
                    <w:rFonts w:cs="Arial"/>
                  </w:rPr>
                </w:rPrChange>
              </w:rPr>
              <w:t>Jordan Matti</w:t>
            </w:r>
          </w:p>
        </w:tc>
        <w:tc>
          <w:tcPr>
            <w:tcW w:w="1260" w:type="dxa"/>
          </w:tcPr>
          <w:p w14:paraId="47331790" w14:textId="77777777" w:rsidR="006E1B07" w:rsidRPr="00F57D24" w:rsidRDefault="00B96670" w:rsidP="00F57D24">
            <w:pPr>
              <w:pStyle w:val="TableText"/>
              <w:rPr>
                <w:rPrChange w:id="116" w:author="Stephen Richard" w:date="2014-03-30T09:01:00Z">
                  <w:rPr>
                    <w:rFonts w:cs="Arial"/>
                  </w:rPr>
                </w:rPrChange>
              </w:rPr>
              <w:pPrChange w:id="117" w:author="Stephen Richard" w:date="2014-03-30T09:01:00Z">
                <w:pPr>
                  <w:spacing w:after="100"/>
                  <w:jc w:val="both"/>
                </w:pPr>
              </w:pPrChange>
            </w:pPr>
            <w:r w:rsidRPr="00F57D24">
              <w:rPr>
                <w:rPrChange w:id="118" w:author="Stephen Richard" w:date="2014-03-30T09:01:00Z">
                  <w:rPr>
                    <w:rFonts w:cs="Arial"/>
                  </w:rPr>
                </w:rPrChange>
              </w:rPr>
              <w:t>2/7/2014</w:t>
            </w:r>
          </w:p>
        </w:tc>
        <w:tc>
          <w:tcPr>
            <w:tcW w:w="4324" w:type="dxa"/>
          </w:tcPr>
          <w:p w14:paraId="0E1BD405" w14:textId="77777777" w:rsidR="006E1B07" w:rsidRPr="00F57D24" w:rsidRDefault="00570A3F" w:rsidP="00F57D24">
            <w:pPr>
              <w:pStyle w:val="TableText"/>
              <w:rPr>
                <w:rPrChange w:id="119" w:author="Stephen Richard" w:date="2014-03-30T09:01:00Z">
                  <w:rPr>
                    <w:rFonts w:cs="Arial"/>
                  </w:rPr>
                </w:rPrChange>
              </w:rPr>
              <w:pPrChange w:id="120" w:author="Stephen Richard" w:date="2014-03-30T09:01:00Z">
                <w:pPr>
                  <w:spacing w:after="100"/>
                  <w:jc w:val="both"/>
                </w:pPr>
              </w:pPrChange>
            </w:pPr>
            <w:r w:rsidRPr="00F57D24">
              <w:rPr>
                <w:rPrChange w:id="121" w:author="Stephen Richard" w:date="2014-03-30T09:01:00Z">
                  <w:rPr>
                    <w:rFonts w:cs="Arial"/>
                  </w:rPr>
                </w:rPrChange>
              </w:rPr>
              <w:t>Many changes</w:t>
            </w:r>
          </w:p>
        </w:tc>
      </w:tr>
      <w:tr w:rsidR="00B96670" w:rsidRPr="005E68DF" w14:paraId="6BFD3386" w14:textId="77777777" w:rsidTr="002C4709">
        <w:trPr>
          <w:trHeight w:val="581"/>
        </w:trPr>
        <w:tc>
          <w:tcPr>
            <w:tcW w:w="918" w:type="dxa"/>
          </w:tcPr>
          <w:p w14:paraId="3A2241A4" w14:textId="77777777" w:rsidR="00B96670" w:rsidRPr="00F57D24" w:rsidRDefault="00B96670" w:rsidP="00F57D24">
            <w:pPr>
              <w:pStyle w:val="TableText"/>
              <w:rPr>
                <w:rPrChange w:id="122" w:author="Stephen Richard" w:date="2014-03-30T09:01:00Z">
                  <w:rPr>
                    <w:rFonts w:cs="Arial"/>
                  </w:rPr>
                </w:rPrChange>
              </w:rPr>
              <w:pPrChange w:id="123" w:author="Stephen Richard" w:date="2014-03-30T09:01:00Z">
                <w:pPr>
                  <w:spacing w:after="100"/>
                  <w:jc w:val="both"/>
                </w:pPr>
              </w:pPrChange>
            </w:pPr>
            <w:r w:rsidRPr="00F57D24">
              <w:rPr>
                <w:rPrChange w:id="124" w:author="Stephen Richard" w:date="2014-03-30T09:01:00Z">
                  <w:rPr>
                    <w:rFonts w:cs="Arial"/>
                  </w:rPr>
                </w:rPrChange>
              </w:rPr>
              <w:t>0.9</w:t>
            </w:r>
          </w:p>
        </w:tc>
        <w:tc>
          <w:tcPr>
            <w:tcW w:w="1800" w:type="dxa"/>
          </w:tcPr>
          <w:p w14:paraId="4F3D0EC3" w14:textId="77777777" w:rsidR="00B96670" w:rsidRPr="00F57D24" w:rsidRDefault="00B96670" w:rsidP="00F57D24">
            <w:pPr>
              <w:pStyle w:val="TableText"/>
              <w:rPr>
                <w:rPrChange w:id="125" w:author="Stephen Richard" w:date="2014-03-30T09:01:00Z">
                  <w:rPr>
                    <w:rFonts w:cs="Arial"/>
                  </w:rPr>
                </w:rPrChange>
              </w:rPr>
              <w:pPrChange w:id="126" w:author="Stephen Richard" w:date="2014-03-30T09:01:00Z">
                <w:pPr>
                  <w:spacing w:after="100"/>
                  <w:jc w:val="both"/>
                </w:pPr>
              </w:pPrChange>
            </w:pPr>
            <w:r w:rsidRPr="00F57D24">
              <w:rPr>
                <w:rPrChange w:id="127" w:author="Stephen Richard" w:date="2014-03-30T09:01:00Z">
                  <w:rPr>
                    <w:rFonts w:cs="Arial"/>
                  </w:rPr>
                </w:rPrChange>
              </w:rPr>
              <w:t>Christy Caudill</w:t>
            </w:r>
          </w:p>
        </w:tc>
        <w:tc>
          <w:tcPr>
            <w:tcW w:w="1260" w:type="dxa"/>
          </w:tcPr>
          <w:p w14:paraId="746C350A" w14:textId="77777777" w:rsidR="00B96670" w:rsidRPr="00F57D24" w:rsidRDefault="00B96670" w:rsidP="00F57D24">
            <w:pPr>
              <w:pStyle w:val="TableText"/>
              <w:rPr>
                <w:rPrChange w:id="128" w:author="Stephen Richard" w:date="2014-03-30T09:01:00Z">
                  <w:rPr>
                    <w:rFonts w:cs="Arial"/>
                  </w:rPr>
                </w:rPrChange>
              </w:rPr>
              <w:pPrChange w:id="129" w:author="Stephen Richard" w:date="2014-03-30T09:01:00Z">
                <w:pPr>
                  <w:spacing w:after="100"/>
                  <w:jc w:val="both"/>
                </w:pPr>
              </w:pPrChange>
            </w:pPr>
            <w:r w:rsidRPr="00F57D24">
              <w:rPr>
                <w:rPrChange w:id="130" w:author="Stephen Richard" w:date="2014-03-30T09:01:00Z">
                  <w:rPr>
                    <w:rFonts w:cs="Arial"/>
                  </w:rPr>
                </w:rPrChange>
              </w:rPr>
              <w:t>2/19/2014</w:t>
            </w:r>
          </w:p>
        </w:tc>
        <w:tc>
          <w:tcPr>
            <w:tcW w:w="4324" w:type="dxa"/>
          </w:tcPr>
          <w:p w14:paraId="763BB78B" w14:textId="77777777" w:rsidR="00B96670" w:rsidRPr="00F57D24" w:rsidRDefault="00684E50" w:rsidP="00F57D24">
            <w:pPr>
              <w:pStyle w:val="TableText"/>
              <w:rPr>
                <w:rPrChange w:id="131" w:author="Stephen Richard" w:date="2014-03-30T09:01:00Z">
                  <w:rPr>
                    <w:rFonts w:cs="Arial"/>
                  </w:rPr>
                </w:rPrChange>
              </w:rPr>
              <w:pPrChange w:id="132" w:author="Stephen Richard" w:date="2014-03-30T09:01:00Z">
                <w:pPr>
                  <w:spacing w:after="100"/>
                  <w:jc w:val="both"/>
                </w:pPr>
              </w:pPrChange>
            </w:pPr>
            <w:r w:rsidRPr="00F57D24">
              <w:rPr>
                <w:rPrChange w:id="133" w:author="Stephen Richard" w:date="2014-03-30T09:01:00Z">
                  <w:rPr>
                    <w:rFonts w:cs="Arial"/>
                  </w:rPr>
                </w:rPrChange>
              </w:rPr>
              <w:t>Moved Window OS/ Oracle VM install to Appe</w:t>
            </w:r>
            <w:r w:rsidRPr="00F57D24">
              <w:rPr>
                <w:rPrChange w:id="134" w:author="Stephen Richard" w:date="2014-03-30T09:01:00Z">
                  <w:rPr>
                    <w:rFonts w:cs="Arial"/>
                  </w:rPr>
                </w:rPrChange>
              </w:rPr>
              <w:t>n</w:t>
            </w:r>
            <w:r w:rsidRPr="00F57D24">
              <w:rPr>
                <w:rPrChange w:id="135" w:author="Stephen Richard" w:date="2014-03-30T09:01:00Z">
                  <w:rPr>
                    <w:rFonts w:cs="Arial"/>
                  </w:rPr>
                </w:rPrChange>
              </w:rPr>
              <w:t>dix A.</w:t>
            </w:r>
          </w:p>
        </w:tc>
      </w:tr>
      <w:tr w:rsidR="002460C4" w:rsidRPr="005E68DF" w14:paraId="1E117E5D" w14:textId="77777777" w:rsidTr="002C4709">
        <w:trPr>
          <w:trHeight w:val="608"/>
        </w:trPr>
        <w:tc>
          <w:tcPr>
            <w:tcW w:w="918" w:type="dxa"/>
          </w:tcPr>
          <w:p w14:paraId="6BAE8866" w14:textId="77777777" w:rsidR="002460C4" w:rsidRPr="00F57D24" w:rsidRDefault="002460C4" w:rsidP="00F57D24">
            <w:pPr>
              <w:pStyle w:val="TableText"/>
              <w:rPr>
                <w:rPrChange w:id="136" w:author="Stephen Richard" w:date="2014-03-30T09:01:00Z">
                  <w:rPr>
                    <w:rFonts w:cs="Arial"/>
                  </w:rPr>
                </w:rPrChange>
              </w:rPr>
              <w:pPrChange w:id="137" w:author="Stephen Richard" w:date="2014-03-30T09:01:00Z">
                <w:pPr>
                  <w:spacing w:after="100"/>
                  <w:jc w:val="both"/>
                </w:pPr>
              </w:pPrChange>
            </w:pPr>
            <w:r w:rsidRPr="00F57D24">
              <w:rPr>
                <w:rPrChange w:id="138" w:author="Stephen Richard" w:date="2014-03-30T09:01:00Z">
                  <w:rPr>
                    <w:rFonts w:cs="Arial"/>
                  </w:rPr>
                </w:rPrChange>
              </w:rPr>
              <w:t>0.91</w:t>
            </w:r>
          </w:p>
        </w:tc>
        <w:tc>
          <w:tcPr>
            <w:tcW w:w="1800" w:type="dxa"/>
          </w:tcPr>
          <w:p w14:paraId="21B3A07A" w14:textId="77777777" w:rsidR="002460C4" w:rsidRPr="00F57D24" w:rsidRDefault="002460C4" w:rsidP="00F57D24">
            <w:pPr>
              <w:pStyle w:val="TableText"/>
              <w:rPr>
                <w:rPrChange w:id="139" w:author="Stephen Richard" w:date="2014-03-30T09:01:00Z">
                  <w:rPr>
                    <w:rFonts w:cs="Arial"/>
                  </w:rPr>
                </w:rPrChange>
              </w:rPr>
              <w:pPrChange w:id="140" w:author="Stephen Richard" w:date="2014-03-30T09:01:00Z">
                <w:pPr>
                  <w:spacing w:after="100"/>
                  <w:jc w:val="both"/>
                </w:pPr>
              </w:pPrChange>
            </w:pPr>
            <w:r w:rsidRPr="00F57D24">
              <w:rPr>
                <w:rPrChange w:id="141" w:author="Stephen Richard" w:date="2014-03-30T09:01:00Z">
                  <w:rPr>
                    <w:rFonts w:cs="Arial"/>
                  </w:rPr>
                </w:rPrChange>
              </w:rPr>
              <w:t>Jordan Matti</w:t>
            </w:r>
          </w:p>
        </w:tc>
        <w:tc>
          <w:tcPr>
            <w:tcW w:w="1260" w:type="dxa"/>
          </w:tcPr>
          <w:p w14:paraId="03201FB2" w14:textId="77777777" w:rsidR="002460C4" w:rsidRPr="00F57D24" w:rsidRDefault="002460C4" w:rsidP="00F57D24">
            <w:pPr>
              <w:pStyle w:val="TableText"/>
              <w:rPr>
                <w:rPrChange w:id="142" w:author="Stephen Richard" w:date="2014-03-30T09:01:00Z">
                  <w:rPr>
                    <w:rFonts w:cs="Arial"/>
                  </w:rPr>
                </w:rPrChange>
              </w:rPr>
              <w:pPrChange w:id="143" w:author="Stephen Richard" w:date="2014-03-30T09:01:00Z">
                <w:pPr>
                  <w:spacing w:after="100"/>
                  <w:jc w:val="both"/>
                </w:pPr>
              </w:pPrChange>
            </w:pPr>
            <w:r w:rsidRPr="00F57D24">
              <w:rPr>
                <w:rPrChange w:id="144" w:author="Stephen Richard" w:date="2014-03-30T09:01:00Z">
                  <w:rPr>
                    <w:rFonts w:cs="Arial"/>
                  </w:rPr>
                </w:rPrChange>
              </w:rPr>
              <w:t>2/20/2014</w:t>
            </w:r>
          </w:p>
        </w:tc>
        <w:tc>
          <w:tcPr>
            <w:tcW w:w="4324" w:type="dxa"/>
          </w:tcPr>
          <w:p w14:paraId="026CAC0F" w14:textId="77777777" w:rsidR="002460C4" w:rsidRPr="00F57D24" w:rsidRDefault="002460C4" w:rsidP="00F57D24">
            <w:pPr>
              <w:pStyle w:val="TableText"/>
              <w:rPr>
                <w:rPrChange w:id="145" w:author="Stephen Richard" w:date="2014-03-30T09:01:00Z">
                  <w:rPr>
                    <w:rFonts w:cs="Arial"/>
                  </w:rPr>
                </w:rPrChange>
              </w:rPr>
              <w:pPrChange w:id="146" w:author="Stephen Richard" w:date="2014-03-30T09:01:00Z">
                <w:pPr>
                  <w:spacing w:after="100"/>
                  <w:jc w:val="both"/>
                </w:pPr>
              </w:pPrChange>
            </w:pPr>
            <w:r w:rsidRPr="00F57D24">
              <w:rPr>
                <w:rPrChange w:id="147" w:author="Stephen Richard" w:date="2014-03-30T09:01:00Z">
                  <w:rPr>
                    <w:rFonts w:cs="Arial"/>
                  </w:rPr>
                </w:rPrChange>
              </w:rPr>
              <w:t xml:space="preserve">Minor changes (formatting, headers, comments) </w:t>
            </w:r>
          </w:p>
        </w:tc>
      </w:tr>
      <w:tr w:rsidR="00A10193" w:rsidRPr="005E68DF" w14:paraId="5F3252DE" w14:textId="77777777" w:rsidTr="002C4709">
        <w:trPr>
          <w:trHeight w:val="608"/>
        </w:trPr>
        <w:tc>
          <w:tcPr>
            <w:tcW w:w="918" w:type="dxa"/>
          </w:tcPr>
          <w:p w14:paraId="20298821" w14:textId="77777777" w:rsidR="00A10193" w:rsidRPr="00F57D24" w:rsidRDefault="006147EF" w:rsidP="00F57D24">
            <w:pPr>
              <w:pStyle w:val="TableText"/>
              <w:rPr>
                <w:rPrChange w:id="148" w:author="Stephen Richard" w:date="2014-03-30T09:01:00Z">
                  <w:rPr>
                    <w:rFonts w:cs="Arial"/>
                  </w:rPr>
                </w:rPrChange>
              </w:rPr>
              <w:pPrChange w:id="149" w:author="Stephen Richard" w:date="2014-03-30T09:01:00Z">
                <w:pPr>
                  <w:spacing w:after="100"/>
                  <w:jc w:val="both"/>
                </w:pPr>
              </w:pPrChange>
            </w:pPr>
            <w:r w:rsidRPr="00F57D24">
              <w:rPr>
                <w:rPrChange w:id="150" w:author="Stephen Richard" w:date="2014-03-30T09:01:00Z">
                  <w:rPr>
                    <w:rFonts w:cs="Arial"/>
                  </w:rPr>
                </w:rPrChange>
              </w:rPr>
              <w:t>1.</w:t>
            </w:r>
            <w:r w:rsidR="001F7FC3" w:rsidRPr="00F57D24">
              <w:rPr>
                <w:rPrChange w:id="151" w:author="Stephen Richard" w:date="2014-03-30T09:01:00Z">
                  <w:rPr>
                    <w:rFonts w:cs="Arial"/>
                  </w:rPr>
                </w:rPrChange>
              </w:rPr>
              <w:t>3</w:t>
            </w:r>
          </w:p>
        </w:tc>
        <w:tc>
          <w:tcPr>
            <w:tcW w:w="1800" w:type="dxa"/>
          </w:tcPr>
          <w:p w14:paraId="74581DB8" w14:textId="77777777" w:rsidR="00A10193" w:rsidRPr="00F57D24" w:rsidRDefault="00A10193" w:rsidP="00F57D24">
            <w:pPr>
              <w:pStyle w:val="TableText"/>
              <w:rPr>
                <w:rPrChange w:id="152" w:author="Stephen Richard" w:date="2014-03-30T09:01:00Z">
                  <w:rPr>
                    <w:rFonts w:cs="Arial"/>
                  </w:rPr>
                </w:rPrChange>
              </w:rPr>
              <w:pPrChange w:id="153" w:author="Stephen Richard" w:date="2014-03-30T09:01:00Z">
                <w:pPr>
                  <w:spacing w:after="100"/>
                  <w:jc w:val="both"/>
                </w:pPr>
              </w:pPrChange>
            </w:pPr>
            <w:r w:rsidRPr="00F57D24">
              <w:rPr>
                <w:rPrChange w:id="154" w:author="Stephen Richard" w:date="2014-03-30T09:01:00Z">
                  <w:rPr>
                    <w:rFonts w:cs="Arial"/>
                  </w:rPr>
                </w:rPrChange>
              </w:rPr>
              <w:t>Christy Caudill</w:t>
            </w:r>
          </w:p>
        </w:tc>
        <w:tc>
          <w:tcPr>
            <w:tcW w:w="1260" w:type="dxa"/>
          </w:tcPr>
          <w:p w14:paraId="737923D6" w14:textId="77777777" w:rsidR="00A10193" w:rsidRPr="00F57D24" w:rsidRDefault="001572ED" w:rsidP="00F57D24">
            <w:pPr>
              <w:pStyle w:val="TableText"/>
              <w:rPr>
                <w:rPrChange w:id="155" w:author="Stephen Richard" w:date="2014-03-30T09:01:00Z">
                  <w:rPr>
                    <w:rFonts w:cs="Arial"/>
                  </w:rPr>
                </w:rPrChange>
              </w:rPr>
              <w:pPrChange w:id="156" w:author="Stephen Richard" w:date="2014-03-30T09:01:00Z">
                <w:pPr>
                  <w:spacing w:after="100"/>
                  <w:jc w:val="both"/>
                </w:pPr>
              </w:pPrChange>
            </w:pPr>
            <w:r w:rsidRPr="00F57D24">
              <w:rPr>
                <w:rPrChange w:id="157" w:author="Stephen Richard" w:date="2014-03-30T09:01:00Z">
                  <w:rPr>
                    <w:rFonts w:cs="Arial"/>
                  </w:rPr>
                </w:rPrChange>
              </w:rPr>
              <w:t>2/21</w:t>
            </w:r>
            <w:r w:rsidR="00A10193" w:rsidRPr="00F57D24">
              <w:rPr>
                <w:rPrChange w:id="158" w:author="Stephen Richard" w:date="2014-03-30T09:01:00Z">
                  <w:rPr>
                    <w:rFonts w:cs="Arial"/>
                  </w:rPr>
                </w:rPrChange>
              </w:rPr>
              <w:t>/2014</w:t>
            </w:r>
            <w:r w:rsidR="004117CE" w:rsidRPr="00F57D24">
              <w:rPr>
                <w:rPrChange w:id="159" w:author="Stephen Richard" w:date="2014-03-30T09:01:00Z">
                  <w:rPr>
                    <w:rFonts w:cs="Arial"/>
                  </w:rPr>
                </w:rPrChange>
              </w:rPr>
              <w:t>- 3/26</w:t>
            </w:r>
            <w:r w:rsidR="001F7FC3" w:rsidRPr="00F57D24">
              <w:rPr>
                <w:rPrChange w:id="160" w:author="Stephen Richard" w:date="2014-03-30T09:01:00Z">
                  <w:rPr>
                    <w:rFonts w:cs="Arial"/>
                  </w:rPr>
                </w:rPrChange>
              </w:rPr>
              <w:t>/2014</w:t>
            </w:r>
          </w:p>
        </w:tc>
        <w:tc>
          <w:tcPr>
            <w:tcW w:w="4324" w:type="dxa"/>
          </w:tcPr>
          <w:p w14:paraId="0960BCA9" w14:textId="77777777" w:rsidR="00A10193" w:rsidRPr="00F57D24" w:rsidRDefault="00A10193" w:rsidP="00F57D24">
            <w:pPr>
              <w:pStyle w:val="TableText"/>
              <w:rPr>
                <w:rPrChange w:id="161" w:author="Stephen Richard" w:date="2014-03-30T09:01:00Z">
                  <w:rPr>
                    <w:rFonts w:cs="Arial"/>
                  </w:rPr>
                </w:rPrChange>
              </w:rPr>
              <w:pPrChange w:id="162" w:author="Stephen Richard" w:date="2014-03-30T09:01:00Z">
                <w:pPr>
                  <w:spacing w:after="100"/>
                  <w:jc w:val="both"/>
                </w:pPr>
              </w:pPrChange>
            </w:pPr>
            <w:r w:rsidRPr="00F57D24">
              <w:rPr>
                <w:rPrChange w:id="163" w:author="Stephen Richard" w:date="2014-03-30T09:01:00Z">
                  <w:rPr>
                    <w:rFonts w:cs="Arial"/>
                  </w:rPr>
                </w:rPrChange>
              </w:rPr>
              <w:t>Formatting changes</w:t>
            </w:r>
            <w:r w:rsidR="006147EF" w:rsidRPr="00F57D24">
              <w:rPr>
                <w:rPrChange w:id="164" w:author="Stephen Richard" w:date="2014-03-30T09:01:00Z">
                  <w:rPr>
                    <w:rFonts w:cs="Arial"/>
                  </w:rPr>
                </w:rPrChange>
              </w:rPr>
              <w:t>, minor edits and figure u</w:t>
            </w:r>
            <w:r w:rsidR="006147EF" w:rsidRPr="00F57D24">
              <w:rPr>
                <w:rPrChange w:id="165" w:author="Stephen Richard" w:date="2014-03-30T09:01:00Z">
                  <w:rPr>
                    <w:rFonts w:cs="Arial"/>
                  </w:rPr>
                </w:rPrChange>
              </w:rPr>
              <w:t>p</w:t>
            </w:r>
            <w:r w:rsidR="006147EF" w:rsidRPr="00F57D24">
              <w:rPr>
                <w:rPrChange w:id="166" w:author="Stephen Richard" w:date="2014-03-30T09:01:00Z">
                  <w:rPr>
                    <w:rFonts w:cs="Arial"/>
                  </w:rPr>
                </w:rPrChange>
              </w:rPr>
              <w:t>dates</w:t>
            </w:r>
            <w:r w:rsidR="001F7FC3" w:rsidRPr="00F57D24">
              <w:rPr>
                <w:rPrChange w:id="167" w:author="Stephen Richard" w:date="2014-03-30T09:01:00Z">
                  <w:rPr>
                    <w:rFonts w:cs="Arial"/>
                  </w:rPr>
                </w:rPrChange>
              </w:rPr>
              <w:t>, Edits from test install with VM, Serious r</w:t>
            </w:r>
            <w:r w:rsidR="001F7FC3" w:rsidRPr="00F57D24">
              <w:rPr>
                <w:rPrChange w:id="168" w:author="Stephen Richard" w:date="2014-03-30T09:01:00Z">
                  <w:rPr>
                    <w:rFonts w:cs="Arial"/>
                  </w:rPr>
                </w:rPrChange>
              </w:rPr>
              <w:t>e</w:t>
            </w:r>
            <w:r w:rsidR="001F7FC3" w:rsidRPr="00F57D24">
              <w:rPr>
                <w:rPrChange w:id="169" w:author="Stephen Richard" w:date="2014-03-30T09:01:00Z">
                  <w:rPr>
                    <w:rFonts w:cs="Arial"/>
                  </w:rPr>
                </w:rPrChange>
              </w:rPr>
              <w:t>visions, updating the installer script used, Incorp</w:t>
            </w:r>
            <w:r w:rsidR="001F7FC3" w:rsidRPr="00F57D24">
              <w:rPr>
                <w:rPrChange w:id="170" w:author="Stephen Richard" w:date="2014-03-30T09:01:00Z">
                  <w:rPr>
                    <w:rFonts w:cs="Arial"/>
                  </w:rPr>
                </w:rPrChange>
              </w:rPr>
              <w:t>o</w:t>
            </w:r>
            <w:r w:rsidR="001F7FC3" w:rsidRPr="00F57D24">
              <w:rPr>
                <w:rPrChange w:id="171" w:author="Stephen Richard" w:date="2014-03-30T09:01:00Z">
                  <w:rPr>
                    <w:rFonts w:cs="Arial"/>
                  </w:rPr>
                </w:rPrChange>
              </w:rPr>
              <w:t xml:space="preserve">rating changes per Matt MacKenzie, Update to </w:t>
            </w:r>
            <w:r w:rsidR="001F7FC3" w:rsidRPr="00F57D24">
              <w:rPr>
                <w:rPrChange w:id="172" w:author="Stephen Richard" w:date="2014-03-30T09:01:00Z">
                  <w:rPr>
                    <w:rFonts w:cs="Arial"/>
                  </w:rPr>
                </w:rPrChange>
              </w:rPr>
              <w:lastRenderedPageBreak/>
              <w:t xml:space="preserve">installer script, </w:t>
            </w:r>
            <w:proofErr w:type="gramStart"/>
            <w:r w:rsidR="001F7FC3" w:rsidRPr="00F57D24">
              <w:rPr>
                <w:rPrChange w:id="173" w:author="Stephen Richard" w:date="2014-03-30T09:01:00Z">
                  <w:rPr>
                    <w:rFonts w:cs="Arial"/>
                  </w:rPr>
                </w:rPrChange>
              </w:rPr>
              <w:t>edits</w:t>
            </w:r>
            <w:proofErr w:type="gramEnd"/>
            <w:r w:rsidR="001F7FC3" w:rsidRPr="00F57D24">
              <w:rPr>
                <w:rPrChange w:id="174" w:author="Stephen Richard" w:date="2014-03-30T09:01:00Z">
                  <w:rPr>
                    <w:rFonts w:cs="Arial"/>
                  </w:rPr>
                </w:rPrChange>
              </w:rPr>
              <w:t xml:space="preserve"> per Matt MacKenzie. Added Section 5</w:t>
            </w:r>
            <w:r w:rsidR="00B178E0" w:rsidRPr="00F57D24">
              <w:rPr>
                <w:rPrChange w:id="175" w:author="Stephen Richard" w:date="2014-03-30T09:01:00Z">
                  <w:rPr>
                    <w:rFonts w:cs="Arial"/>
                  </w:rPr>
                </w:rPrChange>
              </w:rPr>
              <w:t>, added Section 6.</w:t>
            </w:r>
          </w:p>
        </w:tc>
      </w:tr>
    </w:tbl>
    <w:p w14:paraId="28A206AF" w14:textId="77777777" w:rsidR="00CD572F" w:rsidRPr="00807A71" w:rsidRDefault="00CD572F" w:rsidP="00807A71">
      <w:pPr>
        <w:pStyle w:val="Heading1frontmatteronly"/>
        <w:rPr>
          <w:rPrChange w:id="176" w:author="Stephen Richard" w:date="2014-03-30T09:10:00Z">
            <w:rPr>
              <w:rFonts w:asciiTheme="minorHAnsi" w:hAnsiTheme="minorHAnsi"/>
              <w:noProof/>
            </w:rPr>
          </w:rPrChange>
        </w:rPr>
        <w:sectPr w:rsidR="00CD572F" w:rsidRPr="00807A71">
          <w:headerReference w:type="even" r:id="rId10"/>
          <w:footerReference w:type="even" r:id="rId11"/>
          <w:pgSz w:w="12240" w:h="15840" w:code="1"/>
          <w:pgMar w:top="1267" w:right="1627" w:bottom="1440" w:left="1627" w:header="720" w:footer="1008" w:gutter="720"/>
          <w:pgNumType w:fmt="lowerRoman" w:start="1"/>
          <w:cols w:space="720"/>
        </w:sectPr>
        <w:pPrChange w:id="177" w:author="Stephen Richard" w:date="2014-03-30T09:10:00Z">
          <w:pPr>
            <w:pStyle w:val="Heading1frontmatteronly"/>
            <w:spacing w:after="100" w:line="240" w:lineRule="auto"/>
          </w:pPr>
        </w:pPrChange>
      </w:pPr>
    </w:p>
    <w:bookmarkStart w:id="178" w:name="_Toc380661900" w:displacedByCustomXml="next"/>
    <w:sdt>
      <w:sdtPr>
        <w:rPr>
          <w:rPrChange w:id="179" w:author="Stephen Richard" w:date="2014-03-30T09:10:00Z">
            <w:rPr>
              <w:rFonts w:asciiTheme="minorHAnsi" w:hAnsiTheme="minorHAnsi" w:cstheme="minorHAnsi"/>
              <w:b w:val="0"/>
              <w:bCs/>
              <w:kern w:val="0"/>
              <w:sz w:val="22"/>
            </w:rPr>
          </w:rPrChange>
        </w:rPr>
        <w:id w:val="1721471399"/>
        <w:docPartObj>
          <w:docPartGallery w:val="Table of Contents"/>
          <w:docPartUnique/>
        </w:docPartObj>
      </w:sdtPr>
      <w:sdtEndPr>
        <w:rPr>
          <w:rFonts w:asciiTheme="minorHAnsi" w:hAnsiTheme="minorHAnsi"/>
          <w:b w:val="0"/>
          <w:noProof/>
          <w:kern w:val="0"/>
          <w:sz w:val="22"/>
        </w:rPr>
      </w:sdtEndPr>
      <w:sdtContent>
        <w:bookmarkEnd w:id="178" w:displacedByCustomXml="prev"/>
        <w:p w14:paraId="6AE740F6" w14:textId="77777777" w:rsidR="00B02B6A" w:rsidRPr="00807A71" w:rsidRDefault="00B479CD" w:rsidP="00807A71">
          <w:pPr>
            <w:pStyle w:val="Heading1frontmatteronly"/>
            <w:rPr>
              <w:rPrChange w:id="180" w:author="Stephen Richard" w:date="2014-03-30T09:10:00Z">
                <w:rPr>
                  <w:rFonts w:asciiTheme="minorHAnsi" w:hAnsiTheme="minorHAnsi" w:cstheme="minorHAnsi"/>
                  <w:b w:val="0"/>
                  <w:szCs w:val="36"/>
                </w:rPr>
              </w:rPrChange>
            </w:rPr>
            <w:pPrChange w:id="181" w:author="Stephen Richard" w:date="2014-03-30T09:10:00Z">
              <w:pPr>
                <w:pStyle w:val="Heading1frontmatteronly"/>
                <w:spacing w:after="0" w:line="240" w:lineRule="auto"/>
              </w:pPr>
            </w:pPrChange>
          </w:pPr>
          <w:r w:rsidRPr="00807A71">
            <w:rPr>
              <w:rPrChange w:id="182" w:author="Stephen Richard" w:date="2014-03-30T09:10:00Z">
                <w:rPr>
                  <w:rFonts w:asciiTheme="minorHAnsi" w:hAnsiTheme="minorHAnsi" w:cstheme="minorHAnsi"/>
                  <w:b w:val="0"/>
                  <w:szCs w:val="36"/>
                </w:rPr>
              </w:rPrChange>
            </w:rPr>
            <w:t>Contents</w:t>
          </w:r>
        </w:p>
        <w:p w14:paraId="44B411F5" w14:textId="77777777" w:rsidR="00EF517C" w:rsidRDefault="00B02B6A" w:rsidP="00807A71">
          <w:pPr>
            <w:rPr>
              <w:b/>
            </w:rPr>
            <w:pPrChange w:id="183" w:author="Stephen Richard" w:date="2014-03-30T09:08:00Z">
              <w:pPr>
                <w:pStyle w:val="TOC1"/>
              </w:pPr>
            </w:pPrChange>
          </w:pPr>
          <w:r w:rsidRPr="006147EF">
            <w:rPr>
              <w:rFonts w:cstheme="minorHAnsi"/>
              <w:b/>
            </w:rPr>
            <w:fldChar w:fldCharType="begin"/>
          </w:r>
          <w:r w:rsidRPr="006147EF">
            <w:rPr>
              <w:rFonts w:cstheme="minorHAnsi"/>
              <w:b/>
            </w:rPr>
            <w:instrText xml:space="preserve"> TOC \o "1-3" \h \z \u </w:instrText>
          </w:r>
          <w:r w:rsidRPr="006147EF">
            <w:rPr>
              <w:rFonts w:cstheme="minorHAnsi"/>
              <w:b/>
            </w:rPr>
            <w:fldChar w:fldCharType="separate"/>
          </w:r>
          <w:r w:rsidR="00EC646F">
            <w:fldChar w:fldCharType="begin"/>
          </w:r>
          <w:r w:rsidR="00EC646F">
            <w:instrText xml:space="preserve"> HYPERLINK \l "_Toc383599504" </w:instrText>
          </w:r>
          <w:r w:rsidR="00EC646F">
            <w:fldChar w:fldCharType="separate"/>
          </w:r>
          <w:r w:rsidR="00EF517C" w:rsidRPr="005515A7">
            <w:rPr>
              <w:rStyle w:val="Hyperlink"/>
            </w:rPr>
            <w:t>1.</w:t>
          </w:r>
          <w:r w:rsidR="00EF517C">
            <w:rPr>
              <w:b/>
            </w:rPr>
            <w:tab/>
          </w:r>
          <w:r w:rsidR="00EF517C" w:rsidRPr="005515A7">
            <w:rPr>
              <w:rStyle w:val="Hyperlink"/>
            </w:rPr>
            <w:t>Preface</w:t>
          </w:r>
          <w:r w:rsidR="00EF517C">
            <w:rPr>
              <w:webHidden/>
            </w:rPr>
            <w:tab/>
          </w:r>
          <w:r w:rsidR="00EF517C">
            <w:rPr>
              <w:webHidden/>
            </w:rPr>
            <w:fldChar w:fldCharType="begin"/>
          </w:r>
          <w:r w:rsidR="00EF517C">
            <w:rPr>
              <w:webHidden/>
            </w:rPr>
            <w:instrText xml:space="preserve"> PAGEREF _Toc383599504 \h </w:instrText>
          </w:r>
          <w:r w:rsidR="00EF517C">
            <w:rPr>
              <w:webHidden/>
            </w:rPr>
          </w:r>
          <w:r w:rsidR="00EF517C">
            <w:rPr>
              <w:webHidden/>
            </w:rPr>
            <w:fldChar w:fldCharType="separate"/>
          </w:r>
          <w:r w:rsidR="002A089A">
            <w:rPr>
              <w:webHidden/>
            </w:rPr>
            <w:t>2</w:t>
          </w:r>
          <w:r w:rsidR="00EF517C">
            <w:rPr>
              <w:webHidden/>
            </w:rPr>
            <w:fldChar w:fldCharType="end"/>
          </w:r>
          <w:r w:rsidR="00EC646F">
            <w:fldChar w:fldCharType="end"/>
          </w:r>
        </w:p>
        <w:p w14:paraId="4B21AFC2" w14:textId="77777777" w:rsidR="00EF517C" w:rsidRDefault="00EC646F" w:rsidP="00807A71">
          <w:pPr>
            <w:rPr>
              <w:b/>
            </w:rPr>
            <w:pPrChange w:id="184" w:author="Stephen Richard" w:date="2014-03-30T09:08:00Z">
              <w:pPr>
                <w:pStyle w:val="TOC2"/>
              </w:pPr>
            </w:pPrChange>
          </w:pPr>
          <w:r>
            <w:fldChar w:fldCharType="begin"/>
          </w:r>
          <w:r>
            <w:instrText xml:space="preserve"> HYPERLINK \l "_Toc383599505" </w:instrText>
          </w:r>
          <w:r>
            <w:fldChar w:fldCharType="separate"/>
          </w:r>
          <w:r w:rsidR="00EF517C" w:rsidRPr="005515A7">
            <w:rPr>
              <w:rStyle w:val="Hyperlink"/>
            </w:rPr>
            <w:t>1.1</w:t>
          </w:r>
          <w:r w:rsidR="00EF517C">
            <w:rPr>
              <w:b/>
            </w:rPr>
            <w:tab/>
          </w:r>
          <w:r w:rsidR="00EF517C" w:rsidRPr="005515A7">
            <w:rPr>
              <w:rStyle w:val="Hyperlink"/>
            </w:rPr>
            <w:t>Purpose and Audience</w:t>
          </w:r>
          <w:r w:rsidR="00EF517C">
            <w:rPr>
              <w:webHidden/>
            </w:rPr>
            <w:tab/>
          </w:r>
          <w:r w:rsidR="00EF517C">
            <w:rPr>
              <w:webHidden/>
            </w:rPr>
            <w:fldChar w:fldCharType="begin"/>
          </w:r>
          <w:r w:rsidR="00EF517C">
            <w:rPr>
              <w:webHidden/>
            </w:rPr>
            <w:instrText xml:space="preserve"> PAGEREF _Toc383599505 \h </w:instrText>
          </w:r>
          <w:r w:rsidR="00EF517C">
            <w:rPr>
              <w:webHidden/>
            </w:rPr>
          </w:r>
          <w:r w:rsidR="00EF517C">
            <w:rPr>
              <w:webHidden/>
            </w:rPr>
            <w:fldChar w:fldCharType="separate"/>
          </w:r>
          <w:r w:rsidR="002A089A">
            <w:rPr>
              <w:webHidden/>
            </w:rPr>
            <w:t>2</w:t>
          </w:r>
          <w:r w:rsidR="00EF517C">
            <w:rPr>
              <w:webHidden/>
            </w:rPr>
            <w:fldChar w:fldCharType="end"/>
          </w:r>
          <w:r>
            <w:fldChar w:fldCharType="end"/>
          </w:r>
        </w:p>
        <w:p w14:paraId="66607174" w14:textId="77777777" w:rsidR="00EF517C" w:rsidRDefault="00EC646F" w:rsidP="00807A71">
          <w:pPr>
            <w:rPr>
              <w:b/>
            </w:rPr>
            <w:pPrChange w:id="185" w:author="Stephen Richard" w:date="2014-03-30T09:08:00Z">
              <w:pPr>
                <w:pStyle w:val="TOC2"/>
              </w:pPr>
            </w:pPrChange>
          </w:pPr>
          <w:r>
            <w:fldChar w:fldCharType="begin"/>
          </w:r>
          <w:r>
            <w:instrText xml:space="preserve"> HYPERLINK \l "_Toc383599509" </w:instrText>
          </w:r>
          <w:r>
            <w:fldChar w:fldCharType="separate"/>
          </w:r>
          <w:r w:rsidR="00EF517C" w:rsidRPr="005515A7">
            <w:rPr>
              <w:rStyle w:val="Hyperlink"/>
            </w:rPr>
            <w:t>1.2</w:t>
          </w:r>
          <w:r w:rsidR="00EF517C">
            <w:rPr>
              <w:b/>
            </w:rPr>
            <w:tab/>
          </w:r>
          <w:r w:rsidR="00EF517C" w:rsidRPr="005515A7">
            <w:rPr>
              <w:rStyle w:val="Hyperlink"/>
            </w:rPr>
            <w:t>Document Roadmap</w:t>
          </w:r>
          <w:r w:rsidR="00EF517C">
            <w:rPr>
              <w:webHidden/>
            </w:rPr>
            <w:tab/>
          </w:r>
          <w:r w:rsidR="00EF517C">
            <w:rPr>
              <w:webHidden/>
            </w:rPr>
            <w:fldChar w:fldCharType="begin"/>
          </w:r>
          <w:r w:rsidR="00EF517C">
            <w:rPr>
              <w:webHidden/>
            </w:rPr>
            <w:instrText xml:space="preserve"> PAGEREF _Toc383599509 \h </w:instrText>
          </w:r>
          <w:r w:rsidR="00EF517C">
            <w:rPr>
              <w:webHidden/>
            </w:rPr>
          </w:r>
          <w:r w:rsidR="00EF517C">
            <w:rPr>
              <w:webHidden/>
            </w:rPr>
            <w:fldChar w:fldCharType="separate"/>
          </w:r>
          <w:r w:rsidR="002A089A">
            <w:rPr>
              <w:webHidden/>
            </w:rPr>
            <w:t>2</w:t>
          </w:r>
          <w:r w:rsidR="00EF517C">
            <w:rPr>
              <w:webHidden/>
            </w:rPr>
            <w:fldChar w:fldCharType="end"/>
          </w:r>
          <w:r>
            <w:fldChar w:fldCharType="end"/>
          </w:r>
        </w:p>
        <w:p w14:paraId="1CED5006" w14:textId="77777777" w:rsidR="00EF517C" w:rsidRDefault="00EC646F" w:rsidP="00807A71">
          <w:pPr>
            <w:rPr>
              <w:b/>
            </w:rPr>
            <w:pPrChange w:id="186" w:author="Stephen Richard" w:date="2014-03-30T09:08:00Z">
              <w:pPr>
                <w:pStyle w:val="TOC2"/>
              </w:pPr>
            </w:pPrChange>
          </w:pPr>
          <w:r>
            <w:fldChar w:fldCharType="begin"/>
          </w:r>
          <w:r>
            <w:instrText xml:space="preserve"> HYPERLINK \l "_Toc383599510" </w:instrText>
          </w:r>
          <w:r>
            <w:fldChar w:fldCharType="separate"/>
          </w:r>
          <w:r w:rsidR="00EF517C" w:rsidRPr="005515A7">
            <w:rPr>
              <w:rStyle w:val="Hyperlink"/>
            </w:rPr>
            <w:t>1.3</w:t>
          </w:r>
          <w:r w:rsidR="00EF517C">
            <w:rPr>
              <w:b/>
            </w:rPr>
            <w:tab/>
          </w:r>
          <w:r w:rsidR="00EF517C" w:rsidRPr="005515A7">
            <w:rPr>
              <w:rStyle w:val="Hyperlink"/>
            </w:rPr>
            <w:t>System Scope and Background</w:t>
          </w:r>
          <w:r w:rsidR="00EF517C">
            <w:rPr>
              <w:webHidden/>
            </w:rPr>
            <w:tab/>
          </w:r>
          <w:r w:rsidR="00EF517C">
            <w:rPr>
              <w:webHidden/>
            </w:rPr>
            <w:fldChar w:fldCharType="begin"/>
          </w:r>
          <w:r w:rsidR="00EF517C">
            <w:rPr>
              <w:webHidden/>
            </w:rPr>
            <w:instrText xml:space="preserve"> PAGEREF _Toc383599510 \h </w:instrText>
          </w:r>
          <w:r w:rsidR="00EF517C">
            <w:rPr>
              <w:webHidden/>
            </w:rPr>
          </w:r>
          <w:r w:rsidR="00EF517C">
            <w:rPr>
              <w:webHidden/>
            </w:rPr>
            <w:fldChar w:fldCharType="separate"/>
          </w:r>
          <w:r w:rsidR="002A089A">
            <w:rPr>
              <w:webHidden/>
            </w:rPr>
            <w:t>3</w:t>
          </w:r>
          <w:r w:rsidR="00EF517C">
            <w:rPr>
              <w:webHidden/>
            </w:rPr>
            <w:fldChar w:fldCharType="end"/>
          </w:r>
          <w:r>
            <w:fldChar w:fldCharType="end"/>
          </w:r>
        </w:p>
        <w:p w14:paraId="5723CAB3" w14:textId="77777777" w:rsidR="00EF517C" w:rsidRDefault="00EC646F" w:rsidP="00807A71">
          <w:pPr>
            <w:rPr>
              <w:b/>
            </w:rPr>
            <w:pPrChange w:id="187" w:author="Stephen Richard" w:date="2014-03-30T09:08:00Z">
              <w:pPr>
                <w:pStyle w:val="TOC2"/>
              </w:pPr>
            </w:pPrChange>
          </w:pPr>
          <w:r>
            <w:fldChar w:fldCharType="begin"/>
          </w:r>
          <w:r>
            <w:instrText xml:space="preserve"> HYPERLINK \l "_Toc383599511" </w:instrText>
          </w:r>
          <w:r>
            <w:fldChar w:fldCharType="separate"/>
          </w:r>
          <w:r w:rsidR="00EF517C" w:rsidRPr="005515A7">
            <w:rPr>
              <w:rStyle w:val="Hyperlink"/>
            </w:rPr>
            <w:t>The NGDS Software Stack</w:t>
          </w:r>
          <w:r w:rsidR="00EF517C">
            <w:rPr>
              <w:webHidden/>
            </w:rPr>
            <w:tab/>
          </w:r>
          <w:r w:rsidR="00EF517C">
            <w:rPr>
              <w:webHidden/>
            </w:rPr>
            <w:fldChar w:fldCharType="begin"/>
          </w:r>
          <w:r w:rsidR="00EF517C">
            <w:rPr>
              <w:webHidden/>
            </w:rPr>
            <w:instrText xml:space="preserve"> PAGEREF _Toc383599511 \h </w:instrText>
          </w:r>
          <w:r w:rsidR="00EF517C">
            <w:rPr>
              <w:webHidden/>
            </w:rPr>
          </w:r>
          <w:r w:rsidR="00EF517C">
            <w:rPr>
              <w:webHidden/>
            </w:rPr>
            <w:fldChar w:fldCharType="separate"/>
          </w:r>
          <w:r w:rsidR="002A089A">
            <w:rPr>
              <w:webHidden/>
            </w:rPr>
            <w:t>3</w:t>
          </w:r>
          <w:r w:rsidR="00EF517C">
            <w:rPr>
              <w:webHidden/>
            </w:rPr>
            <w:fldChar w:fldCharType="end"/>
          </w:r>
          <w:r>
            <w:fldChar w:fldCharType="end"/>
          </w:r>
        </w:p>
        <w:p w14:paraId="13240AAC" w14:textId="77777777" w:rsidR="00EF517C" w:rsidRDefault="00EC646F" w:rsidP="00807A71">
          <w:pPr>
            <w:rPr>
              <w:b/>
            </w:rPr>
            <w:pPrChange w:id="188" w:author="Stephen Richard" w:date="2014-03-30T09:08:00Z">
              <w:pPr>
                <w:pStyle w:val="TOC1"/>
              </w:pPr>
            </w:pPrChange>
          </w:pPr>
          <w:r>
            <w:fldChar w:fldCharType="begin"/>
          </w:r>
          <w:r>
            <w:instrText xml:space="preserve"> HYPERLINK \l "_Toc383599512" </w:instrText>
          </w:r>
          <w:r>
            <w:fldChar w:fldCharType="separate"/>
          </w:r>
          <w:r w:rsidR="00EF517C" w:rsidRPr="005515A7">
            <w:rPr>
              <w:rStyle w:val="Hyperlink"/>
            </w:rPr>
            <w:t>2.</w:t>
          </w:r>
          <w:r w:rsidR="00EF517C">
            <w:rPr>
              <w:b/>
            </w:rPr>
            <w:tab/>
          </w:r>
          <w:r w:rsidR="00EF517C" w:rsidRPr="005515A7">
            <w:rPr>
              <w:rStyle w:val="Hyperlink"/>
            </w:rPr>
            <w:t>Prerequisites</w:t>
          </w:r>
          <w:r w:rsidR="00EF517C">
            <w:rPr>
              <w:webHidden/>
            </w:rPr>
            <w:tab/>
          </w:r>
          <w:r w:rsidR="00EF517C">
            <w:rPr>
              <w:webHidden/>
            </w:rPr>
            <w:fldChar w:fldCharType="begin"/>
          </w:r>
          <w:r w:rsidR="00EF517C">
            <w:rPr>
              <w:webHidden/>
            </w:rPr>
            <w:instrText xml:space="preserve"> PAGEREF _Toc383599512 \h </w:instrText>
          </w:r>
          <w:r w:rsidR="00EF517C">
            <w:rPr>
              <w:webHidden/>
            </w:rPr>
          </w:r>
          <w:r w:rsidR="00EF517C">
            <w:rPr>
              <w:webHidden/>
            </w:rPr>
            <w:fldChar w:fldCharType="separate"/>
          </w:r>
          <w:r w:rsidR="002A089A">
            <w:rPr>
              <w:webHidden/>
            </w:rPr>
            <w:t>3</w:t>
          </w:r>
          <w:r w:rsidR="00EF517C">
            <w:rPr>
              <w:webHidden/>
            </w:rPr>
            <w:fldChar w:fldCharType="end"/>
          </w:r>
          <w:r>
            <w:fldChar w:fldCharType="end"/>
          </w:r>
        </w:p>
        <w:p w14:paraId="68BA338F" w14:textId="77777777" w:rsidR="00EF517C" w:rsidRDefault="00EC646F" w:rsidP="00807A71">
          <w:pPr>
            <w:rPr>
              <w:b/>
            </w:rPr>
            <w:pPrChange w:id="189" w:author="Stephen Richard" w:date="2014-03-30T09:08:00Z">
              <w:pPr>
                <w:pStyle w:val="TOC1"/>
              </w:pPr>
            </w:pPrChange>
          </w:pPr>
          <w:r>
            <w:fldChar w:fldCharType="begin"/>
          </w:r>
          <w:r>
            <w:instrText xml:space="preserve"> HYPERLINK \l "_Toc383599513" </w:instrText>
          </w:r>
          <w:r>
            <w:fldChar w:fldCharType="separate"/>
          </w:r>
          <w:r w:rsidR="00EF517C" w:rsidRPr="005515A7">
            <w:rPr>
              <w:rStyle w:val="Hyperlink"/>
            </w:rPr>
            <w:t>3.</w:t>
          </w:r>
          <w:r w:rsidR="00EF517C">
            <w:rPr>
              <w:b/>
            </w:rPr>
            <w:tab/>
          </w:r>
          <w:r w:rsidR="00EF517C" w:rsidRPr="005515A7">
            <w:rPr>
              <w:rStyle w:val="Hyperlink"/>
            </w:rPr>
            <w:t>Install the NGDS Software Stack</w:t>
          </w:r>
          <w:r w:rsidR="00EF517C">
            <w:rPr>
              <w:webHidden/>
            </w:rPr>
            <w:tab/>
          </w:r>
          <w:r w:rsidR="00EF517C">
            <w:rPr>
              <w:webHidden/>
            </w:rPr>
            <w:fldChar w:fldCharType="begin"/>
          </w:r>
          <w:r w:rsidR="00EF517C">
            <w:rPr>
              <w:webHidden/>
            </w:rPr>
            <w:instrText xml:space="preserve"> PAGEREF _Toc383599513 \h </w:instrText>
          </w:r>
          <w:r w:rsidR="00EF517C">
            <w:rPr>
              <w:webHidden/>
            </w:rPr>
          </w:r>
          <w:r w:rsidR="00EF517C">
            <w:rPr>
              <w:webHidden/>
            </w:rPr>
            <w:fldChar w:fldCharType="separate"/>
          </w:r>
          <w:r w:rsidR="002A089A">
            <w:rPr>
              <w:webHidden/>
            </w:rPr>
            <w:t>4</w:t>
          </w:r>
          <w:r w:rsidR="00EF517C">
            <w:rPr>
              <w:webHidden/>
            </w:rPr>
            <w:fldChar w:fldCharType="end"/>
          </w:r>
          <w:r>
            <w:fldChar w:fldCharType="end"/>
          </w:r>
        </w:p>
        <w:p w14:paraId="4A58F54D" w14:textId="77777777" w:rsidR="00EF517C" w:rsidRDefault="00EC646F" w:rsidP="00807A71">
          <w:pPr>
            <w:rPr>
              <w:b/>
            </w:rPr>
            <w:pPrChange w:id="190" w:author="Stephen Richard" w:date="2014-03-30T09:08:00Z">
              <w:pPr>
                <w:pStyle w:val="TOC2"/>
              </w:pPr>
            </w:pPrChange>
          </w:pPr>
          <w:r>
            <w:fldChar w:fldCharType="begin"/>
          </w:r>
          <w:r>
            <w:instrText xml:space="preserve"> HYPERLINK \l "_Toc383599516" </w:instrText>
          </w:r>
          <w:r>
            <w:fldChar w:fldCharType="separate"/>
          </w:r>
          <w:r w:rsidR="00EF517C" w:rsidRPr="005515A7">
            <w:rPr>
              <w:rStyle w:val="Hyperlink"/>
            </w:rPr>
            <w:t>3.1</w:t>
          </w:r>
          <w:r w:rsidR="00EF517C">
            <w:rPr>
              <w:b/>
            </w:rPr>
            <w:tab/>
          </w:r>
          <w:r w:rsidR="00EF517C" w:rsidRPr="005515A7">
            <w:rPr>
              <w:rStyle w:val="Hyperlink"/>
            </w:rPr>
            <w:t>Install Git</w:t>
          </w:r>
          <w:r w:rsidR="00EF517C">
            <w:rPr>
              <w:webHidden/>
            </w:rPr>
            <w:tab/>
          </w:r>
          <w:r w:rsidR="00EF517C">
            <w:rPr>
              <w:webHidden/>
            </w:rPr>
            <w:fldChar w:fldCharType="begin"/>
          </w:r>
          <w:r w:rsidR="00EF517C">
            <w:rPr>
              <w:webHidden/>
            </w:rPr>
            <w:instrText xml:space="preserve"> PAGEREF _Toc383599516 \h </w:instrText>
          </w:r>
          <w:r w:rsidR="00EF517C">
            <w:rPr>
              <w:webHidden/>
            </w:rPr>
          </w:r>
          <w:r w:rsidR="00EF517C">
            <w:rPr>
              <w:webHidden/>
            </w:rPr>
            <w:fldChar w:fldCharType="separate"/>
          </w:r>
          <w:r w:rsidR="002A089A">
            <w:rPr>
              <w:webHidden/>
            </w:rPr>
            <w:t>5</w:t>
          </w:r>
          <w:r w:rsidR="00EF517C">
            <w:rPr>
              <w:webHidden/>
            </w:rPr>
            <w:fldChar w:fldCharType="end"/>
          </w:r>
          <w:r>
            <w:fldChar w:fldCharType="end"/>
          </w:r>
        </w:p>
        <w:p w14:paraId="51C76A95" w14:textId="77777777" w:rsidR="00EF517C" w:rsidRDefault="00EC646F" w:rsidP="00807A71">
          <w:pPr>
            <w:rPr>
              <w:b/>
            </w:rPr>
            <w:pPrChange w:id="191" w:author="Stephen Richard" w:date="2014-03-30T09:08:00Z">
              <w:pPr>
                <w:pStyle w:val="TOC2"/>
              </w:pPr>
            </w:pPrChange>
          </w:pPr>
          <w:r>
            <w:fldChar w:fldCharType="begin"/>
          </w:r>
          <w:r>
            <w:instrText xml:space="preserve"> HYPERLINK \l "_Toc383599517" </w:instrText>
          </w:r>
          <w:r>
            <w:fldChar w:fldCharType="separate"/>
          </w:r>
          <w:r w:rsidR="00EF517C" w:rsidRPr="005515A7">
            <w:rPr>
              <w:rStyle w:val="Hyperlink"/>
            </w:rPr>
            <w:t>3.2</w:t>
          </w:r>
          <w:r w:rsidR="00EF517C">
            <w:rPr>
              <w:b/>
            </w:rPr>
            <w:tab/>
          </w:r>
          <w:r w:rsidR="00EF517C" w:rsidRPr="005515A7">
            <w:rPr>
              <w:rStyle w:val="Hyperlink"/>
            </w:rPr>
            <w:t>Obtain the NGDS Software Stack Installation Files</w:t>
          </w:r>
          <w:r w:rsidR="00EF517C">
            <w:rPr>
              <w:webHidden/>
            </w:rPr>
            <w:tab/>
          </w:r>
          <w:r w:rsidR="00EF517C">
            <w:rPr>
              <w:webHidden/>
            </w:rPr>
            <w:fldChar w:fldCharType="begin"/>
          </w:r>
          <w:r w:rsidR="00EF517C">
            <w:rPr>
              <w:webHidden/>
            </w:rPr>
            <w:instrText xml:space="preserve"> PAGEREF _Toc383599517 \h </w:instrText>
          </w:r>
          <w:r w:rsidR="00EF517C">
            <w:rPr>
              <w:webHidden/>
            </w:rPr>
          </w:r>
          <w:r w:rsidR="00EF517C">
            <w:rPr>
              <w:webHidden/>
            </w:rPr>
            <w:fldChar w:fldCharType="separate"/>
          </w:r>
          <w:r w:rsidR="002A089A">
            <w:rPr>
              <w:webHidden/>
            </w:rPr>
            <w:t>5</w:t>
          </w:r>
          <w:r w:rsidR="00EF517C">
            <w:rPr>
              <w:webHidden/>
            </w:rPr>
            <w:fldChar w:fldCharType="end"/>
          </w:r>
          <w:r>
            <w:fldChar w:fldCharType="end"/>
          </w:r>
        </w:p>
        <w:p w14:paraId="6A50A746" w14:textId="77777777" w:rsidR="00EF517C" w:rsidRDefault="00EC646F" w:rsidP="00807A71">
          <w:pPr>
            <w:rPr>
              <w:b/>
            </w:rPr>
            <w:pPrChange w:id="192" w:author="Stephen Richard" w:date="2014-03-30T09:08:00Z">
              <w:pPr>
                <w:pStyle w:val="TOC2"/>
              </w:pPr>
            </w:pPrChange>
          </w:pPr>
          <w:r>
            <w:fldChar w:fldCharType="begin"/>
          </w:r>
          <w:r>
            <w:instrText xml:space="preserve"> HYPERLINK \l "_Toc383599518" </w:instrText>
          </w:r>
          <w:r>
            <w:fldChar w:fldCharType="separate"/>
          </w:r>
          <w:r w:rsidR="00EF517C" w:rsidRPr="005515A7">
            <w:rPr>
              <w:rStyle w:val="Hyperlink"/>
            </w:rPr>
            <w:t>3.3</w:t>
          </w:r>
          <w:r w:rsidR="00EF517C">
            <w:rPr>
              <w:b/>
            </w:rPr>
            <w:tab/>
          </w:r>
          <w:r w:rsidR="00EF517C" w:rsidRPr="005515A7">
            <w:rPr>
              <w:rStyle w:val="Hyperlink"/>
            </w:rPr>
            <w:t>Set Installation Parameters</w:t>
          </w:r>
          <w:r w:rsidR="00EF517C">
            <w:rPr>
              <w:webHidden/>
            </w:rPr>
            <w:tab/>
          </w:r>
          <w:r w:rsidR="00EF517C">
            <w:rPr>
              <w:webHidden/>
            </w:rPr>
            <w:fldChar w:fldCharType="begin"/>
          </w:r>
          <w:r w:rsidR="00EF517C">
            <w:rPr>
              <w:webHidden/>
            </w:rPr>
            <w:instrText xml:space="preserve"> PAGEREF _Toc383599518 \h </w:instrText>
          </w:r>
          <w:r w:rsidR="00EF517C">
            <w:rPr>
              <w:webHidden/>
            </w:rPr>
          </w:r>
          <w:r w:rsidR="00EF517C">
            <w:rPr>
              <w:webHidden/>
            </w:rPr>
            <w:fldChar w:fldCharType="separate"/>
          </w:r>
          <w:r w:rsidR="002A089A">
            <w:rPr>
              <w:webHidden/>
            </w:rPr>
            <w:t>5</w:t>
          </w:r>
          <w:r w:rsidR="00EF517C">
            <w:rPr>
              <w:webHidden/>
            </w:rPr>
            <w:fldChar w:fldCharType="end"/>
          </w:r>
          <w:r>
            <w:fldChar w:fldCharType="end"/>
          </w:r>
        </w:p>
        <w:p w14:paraId="332E1DC5" w14:textId="77777777" w:rsidR="00EF517C" w:rsidRDefault="00EC646F" w:rsidP="00807A71">
          <w:pPr>
            <w:rPr>
              <w:b/>
            </w:rPr>
            <w:pPrChange w:id="193" w:author="Stephen Richard" w:date="2014-03-30T09:08:00Z">
              <w:pPr>
                <w:pStyle w:val="TOC2"/>
              </w:pPr>
            </w:pPrChange>
          </w:pPr>
          <w:r>
            <w:fldChar w:fldCharType="begin"/>
          </w:r>
          <w:r>
            <w:instrText xml:space="preserve"> HYPERLINK \l "_Toc383599519" </w:instrText>
          </w:r>
          <w:r>
            <w:fldChar w:fldCharType="separate"/>
          </w:r>
          <w:r w:rsidR="00EF517C" w:rsidRPr="005515A7">
            <w:rPr>
              <w:rStyle w:val="Hyperlink"/>
            </w:rPr>
            <w:t>3.4</w:t>
          </w:r>
          <w:r w:rsidR="00EF517C">
            <w:rPr>
              <w:b/>
            </w:rPr>
            <w:tab/>
          </w:r>
          <w:r w:rsidR="00EF517C" w:rsidRPr="005515A7">
            <w:rPr>
              <w:rStyle w:val="Hyperlink"/>
            </w:rPr>
            <w:t>Run the Installation Script</w:t>
          </w:r>
          <w:r w:rsidR="00EF517C">
            <w:rPr>
              <w:webHidden/>
            </w:rPr>
            <w:tab/>
          </w:r>
          <w:r w:rsidR="00EF517C">
            <w:rPr>
              <w:webHidden/>
            </w:rPr>
            <w:fldChar w:fldCharType="begin"/>
          </w:r>
          <w:r w:rsidR="00EF517C">
            <w:rPr>
              <w:webHidden/>
            </w:rPr>
            <w:instrText xml:space="preserve"> PAGEREF _Toc383599519 \h </w:instrText>
          </w:r>
          <w:r w:rsidR="00EF517C">
            <w:rPr>
              <w:webHidden/>
            </w:rPr>
          </w:r>
          <w:r w:rsidR="00EF517C">
            <w:rPr>
              <w:webHidden/>
            </w:rPr>
            <w:fldChar w:fldCharType="separate"/>
          </w:r>
          <w:r w:rsidR="002A089A">
            <w:rPr>
              <w:webHidden/>
            </w:rPr>
            <w:t>6</w:t>
          </w:r>
          <w:r w:rsidR="00EF517C">
            <w:rPr>
              <w:webHidden/>
            </w:rPr>
            <w:fldChar w:fldCharType="end"/>
          </w:r>
          <w:r>
            <w:fldChar w:fldCharType="end"/>
          </w:r>
        </w:p>
        <w:p w14:paraId="0B38D347" w14:textId="77777777" w:rsidR="00EF517C" w:rsidRDefault="00EC646F" w:rsidP="00807A71">
          <w:pPr>
            <w:rPr>
              <w:b/>
            </w:rPr>
            <w:pPrChange w:id="194" w:author="Stephen Richard" w:date="2014-03-30T09:08:00Z">
              <w:pPr>
                <w:pStyle w:val="TOC2"/>
              </w:pPr>
            </w:pPrChange>
          </w:pPr>
          <w:r>
            <w:fldChar w:fldCharType="begin"/>
          </w:r>
          <w:r>
            <w:instrText xml:space="preserve"> HYPERLINK \l "_Toc383599520" </w:instrText>
          </w:r>
          <w:r>
            <w:fldChar w:fldCharType="separate"/>
          </w:r>
          <w:r w:rsidR="00EF517C" w:rsidRPr="005515A7">
            <w:rPr>
              <w:rStyle w:val="Hyperlink"/>
            </w:rPr>
            <w:t>3.5</w:t>
          </w:r>
          <w:r w:rsidR="00EF517C">
            <w:rPr>
              <w:b/>
            </w:rPr>
            <w:tab/>
          </w:r>
          <w:r w:rsidR="00EF517C" w:rsidRPr="005515A7">
            <w:rPr>
              <w:rStyle w:val="Hyperlink"/>
            </w:rPr>
            <w:t>Final Steps</w:t>
          </w:r>
          <w:r w:rsidR="00EF517C">
            <w:rPr>
              <w:webHidden/>
            </w:rPr>
            <w:tab/>
          </w:r>
          <w:r w:rsidR="00EF517C">
            <w:rPr>
              <w:webHidden/>
            </w:rPr>
            <w:fldChar w:fldCharType="begin"/>
          </w:r>
          <w:r w:rsidR="00EF517C">
            <w:rPr>
              <w:webHidden/>
            </w:rPr>
            <w:instrText xml:space="preserve"> PAGEREF _Toc383599520 \h </w:instrText>
          </w:r>
          <w:r w:rsidR="00EF517C">
            <w:rPr>
              <w:webHidden/>
            </w:rPr>
          </w:r>
          <w:r w:rsidR="00EF517C">
            <w:rPr>
              <w:webHidden/>
            </w:rPr>
            <w:fldChar w:fldCharType="separate"/>
          </w:r>
          <w:r w:rsidR="002A089A">
            <w:rPr>
              <w:webHidden/>
            </w:rPr>
            <w:t>6</w:t>
          </w:r>
          <w:r w:rsidR="00EF517C">
            <w:rPr>
              <w:webHidden/>
            </w:rPr>
            <w:fldChar w:fldCharType="end"/>
          </w:r>
          <w:r>
            <w:fldChar w:fldCharType="end"/>
          </w:r>
        </w:p>
        <w:p w14:paraId="1E0E13ED" w14:textId="77777777" w:rsidR="00EF517C" w:rsidRDefault="00EC646F" w:rsidP="00807A71">
          <w:pPr>
            <w:pPrChange w:id="195" w:author="Stephen Richard" w:date="2014-03-30T09:08:00Z">
              <w:pPr>
                <w:pStyle w:val="TOC3"/>
                <w:tabs>
                  <w:tab w:val="left" w:pos="1440"/>
                </w:tabs>
              </w:pPr>
            </w:pPrChange>
          </w:pPr>
          <w:r>
            <w:fldChar w:fldCharType="begin"/>
          </w:r>
          <w:r>
            <w:instrText xml:space="preserve"> HYPERLINK \l "_Toc383599558" </w:instrText>
          </w:r>
          <w:r>
            <w:fldChar w:fldCharType="separate"/>
          </w:r>
          <w:r w:rsidR="00EF517C" w:rsidRPr="005515A7">
            <w:rPr>
              <w:rStyle w:val="Hyperlink"/>
              <w:rFonts w:cstheme="minorHAnsi"/>
            </w:rPr>
            <w:t>3.5.2.</w:t>
          </w:r>
          <w:r w:rsidR="00EF517C">
            <w:tab/>
          </w:r>
          <w:r w:rsidR="00EF517C" w:rsidRPr="005515A7">
            <w:rPr>
              <w:rStyle w:val="Hyperlink"/>
            </w:rPr>
            <w:t>Log in with the following credentials:</w:t>
          </w:r>
          <w:r w:rsidR="00EF517C">
            <w:rPr>
              <w:webHidden/>
            </w:rPr>
            <w:tab/>
          </w:r>
          <w:r w:rsidR="00EF517C">
            <w:rPr>
              <w:webHidden/>
            </w:rPr>
            <w:fldChar w:fldCharType="begin"/>
          </w:r>
          <w:r w:rsidR="00EF517C">
            <w:rPr>
              <w:webHidden/>
            </w:rPr>
            <w:instrText xml:space="preserve"> PAGEREF _Toc383599558 \h </w:instrText>
          </w:r>
          <w:r w:rsidR="00EF517C">
            <w:rPr>
              <w:webHidden/>
            </w:rPr>
          </w:r>
          <w:r w:rsidR="00EF517C">
            <w:rPr>
              <w:webHidden/>
            </w:rPr>
            <w:fldChar w:fldCharType="separate"/>
          </w:r>
          <w:r w:rsidR="002A089A">
            <w:rPr>
              <w:webHidden/>
            </w:rPr>
            <w:t>6</w:t>
          </w:r>
          <w:r w:rsidR="00EF517C">
            <w:rPr>
              <w:webHidden/>
            </w:rPr>
            <w:fldChar w:fldCharType="end"/>
          </w:r>
          <w:r>
            <w:fldChar w:fldCharType="end"/>
          </w:r>
        </w:p>
        <w:p w14:paraId="1D1F295E" w14:textId="77777777" w:rsidR="00EF517C" w:rsidRDefault="00EC646F" w:rsidP="00807A71">
          <w:pPr>
            <w:pPrChange w:id="196" w:author="Stephen Richard" w:date="2014-03-30T09:08:00Z">
              <w:pPr>
                <w:pStyle w:val="TOC3"/>
                <w:tabs>
                  <w:tab w:val="left" w:pos="1440"/>
                </w:tabs>
              </w:pPr>
            </w:pPrChange>
          </w:pPr>
          <w:r>
            <w:fldChar w:fldCharType="begin"/>
          </w:r>
          <w:r>
            <w:instrText xml:space="preserve"> HYPERLINK \l "_Toc383599570" </w:instrText>
          </w:r>
          <w:r>
            <w:fldChar w:fldCharType="separate"/>
          </w:r>
          <w:r w:rsidR="00EF517C" w:rsidRPr="005515A7">
            <w:rPr>
              <w:rStyle w:val="Hyperlink"/>
            </w:rPr>
            <w:t>3.5.3.</w:t>
          </w:r>
          <w:r w:rsidR="00EF517C">
            <w:tab/>
          </w:r>
          <w:r w:rsidR="00EF517C" w:rsidRPr="005515A7">
            <w:rPr>
              <w:rStyle w:val="Hyperlink"/>
            </w:rPr>
            <w:t>Navigate to the following URL:</w:t>
          </w:r>
          <w:r w:rsidR="00EF517C">
            <w:rPr>
              <w:webHidden/>
            </w:rPr>
            <w:tab/>
          </w:r>
          <w:r w:rsidR="00EF517C">
            <w:rPr>
              <w:webHidden/>
            </w:rPr>
            <w:fldChar w:fldCharType="begin"/>
          </w:r>
          <w:r w:rsidR="00EF517C">
            <w:rPr>
              <w:webHidden/>
            </w:rPr>
            <w:instrText xml:space="preserve"> PAGEREF _Toc383599570 \h </w:instrText>
          </w:r>
          <w:r w:rsidR="00EF517C">
            <w:rPr>
              <w:webHidden/>
            </w:rPr>
          </w:r>
          <w:r w:rsidR="00EF517C">
            <w:rPr>
              <w:webHidden/>
            </w:rPr>
            <w:fldChar w:fldCharType="separate"/>
          </w:r>
          <w:r w:rsidR="002A089A">
            <w:rPr>
              <w:webHidden/>
            </w:rPr>
            <w:t>6</w:t>
          </w:r>
          <w:r w:rsidR="00EF517C">
            <w:rPr>
              <w:webHidden/>
            </w:rPr>
            <w:fldChar w:fldCharType="end"/>
          </w:r>
          <w:r>
            <w:fldChar w:fldCharType="end"/>
          </w:r>
        </w:p>
        <w:p w14:paraId="4F82AC73" w14:textId="77777777" w:rsidR="00EF517C" w:rsidRDefault="00EC646F" w:rsidP="00807A71">
          <w:pPr>
            <w:pPrChange w:id="197" w:author="Stephen Richard" w:date="2014-03-30T09:08:00Z">
              <w:pPr>
                <w:pStyle w:val="TOC3"/>
                <w:tabs>
                  <w:tab w:val="left" w:pos="1440"/>
                </w:tabs>
              </w:pPr>
            </w:pPrChange>
          </w:pPr>
          <w:r>
            <w:fldChar w:fldCharType="begin"/>
          </w:r>
          <w:r>
            <w:instrText xml:space="preserve"> HYPERLINK \l "_Toc383599571" </w:instrText>
          </w:r>
          <w:r>
            <w:fldChar w:fldCharType="separate"/>
          </w:r>
          <w:r w:rsidR="00EF517C" w:rsidRPr="005515A7">
            <w:rPr>
              <w:rStyle w:val="Hyperlink"/>
            </w:rPr>
            <w:t>3.5.4.</w:t>
          </w:r>
          <w:r w:rsidR="00EF517C">
            <w:tab/>
          </w:r>
          <w:r w:rsidR="00EF517C" w:rsidRPr="005515A7">
            <w:rPr>
              <w:rStyle w:val="Hyperlink"/>
            </w:rPr>
            <w:t>Create a new organization; make the name of the organization:</w:t>
          </w:r>
          <w:r w:rsidR="00EF517C">
            <w:rPr>
              <w:webHidden/>
            </w:rPr>
            <w:tab/>
          </w:r>
          <w:r w:rsidR="00EF517C">
            <w:rPr>
              <w:webHidden/>
            </w:rPr>
            <w:fldChar w:fldCharType="begin"/>
          </w:r>
          <w:r w:rsidR="00EF517C">
            <w:rPr>
              <w:webHidden/>
            </w:rPr>
            <w:instrText xml:space="preserve"> PAGEREF _Toc383599571 \h </w:instrText>
          </w:r>
          <w:r w:rsidR="00EF517C">
            <w:rPr>
              <w:webHidden/>
            </w:rPr>
          </w:r>
          <w:r w:rsidR="00EF517C">
            <w:rPr>
              <w:webHidden/>
            </w:rPr>
            <w:fldChar w:fldCharType="separate"/>
          </w:r>
          <w:r w:rsidR="002A089A">
            <w:rPr>
              <w:webHidden/>
            </w:rPr>
            <w:t>6</w:t>
          </w:r>
          <w:r w:rsidR="00EF517C">
            <w:rPr>
              <w:webHidden/>
            </w:rPr>
            <w:fldChar w:fldCharType="end"/>
          </w:r>
          <w:r>
            <w:fldChar w:fldCharType="end"/>
          </w:r>
        </w:p>
        <w:p w14:paraId="631EA58C" w14:textId="77777777" w:rsidR="00EF517C" w:rsidRDefault="00EC646F" w:rsidP="00807A71">
          <w:pPr>
            <w:pPrChange w:id="198" w:author="Stephen Richard" w:date="2014-03-30T09:08:00Z">
              <w:pPr>
                <w:pStyle w:val="TOC3"/>
                <w:tabs>
                  <w:tab w:val="left" w:pos="1440"/>
                </w:tabs>
              </w:pPr>
            </w:pPrChange>
          </w:pPr>
          <w:r>
            <w:fldChar w:fldCharType="begin"/>
          </w:r>
          <w:r>
            <w:instrText xml:space="preserve"> HYPERLINK \l "_Toc383599572" </w:instrText>
          </w:r>
          <w:r>
            <w:fldChar w:fldCharType="separate"/>
          </w:r>
          <w:r w:rsidR="00EF517C" w:rsidRPr="005515A7">
            <w:rPr>
              <w:rStyle w:val="Hyperlink"/>
            </w:rPr>
            <w:t>3.5.5.</w:t>
          </w:r>
          <w:r w:rsidR="00EF517C">
            <w:tab/>
          </w:r>
          <w:r w:rsidR="00EF517C" w:rsidRPr="005515A7">
            <w:rPr>
              <w:rStyle w:val="Hyperlink"/>
            </w:rPr>
            <w:t>Navigate to the installed GeoServer:</w:t>
          </w:r>
          <w:r w:rsidR="00EF517C">
            <w:rPr>
              <w:webHidden/>
            </w:rPr>
            <w:tab/>
          </w:r>
          <w:r w:rsidR="00EF517C">
            <w:rPr>
              <w:webHidden/>
            </w:rPr>
            <w:fldChar w:fldCharType="begin"/>
          </w:r>
          <w:r w:rsidR="00EF517C">
            <w:rPr>
              <w:webHidden/>
            </w:rPr>
            <w:instrText xml:space="preserve"> PAGEREF _Toc383599572 \h </w:instrText>
          </w:r>
          <w:r w:rsidR="00EF517C">
            <w:rPr>
              <w:webHidden/>
            </w:rPr>
          </w:r>
          <w:r w:rsidR="00EF517C">
            <w:rPr>
              <w:webHidden/>
            </w:rPr>
            <w:fldChar w:fldCharType="separate"/>
          </w:r>
          <w:r w:rsidR="002A089A">
            <w:rPr>
              <w:webHidden/>
            </w:rPr>
            <w:t>6</w:t>
          </w:r>
          <w:r w:rsidR="00EF517C">
            <w:rPr>
              <w:webHidden/>
            </w:rPr>
            <w:fldChar w:fldCharType="end"/>
          </w:r>
          <w:r>
            <w:fldChar w:fldCharType="end"/>
          </w:r>
        </w:p>
        <w:p w14:paraId="29C1C9AC" w14:textId="77777777" w:rsidR="00EF517C" w:rsidRDefault="00EC646F" w:rsidP="00807A71">
          <w:pPr>
            <w:rPr>
              <w:b/>
            </w:rPr>
            <w:pPrChange w:id="199" w:author="Stephen Richard" w:date="2014-03-30T09:08:00Z">
              <w:pPr>
                <w:pStyle w:val="TOC1"/>
              </w:pPr>
            </w:pPrChange>
          </w:pPr>
          <w:r>
            <w:fldChar w:fldCharType="begin"/>
          </w:r>
          <w:r>
            <w:instrText xml:space="preserve"> HYPERLINK \l "_Toc383599573" </w:instrText>
          </w:r>
          <w:r>
            <w:fldChar w:fldCharType="separate"/>
          </w:r>
          <w:r w:rsidR="00EF517C" w:rsidRPr="005515A7">
            <w:rPr>
              <w:rStyle w:val="Hyperlink"/>
            </w:rPr>
            <w:t>4.</w:t>
          </w:r>
          <w:r w:rsidR="00EF517C">
            <w:rPr>
              <w:b/>
            </w:rPr>
            <w:tab/>
          </w:r>
          <w:r w:rsidR="00EF517C" w:rsidRPr="005515A7">
            <w:rPr>
              <w:rStyle w:val="Hyperlink"/>
            </w:rPr>
            <w:t>Troubleshooting your NGDS Installation</w:t>
          </w:r>
          <w:r w:rsidR="00EF517C">
            <w:rPr>
              <w:webHidden/>
            </w:rPr>
            <w:tab/>
          </w:r>
          <w:r w:rsidR="00EF517C">
            <w:rPr>
              <w:webHidden/>
            </w:rPr>
            <w:fldChar w:fldCharType="begin"/>
          </w:r>
          <w:r w:rsidR="00EF517C">
            <w:rPr>
              <w:webHidden/>
            </w:rPr>
            <w:instrText xml:space="preserve"> PAGEREF _Toc383599573 \h </w:instrText>
          </w:r>
          <w:r w:rsidR="00EF517C">
            <w:rPr>
              <w:webHidden/>
            </w:rPr>
          </w:r>
          <w:r w:rsidR="00EF517C">
            <w:rPr>
              <w:webHidden/>
            </w:rPr>
            <w:fldChar w:fldCharType="separate"/>
          </w:r>
          <w:r w:rsidR="002A089A">
            <w:rPr>
              <w:webHidden/>
            </w:rPr>
            <w:t>7</w:t>
          </w:r>
          <w:r w:rsidR="00EF517C">
            <w:rPr>
              <w:webHidden/>
            </w:rPr>
            <w:fldChar w:fldCharType="end"/>
          </w:r>
          <w:r>
            <w:fldChar w:fldCharType="end"/>
          </w:r>
        </w:p>
        <w:p w14:paraId="0A628ED9" w14:textId="77777777" w:rsidR="00EF517C" w:rsidRDefault="00EC646F" w:rsidP="00807A71">
          <w:pPr>
            <w:rPr>
              <w:b/>
            </w:rPr>
            <w:pPrChange w:id="200" w:author="Stephen Richard" w:date="2014-03-30T09:08:00Z">
              <w:pPr>
                <w:pStyle w:val="TOC1"/>
              </w:pPr>
            </w:pPrChange>
          </w:pPr>
          <w:r>
            <w:fldChar w:fldCharType="begin"/>
          </w:r>
          <w:r>
            <w:instrText xml:space="preserve"> HYPERLINK \l "_Toc383599574" </w:instrText>
          </w:r>
          <w:r>
            <w:fldChar w:fldCharType="separate"/>
          </w:r>
          <w:r w:rsidR="00EF517C" w:rsidRPr="005515A7">
            <w:rPr>
              <w:rStyle w:val="Hyperlink"/>
            </w:rPr>
            <w:t>5.</w:t>
          </w:r>
          <w:r w:rsidR="00EF517C">
            <w:rPr>
              <w:b/>
            </w:rPr>
            <w:tab/>
          </w:r>
          <w:r w:rsidR="00EF517C" w:rsidRPr="005515A7">
            <w:rPr>
              <w:rStyle w:val="Hyperlink"/>
            </w:rPr>
            <w:t>Short tutorial on using a publisher node installation</w:t>
          </w:r>
          <w:r w:rsidR="00EF517C">
            <w:rPr>
              <w:webHidden/>
            </w:rPr>
            <w:tab/>
          </w:r>
          <w:r w:rsidR="00EF517C">
            <w:rPr>
              <w:webHidden/>
            </w:rPr>
            <w:fldChar w:fldCharType="begin"/>
          </w:r>
          <w:r w:rsidR="00EF517C">
            <w:rPr>
              <w:webHidden/>
            </w:rPr>
            <w:instrText xml:space="preserve"> PAGEREF _Toc383599574 \h </w:instrText>
          </w:r>
          <w:r w:rsidR="00EF517C">
            <w:rPr>
              <w:webHidden/>
            </w:rPr>
          </w:r>
          <w:r w:rsidR="00EF517C">
            <w:rPr>
              <w:webHidden/>
            </w:rPr>
            <w:fldChar w:fldCharType="separate"/>
          </w:r>
          <w:r w:rsidR="002A089A">
            <w:rPr>
              <w:webHidden/>
            </w:rPr>
            <w:t>7</w:t>
          </w:r>
          <w:r w:rsidR="00EF517C">
            <w:rPr>
              <w:webHidden/>
            </w:rPr>
            <w:fldChar w:fldCharType="end"/>
          </w:r>
          <w:r>
            <w:fldChar w:fldCharType="end"/>
          </w:r>
        </w:p>
        <w:p w14:paraId="020ED9A0" w14:textId="77777777" w:rsidR="00EF517C" w:rsidRDefault="00EC646F" w:rsidP="00807A71">
          <w:pPr>
            <w:rPr>
              <w:b/>
            </w:rPr>
            <w:pPrChange w:id="201" w:author="Stephen Richard" w:date="2014-03-30T09:08:00Z">
              <w:pPr>
                <w:pStyle w:val="TOC2"/>
              </w:pPr>
            </w:pPrChange>
          </w:pPr>
          <w:r>
            <w:fldChar w:fldCharType="begin"/>
          </w:r>
          <w:r>
            <w:instrText xml:space="preserve"> HYPERLINK \l "_Toc383599577" </w:instrText>
          </w:r>
          <w:r>
            <w:fldChar w:fldCharType="separate"/>
          </w:r>
          <w:r w:rsidR="00EF517C" w:rsidRPr="005515A7">
            <w:rPr>
              <w:rStyle w:val="Hyperlink"/>
            </w:rPr>
            <w:t>5.1.</w:t>
          </w:r>
          <w:r w:rsidR="00EF517C">
            <w:rPr>
              <w:b/>
            </w:rPr>
            <w:tab/>
          </w:r>
          <w:r w:rsidR="00EF517C" w:rsidRPr="005515A7">
            <w:rPr>
              <w:rStyle w:val="Hyperlink"/>
            </w:rPr>
            <w:t>Tiers of NGDS data delivery</w:t>
          </w:r>
          <w:r w:rsidR="00EF517C">
            <w:rPr>
              <w:webHidden/>
            </w:rPr>
            <w:tab/>
          </w:r>
          <w:r w:rsidR="00EF517C">
            <w:rPr>
              <w:webHidden/>
            </w:rPr>
            <w:fldChar w:fldCharType="begin"/>
          </w:r>
          <w:r w:rsidR="00EF517C">
            <w:rPr>
              <w:webHidden/>
            </w:rPr>
            <w:instrText xml:space="preserve"> PAGEREF _Toc383599577 \h </w:instrText>
          </w:r>
          <w:r w:rsidR="00EF517C">
            <w:rPr>
              <w:webHidden/>
            </w:rPr>
          </w:r>
          <w:r w:rsidR="00EF517C">
            <w:rPr>
              <w:webHidden/>
            </w:rPr>
            <w:fldChar w:fldCharType="separate"/>
          </w:r>
          <w:r w:rsidR="002A089A">
            <w:rPr>
              <w:webHidden/>
            </w:rPr>
            <w:t>7</w:t>
          </w:r>
          <w:r w:rsidR="00EF517C">
            <w:rPr>
              <w:webHidden/>
            </w:rPr>
            <w:fldChar w:fldCharType="end"/>
          </w:r>
          <w:r>
            <w:fldChar w:fldCharType="end"/>
          </w:r>
        </w:p>
        <w:p w14:paraId="0EBF8AD9" w14:textId="77777777" w:rsidR="00EF517C" w:rsidRDefault="00EC646F" w:rsidP="00807A71">
          <w:pPr>
            <w:pPrChange w:id="202" w:author="Stephen Richard" w:date="2014-03-30T09:08:00Z">
              <w:pPr>
                <w:pStyle w:val="TOC3"/>
                <w:tabs>
                  <w:tab w:val="left" w:pos="1440"/>
                </w:tabs>
              </w:pPr>
            </w:pPrChange>
          </w:pPr>
          <w:r>
            <w:fldChar w:fldCharType="begin"/>
          </w:r>
          <w:r>
            <w:instrText xml:space="preserve"> HYPERLINK \l "_Toc383599578" </w:instrText>
          </w:r>
          <w:r>
            <w:fldChar w:fldCharType="separate"/>
          </w:r>
          <w:r w:rsidR="00EF517C" w:rsidRPr="005515A7">
            <w:rPr>
              <w:rStyle w:val="Hyperlink"/>
            </w:rPr>
            <w:t>5.1.1.</w:t>
          </w:r>
          <w:r w:rsidR="00EF517C">
            <w:tab/>
          </w:r>
          <w:r w:rsidR="00EF517C" w:rsidRPr="005515A7">
            <w:rPr>
              <w:rStyle w:val="Hyperlink"/>
            </w:rPr>
            <w:t>Tier 1</w:t>
          </w:r>
          <w:r w:rsidR="00EF517C">
            <w:rPr>
              <w:webHidden/>
            </w:rPr>
            <w:tab/>
          </w:r>
          <w:r w:rsidR="00EF517C">
            <w:rPr>
              <w:webHidden/>
            </w:rPr>
            <w:fldChar w:fldCharType="begin"/>
          </w:r>
          <w:r w:rsidR="00EF517C">
            <w:rPr>
              <w:webHidden/>
            </w:rPr>
            <w:instrText xml:space="preserve"> PAGEREF _Toc383599578 \h </w:instrText>
          </w:r>
          <w:r w:rsidR="00EF517C">
            <w:rPr>
              <w:webHidden/>
            </w:rPr>
          </w:r>
          <w:r w:rsidR="00EF517C">
            <w:rPr>
              <w:webHidden/>
            </w:rPr>
            <w:fldChar w:fldCharType="separate"/>
          </w:r>
          <w:r w:rsidR="002A089A">
            <w:rPr>
              <w:webHidden/>
            </w:rPr>
            <w:t>7</w:t>
          </w:r>
          <w:r w:rsidR="00EF517C">
            <w:rPr>
              <w:webHidden/>
            </w:rPr>
            <w:fldChar w:fldCharType="end"/>
          </w:r>
          <w:r>
            <w:fldChar w:fldCharType="end"/>
          </w:r>
        </w:p>
        <w:p w14:paraId="653E5164" w14:textId="77777777" w:rsidR="00EF517C" w:rsidRDefault="00EC646F" w:rsidP="00807A71">
          <w:pPr>
            <w:pPrChange w:id="203" w:author="Stephen Richard" w:date="2014-03-30T09:08:00Z">
              <w:pPr>
                <w:pStyle w:val="TOC3"/>
                <w:tabs>
                  <w:tab w:val="left" w:pos="1440"/>
                </w:tabs>
              </w:pPr>
            </w:pPrChange>
          </w:pPr>
          <w:r>
            <w:fldChar w:fldCharType="begin"/>
          </w:r>
          <w:r>
            <w:instrText xml:space="preserve"> HYPERLINK \l "_Toc383599579" </w:instrText>
          </w:r>
          <w:r>
            <w:fldChar w:fldCharType="separate"/>
          </w:r>
          <w:r w:rsidR="00EF517C" w:rsidRPr="005515A7">
            <w:rPr>
              <w:rStyle w:val="Hyperlink"/>
            </w:rPr>
            <w:t>5.1.2.</w:t>
          </w:r>
          <w:r w:rsidR="00EF517C">
            <w:tab/>
          </w:r>
          <w:r w:rsidR="00EF517C" w:rsidRPr="005515A7">
            <w:rPr>
              <w:rStyle w:val="Hyperlink"/>
            </w:rPr>
            <w:t>Tier 2</w:t>
          </w:r>
          <w:r w:rsidR="00EF517C">
            <w:rPr>
              <w:webHidden/>
            </w:rPr>
            <w:tab/>
          </w:r>
          <w:r w:rsidR="00EF517C">
            <w:rPr>
              <w:webHidden/>
            </w:rPr>
            <w:fldChar w:fldCharType="begin"/>
          </w:r>
          <w:r w:rsidR="00EF517C">
            <w:rPr>
              <w:webHidden/>
            </w:rPr>
            <w:instrText xml:space="preserve"> PAGEREF _Toc383599579 \h </w:instrText>
          </w:r>
          <w:r w:rsidR="00EF517C">
            <w:rPr>
              <w:webHidden/>
            </w:rPr>
          </w:r>
          <w:r w:rsidR="00EF517C">
            <w:rPr>
              <w:webHidden/>
            </w:rPr>
            <w:fldChar w:fldCharType="separate"/>
          </w:r>
          <w:r w:rsidR="002A089A">
            <w:rPr>
              <w:webHidden/>
            </w:rPr>
            <w:t>8</w:t>
          </w:r>
          <w:r w:rsidR="00EF517C">
            <w:rPr>
              <w:webHidden/>
            </w:rPr>
            <w:fldChar w:fldCharType="end"/>
          </w:r>
          <w:r>
            <w:fldChar w:fldCharType="end"/>
          </w:r>
        </w:p>
        <w:p w14:paraId="22C560C4" w14:textId="77777777" w:rsidR="00EF517C" w:rsidRDefault="00EC646F" w:rsidP="00807A71">
          <w:pPr>
            <w:pPrChange w:id="204" w:author="Stephen Richard" w:date="2014-03-30T09:08:00Z">
              <w:pPr>
                <w:pStyle w:val="TOC3"/>
                <w:tabs>
                  <w:tab w:val="left" w:pos="1440"/>
                </w:tabs>
              </w:pPr>
            </w:pPrChange>
          </w:pPr>
          <w:r>
            <w:fldChar w:fldCharType="begin"/>
          </w:r>
          <w:r>
            <w:instrText xml:space="preserve"> HYPERLINK \l "_Toc383599580" </w:instrText>
          </w:r>
          <w:r>
            <w:fldChar w:fldCharType="separate"/>
          </w:r>
          <w:r w:rsidR="00EF517C" w:rsidRPr="005515A7">
            <w:rPr>
              <w:rStyle w:val="Hyperlink"/>
            </w:rPr>
            <w:t>5.1.3.</w:t>
          </w:r>
          <w:r w:rsidR="00EF517C">
            <w:tab/>
          </w:r>
          <w:r w:rsidR="00EF517C" w:rsidRPr="005515A7">
            <w:rPr>
              <w:rStyle w:val="Hyperlink"/>
            </w:rPr>
            <w:t>Tier 3</w:t>
          </w:r>
          <w:r w:rsidR="00EF517C">
            <w:rPr>
              <w:webHidden/>
            </w:rPr>
            <w:tab/>
          </w:r>
          <w:r w:rsidR="00EF517C">
            <w:rPr>
              <w:webHidden/>
            </w:rPr>
            <w:fldChar w:fldCharType="begin"/>
          </w:r>
          <w:r w:rsidR="00EF517C">
            <w:rPr>
              <w:webHidden/>
            </w:rPr>
            <w:instrText xml:space="preserve"> PAGEREF _Toc383599580 \h </w:instrText>
          </w:r>
          <w:r w:rsidR="00EF517C">
            <w:rPr>
              <w:webHidden/>
            </w:rPr>
          </w:r>
          <w:r w:rsidR="00EF517C">
            <w:rPr>
              <w:webHidden/>
            </w:rPr>
            <w:fldChar w:fldCharType="separate"/>
          </w:r>
          <w:r w:rsidR="002A089A">
            <w:rPr>
              <w:webHidden/>
            </w:rPr>
            <w:t>8</w:t>
          </w:r>
          <w:r w:rsidR="00EF517C">
            <w:rPr>
              <w:webHidden/>
            </w:rPr>
            <w:fldChar w:fldCharType="end"/>
          </w:r>
          <w:r>
            <w:fldChar w:fldCharType="end"/>
          </w:r>
        </w:p>
        <w:p w14:paraId="091E0737" w14:textId="77777777" w:rsidR="00EF517C" w:rsidRDefault="00EC646F" w:rsidP="00807A71">
          <w:pPr>
            <w:rPr>
              <w:b/>
            </w:rPr>
            <w:pPrChange w:id="205" w:author="Stephen Richard" w:date="2014-03-30T09:08:00Z">
              <w:pPr>
                <w:pStyle w:val="TOC2"/>
              </w:pPr>
            </w:pPrChange>
          </w:pPr>
          <w:r>
            <w:fldChar w:fldCharType="begin"/>
          </w:r>
          <w:r>
            <w:instrText xml:space="preserve"> HYPERLINK \l "_Toc383599581" </w:instrText>
          </w:r>
          <w:r>
            <w:fldChar w:fldCharType="separate"/>
          </w:r>
          <w:r w:rsidR="00EF517C" w:rsidRPr="005515A7">
            <w:rPr>
              <w:rStyle w:val="Hyperlink"/>
            </w:rPr>
            <w:t>5.2.</w:t>
          </w:r>
          <w:r w:rsidR="00EF517C">
            <w:rPr>
              <w:b/>
            </w:rPr>
            <w:tab/>
          </w:r>
          <w:r w:rsidR="00EF517C" w:rsidRPr="005515A7">
            <w:rPr>
              <w:rStyle w:val="Hyperlink"/>
            </w:rPr>
            <w:t>How to upload tier 1 and 2 data</w:t>
          </w:r>
          <w:r w:rsidR="00EF517C">
            <w:rPr>
              <w:webHidden/>
            </w:rPr>
            <w:tab/>
          </w:r>
          <w:r w:rsidR="00EF517C">
            <w:rPr>
              <w:webHidden/>
            </w:rPr>
            <w:fldChar w:fldCharType="begin"/>
          </w:r>
          <w:r w:rsidR="00EF517C">
            <w:rPr>
              <w:webHidden/>
            </w:rPr>
            <w:instrText xml:space="preserve"> PAGEREF _Toc383599581 \h </w:instrText>
          </w:r>
          <w:r w:rsidR="00EF517C">
            <w:rPr>
              <w:webHidden/>
            </w:rPr>
          </w:r>
          <w:r w:rsidR="00EF517C">
            <w:rPr>
              <w:webHidden/>
            </w:rPr>
            <w:fldChar w:fldCharType="separate"/>
          </w:r>
          <w:r w:rsidR="002A089A">
            <w:rPr>
              <w:webHidden/>
            </w:rPr>
            <w:t>8</w:t>
          </w:r>
          <w:r w:rsidR="00EF517C">
            <w:rPr>
              <w:webHidden/>
            </w:rPr>
            <w:fldChar w:fldCharType="end"/>
          </w:r>
          <w:r>
            <w:fldChar w:fldCharType="end"/>
          </w:r>
        </w:p>
        <w:p w14:paraId="60076B72" w14:textId="77777777" w:rsidR="00EF517C" w:rsidRDefault="00EC646F" w:rsidP="00807A71">
          <w:pPr>
            <w:rPr>
              <w:b/>
            </w:rPr>
            <w:pPrChange w:id="206" w:author="Stephen Richard" w:date="2014-03-30T09:08:00Z">
              <w:pPr>
                <w:pStyle w:val="TOC2"/>
              </w:pPr>
            </w:pPrChange>
          </w:pPr>
          <w:r>
            <w:fldChar w:fldCharType="begin"/>
          </w:r>
          <w:r>
            <w:instrText xml:space="preserve"> HYPERLINK \l "_Toc383599582" </w:instrText>
          </w:r>
          <w:r>
            <w:fldChar w:fldCharType="separate"/>
          </w:r>
          <w:r w:rsidR="00EF517C" w:rsidRPr="005515A7">
            <w:rPr>
              <w:rStyle w:val="Hyperlink"/>
            </w:rPr>
            <w:t>5.3.</w:t>
          </w:r>
          <w:r w:rsidR="00EF517C">
            <w:rPr>
              <w:b/>
            </w:rPr>
            <w:tab/>
          </w:r>
          <w:r w:rsidR="00EF517C" w:rsidRPr="005515A7">
            <w:rPr>
              <w:rStyle w:val="Hyperlink"/>
            </w:rPr>
            <w:t>How to upload teir 3 data and publish web services</w:t>
          </w:r>
          <w:r w:rsidR="00EF517C">
            <w:rPr>
              <w:webHidden/>
            </w:rPr>
            <w:tab/>
          </w:r>
          <w:r w:rsidR="00EF517C">
            <w:rPr>
              <w:webHidden/>
            </w:rPr>
            <w:fldChar w:fldCharType="begin"/>
          </w:r>
          <w:r w:rsidR="00EF517C">
            <w:rPr>
              <w:webHidden/>
            </w:rPr>
            <w:instrText xml:space="preserve"> PAGEREF _Toc383599582 \h </w:instrText>
          </w:r>
          <w:r w:rsidR="00EF517C">
            <w:rPr>
              <w:webHidden/>
            </w:rPr>
          </w:r>
          <w:r w:rsidR="00EF517C">
            <w:rPr>
              <w:webHidden/>
            </w:rPr>
            <w:fldChar w:fldCharType="separate"/>
          </w:r>
          <w:r w:rsidR="002A089A">
            <w:rPr>
              <w:webHidden/>
            </w:rPr>
            <w:t>9</w:t>
          </w:r>
          <w:r w:rsidR="00EF517C">
            <w:rPr>
              <w:webHidden/>
            </w:rPr>
            <w:fldChar w:fldCharType="end"/>
          </w:r>
          <w:r>
            <w:fldChar w:fldCharType="end"/>
          </w:r>
        </w:p>
        <w:p w14:paraId="17B1E389" w14:textId="77777777" w:rsidR="00EF517C" w:rsidRDefault="00EC646F" w:rsidP="00807A71">
          <w:pPr>
            <w:rPr>
              <w:b/>
            </w:rPr>
            <w:pPrChange w:id="207" w:author="Stephen Richard" w:date="2014-03-30T09:08:00Z">
              <w:pPr>
                <w:pStyle w:val="TOC2"/>
              </w:pPr>
            </w:pPrChange>
          </w:pPr>
          <w:r>
            <w:lastRenderedPageBreak/>
            <w:fldChar w:fldCharType="begin"/>
          </w:r>
          <w:r>
            <w:instrText xml:space="preserve"> HYPERLINK \l "_Toc383599583" </w:instrText>
          </w:r>
          <w:r>
            <w:fldChar w:fldCharType="separate"/>
          </w:r>
          <w:r w:rsidR="00EF517C" w:rsidRPr="005515A7">
            <w:rPr>
              <w:rStyle w:val="Hyperlink"/>
            </w:rPr>
            <w:t>5.4.</w:t>
          </w:r>
          <w:r w:rsidR="00EF517C">
            <w:rPr>
              <w:b/>
            </w:rPr>
            <w:tab/>
          </w:r>
          <w:r w:rsidR="00EF517C" w:rsidRPr="005515A7">
            <w:rPr>
              <w:rStyle w:val="Hyperlink"/>
            </w:rPr>
            <w:t>How to upload tier 3 metadata</w:t>
          </w:r>
          <w:r w:rsidR="00EF517C">
            <w:rPr>
              <w:webHidden/>
            </w:rPr>
            <w:tab/>
          </w:r>
          <w:r w:rsidR="00EF517C">
            <w:rPr>
              <w:webHidden/>
            </w:rPr>
            <w:fldChar w:fldCharType="begin"/>
          </w:r>
          <w:r w:rsidR="00EF517C">
            <w:rPr>
              <w:webHidden/>
            </w:rPr>
            <w:instrText xml:space="preserve"> PAGEREF _Toc383599583 \h </w:instrText>
          </w:r>
          <w:r w:rsidR="00EF517C">
            <w:rPr>
              <w:webHidden/>
            </w:rPr>
          </w:r>
          <w:r w:rsidR="00EF517C">
            <w:rPr>
              <w:webHidden/>
            </w:rPr>
            <w:fldChar w:fldCharType="separate"/>
          </w:r>
          <w:r w:rsidR="002A089A">
            <w:rPr>
              <w:webHidden/>
            </w:rPr>
            <w:t>9</w:t>
          </w:r>
          <w:r w:rsidR="00EF517C">
            <w:rPr>
              <w:webHidden/>
            </w:rPr>
            <w:fldChar w:fldCharType="end"/>
          </w:r>
          <w:r>
            <w:fldChar w:fldCharType="end"/>
          </w:r>
        </w:p>
        <w:p w14:paraId="1E72C08F" w14:textId="77777777" w:rsidR="00EF517C" w:rsidRDefault="00EC646F" w:rsidP="00807A71">
          <w:pPr>
            <w:rPr>
              <w:b/>
            </w:rPr>
            <w:pPrChange w:id="208" w:author="Stephen Richard" w:date="2014-03-30T09:08:00Z">
              <w:pPr>
                <w:pStyle w:val="TOC1"/>
              </w:pPr>
            </w:pPrChange>
          </w:pPr>
          <w:r>
            <w:fldChar w:fldCharType="begin"/>
          </w:r>
          <w:r>
            <w:instrText xml:space="preserve"> HYPERLINK \l "_Toc383599584" </w:instrText>
          </w:r>
          <w:r>
            <w:fldChar w:fldCharType="separate"/>
          </w:r>
          <w:r w:rsidR="00EF517C" w:rsidRPr="005515A7">
            <w:rPr>
              <w:rStyle w:val="Hyperlink"/>
            </w:rPr>
            <w:t>6.</w:t>
          </w:r>
          <w:r w:rsidR="00EF517C">
            <w:rPr>
              <w:b/>
            </w:rPr>
            <w:tab/>
          </w:r>
          <w:r w:rsidR="00EF517C" w:rsidRPr="005515A7">
            <w:rPr>
              <w:rStyle w:val="Hyperlink"/>
            </w:rPr>
            <w:t>Tips for using an aggregator node installation</w:t>
          </w:r>
          <w:r w:rsidR="00EF517C">
            <w:rPr>
              <w:webHidden/>
            </w:rPr>
            <w:tab/>
          </w:r>
          <w:r w:rsidR="00EF517C">
            <w:rPr>
              <w:webHidden/>
            </w:rPr>
            <w:fldChar w:fldCharType="begin"/>
          </w:r>
          <w:r w:rsidR="00EF517C">
            <w:rPr>
              <w:webHidden/>
            </w:rPr>
            <w:instrText xml:space="preserve"> PAGEREF _Toc383599584 \h </w:instrText>
          </w:r>
          <w:r w:rsidR="00EF517C">
            <w:rPr>
              <w:webHidden/>
            </w:rPr>
          </w:r>
          <w:r w:rsidR="00EF517C">
            <w:rPr>
              <w:webHidden/>
            </w:rPr>
            <w:fldChar w:fldCharType="separate"/>
          </w:r>
          <w:r w:rsidR="002A089A">
            <w:rPr>
              <w:webHidden/>
            </w:rPr>
            <w:t>9</w:t>
          </w:r>
          <w:r w:rsidR="00EF517C">
            <w:rPr>
              <w:webHidden/>
            </w:rPr>
            <w:fldChar w:fldCharType="end"/>
          </w:r>
          <w:r>
            <w:fldChar w:fldCharType="end"/>
          </w:r>
        </w:p>
        <w:p w14:paraId="3351F3DC" w14:textId="77777777" w:rsidR="00EF517C" w:rsidRDefault="00EC646F" w:rsidP="00807A71">
          <w:pPr>
            <w:rPr>
              <w:b/>
            </w:rPr>
            <w:pPrChange w:id="209" w:author="Stephen Richard" w:date="2014-03-30T09:08:00Z">
              <w:pPr>
                <w:pStyle w:val="TOC1"/>
                <w:tabs>
                  <w:tab w:val="left" w:pos="1440"/>
                </w:tabs>
              </w:pPr>
            </w:pPrChange>
          </w:pPr>
          <w:r>
            <w:fldChar w:fldCharType="begin"/>
          </w:r>
          <w:r>
            <w:instrText xml:space="preserve"> HYPERLINK \l "_Toc383599585" </w:instrText>
          </w:r>
          <w:r>
            <w:fldChar w:fldCharType="separate"/>
          </w:r>
          <w:r w:rsidR="00EF517C" w:rsidRPr="005515A7">
            <w:rPr>
              <w:rStyle w:val="Hyperlink"/>
            </w:rPr>
            <w:t>Appendix A</w:t>
          </w:r>
          <w:r w:rsidR="00EF517C">
            <w:rPr>
              <w:b/>
            </w:rPr>
            <w:tab/>
          </w:r>
          <w:r w:rsidR="00EF517C" w:rsidRPr="005515A7">
            <w:rPr>
              <w:rStyle w:val="Hyperlink"/>
            </w:rPr>
            <w:t>Installing a Virtual Machine</w:t>
          </w:r>
          <w:r w:rsidR="00EF517C">
            <w:rPr>
              <w:webHidden/>
            </w:rPr>
            <w:tab/>
          </w:r>
          <w:r w:rsidR="00EF517C">
            <w:rPr>
              <w:webHidden/>
            </w:rPr>
            <w:fldChar w:fldCharType="begin"/>
          </w:r>
          <w:r w:rsidR="00EF517C">
            <w:rPr>
              <w:webHidden/>
            </w:rPr>
            <w:instrText xml:space="preserve"> PAGEREF _Toc383599585 \h </w:instrText>
          </w:r>
          <w:r w:rsidR="00EF517C">
            <w:rPr>
              <w:webHidden/>
            </w:rPr>
          </w:r>
          <w:r w:rsidR="00EF517C">
            <w:rPr>
              <w:webHidden/>
            </w:rPr>
            <w:fldChar w:fldCharType="separate"/>
          </w:r>
          <w:r w:rsidR="002A089A">
            <w:rPr>
              <w:webHidden/>
            </w:rPr>
            <w:t>10</w:t>
          </w:r>
          <w:r w:rsidR="00EF517C">
            <w:rPr>
              <w:webHidden/>
            </w:rPr>
            <w:fldChar w:fldCharType="end"/>
          </w:r>
          <w:r>
            <w:fldChar w:fldCharType="end"/>
          </w:r>
        </w:p>
        <w:p w14:paraId="6A050474" w14:textId="77777777" w:rsidR="00EF517C" w:rsidRDefault="00EC646F" w:rsidP="00807A71">
          <w:pPr>
            <w:rPr>
              <w:b/>
            </w:rPr>
            <w:pPrChange w:id="210" w:author="Stephen Richard" w:date="2014-03-30T09:08:00Z">
              <w:pPr>
                <w:pStyle w:val="TOC2"/>
              </w:pPr>
            </w:pPrChange>
          </w:pPr>
          <w:r>
            <w:fldChar w:fldCharType="begin"/>
          </w:r>
          <w:r>
            <w:instrText xml:space="preserve"> HYPERLINK \l "_Toc383599586" </w:instrText>
          </w:r>
          <w:r>
            <w:fldChar w:fldCharType="separate"/>
          </w:r>
          <w:r w:rsidR="00EF517C" w:rsidRPr="005515A7">
            <w:rPr>
              <w:rStyle w:val="Hyperlink"/>
            </w:rPr>
            <w:t>A.1</w:t>
          </w:r>
          <w:r w:rsidR="00EF517C">
            <w:rPr>
              <w:b/>
            </w:rPr>
            <w:tab/>
          </w:r>
          <w:r w:rsidR="00EF517C" w:rsidRPr="005515A7">
            <w:rPr>
              <w:rStyle w:val="Hyperlink"/>
            </w:rPr>
            <w:t>Creating an Ubuntu Linux Virtual Machine using VirtualBox</w:t>
          </w:r>
          <w:r w:rsidR="00EF517C">
            <w:rPr>
              <w:webHidden/>
            </w:rPr>
            <w:tab/>
          </w:r>
          <w:r w:rsidR="00EF517C">
            <w:rPr>
              <w:webHidden/>
            </w:rPr>
            <w:fldChar w:fldCharType="begin"/>
          </w:r>
          <w:r w:rsidR="00EF517C">
            <w:rPr>
              <w:webHidden/>
            </w:rPr>
            <w:instrText xml:space="preserve"> PAGEREF _Toc383599586 \h </w:instrText>
          </w:r>
          <w:r w:rsidR="00EF517C">
            <w:rPr>
              <w:webHidden/>
            </w:rPr>
          </w:r>
          <w:r w:rsidR="00EF517C">
            <w:rPr>
              <w:webHidden/>
            </w:rPr>
            <w:fldChar w:fldCharType="separate"/>
          </w:r>
          <w:r w:rsidR="002A089A">
            <w:rPr>
              <w:webHidden/>
            </w:rPr>
            <w:t>10</w:t>
          </w:r>
          <w:r w:rsidR="00EF517C">
            <w:rPr>
              <w:webHidden/>
            </w:rPr>
            <w:fldChar w:fldCharType="end"/>
          </w:r>
          <w:r>
            <w:fldChar w:fldCharType="end"/>
          </w:r>
        </w:p>
        <w:p w14:paraId="5D88C58F" w14:textId="77777777" w:rsidR="00EF517C" w:rsidRDefault="00EC646F" w:rsidP="00807A71">
          <w:pPr>
            <w:pPrChange w:id="211" w:author="Stephen Richard" w:date="2014-03-30T09:08:00Z">
              <w:pPr>
                <w:pStyle w:val="TOC3"/>
                <w:tabs>
                  <w:tab w:val="left" w:pos="1440"/>
                </w:tabs>
              </w:pPr>
            </w:pPrChange>
          </w:pPr>
          <w:r>
            <w:fldChar w:fldCharType="begin"/>
          </w:r>
          <w:r>
            <w:instrText xml:space="preserve"> HYPERLINK \l "_Toc383599587" </w:instrText>
          </w:r>
          <w:r>
            <w:fldChar w:fldCharType="separate"/>
          </w:r>
          <w:r w:rsidR="00EF517C" w:rsidRPr="005515A7">
            <w:rPr>
              <w:rStyle w:val="Hyperlink"/>
            </w:rPr>
            <w:t>A.1.1</w:t>
          </w:r>
          <w:r w:rsidR="00EF517C">
            <w:tab/>
          </w:r>
          <w:r w:rsidR="00EF517C" w:rsidRPr="005515A7">
            <w:rPr>
              <w:rStyle w:val="Hyperlink"/>
            </w:rPr>
            <w:t>Download and install Oracle VM VirtualBox Manager</w:t>
          </w:r>
          <w:r w:rsidR="00EF517C">
            <w:rPr>
              <w:webHidden/>
            </w:rPr>
            <w:tab/>
          </w:r>
          <w:r w:rsidR="00EF517C">
            <w:rPr>
              <w:webHidden/>
            </w:rPr>
            <w:fldChar w:fldCharType="begin"/>
          </w:r>
          <w:r w:rsidR="00EF517C">
            <w:rPr>
              <w:webHidden/>
            </w:rPr>
            <w:instrText xml:space="preserve"> PAGEREF _Toc383599587 \h </w:instrText>
          </w:r>
          <w:r w:rsidR="00EF517C">
            <w:rPr>
              <w:webHidden/>
            </w:rPr>
          </w:r>
          <w:r w:rsidR="00EF517C">
            <w:rPr>
              <w:webHidden/>
            </w:rPr>
            <w:fldChar w:fldCharType="separate"/>
          </w:r>
          <w:r w:rsidR="002A089A">
            <w:rPr>
              <w:webHidden/>
            </w:rPr>
            <w:t>10</w:t>
          </w:r>
          <w:r w:rsidR="00EF517C">
            <w:rPr>
              <w:webHidden/>
            </w:rPr>
            <w:fldChar w:fldCharType="end"/>
          </w:r>
          <w:r>
            <w:fldChar w:fldCharType="end"/>
          </w:r>
        </w:p>
        <w:p w14:paraId="630FDC9C" w14:textId="77777777" w:rsidR="00EF517C" w:rsidRDefault="00EC646F" w:rsidP="00807A71">
          <w:pPr>
            <w:pPrChange w:id="212" w:author="Stephen Richard" w:date="2014-03-30T09:08:00Z">
              <w:pPr>
                <w:pStyle w:val="TOC3"/>
                <w:tabs>
                  <w:tab w:val="left" w:pos="1440"/>
                </w:tabs>
              </w:pPr>
            </w:pPrChange>
          </w:pPr>
          <w:r>
            <w:fldChar w:fldCharType="begin"/>
          </w:r>
          <w:r>
            <w:instrText xml:space="preserve"> HYPERLINK \l "_Toc383599590" </w:instrText>
          </w:r>
          <w:r>
            <w:fldChar w:fldCharType="separate"/>
          </w:r>
          <w:r w:rsidR="00EF517C" w:rsidRPr="005515A7">
            <w:rPr>
              <w:rStyle w:val="Hyperlink"/>
            </w:rPr>
            <w:t>A.1.2</w:t>
          </w:r>
          <w:r w:rsidR="00EF517C">
            <w:tab/>
          </w:r>
          <w:r w:rsidR="00EF517C" w:rsidRPr="005515A7">
            <w:rPr>
              <w:rStyle w:val="Hyperlink"/>
            </w:rPr>
            <w:t>Create an Ubuntu Linux Virtual Machine</w:t>
          </w:r>
          <w:r w:rsidR="00EF517C">
            <w:rPr>
              <w:webHidden/>
            </w:rPr>
            <w:tab/>
          </w:r>
          <w:r w:rsidR="00EF517C">
            <w:rPr>
              <w:webHidden/>
            </w:rPr>
            <w:fldChar w:fldCharType="begin"/>
          </w:r>
          <w:r w:rsidR="00EF517C">
            <w:rPr>
              <w:webHidden/>
            </w:rPr>
            <w:instrText xml:space="preserve"> PAGEREF _Toc383599590 \h </w:instrText>
          </w:r>
          <w:r w:rsidR="00EF517C">
            <w:rPr>
              <w:webHidden/>
            </w:rPr>
          </w:r>
          <w:r w:rsidR="00EF517C">
            <w:rPr>
              <w:webHidden/>
            </w:rPr>
            <w:fldChar w:fldCharType="separate"/>
          </w:r>
          <w:r w:rsidR="002A089A">
            <w:rPr>
              <w:webHidden/>
            </w:rPr>
            <w:t>10</w:t>
          </w:r>
          <w:r w:rsidR="00EF517C">
            <w:rPr>
              <w:webHidden/>
            </w:rPr>
            <w:fldChar w:fldCharType="end"/>
          </w:r>
          <w:r>
            <w:fldChar w:fldCharType="end"/>
          </w:r>
        </w:p>
        <w:p w14:paraId="728F2875" w14:textId="77777777" w:rsidR="00EF517C" w:rsidRDefault="00EC646F" w:rsidP="00807A71">
          <w:pPr>
            <w:pPrChange w:id="213" w:author="Stephen Richard" w:date="2014-03-30T09:08:00Z">
              <w:pPr>
                <w:pStyle w:val="TOC3"/>
                <w:tabs>
                  <w:tab w:val="left" w:pos="1440"/>
                </w:tabs>
              </w:pPr>
            </w:pPrChange>
          </w:pPr>
          <w:r>
            <w:fldChar w:fldCharType="begin"/>
          </w:r>
          <w:r>
            <w:instrText xml:space="preserve"> HYPERLINK \l "_Toc383599591" </w:instrText>
          </w:r>
          <w:r>
            <w:fldChar w:fldCharType="separate"/>
          </w:r>
          <w:r w:rsidR="00EF517C" w:rsidRPr="005515A7">
            <w:rPr>
              <w:rStyle w:val="Hyperlink"/>
            </w:rPr>
            <w:t>A.1.3</w:t>
          </w:r>
          <w:r w:rsidR="00EF517C">
            <w:tab/>
          </w:r>
          <w:r w:rsidR="00EF517C" w:rsidRPr="005515A7">
            <w:rPr>
              <w:rStyle w:val="Hyperlink"/>
            </w:rPr>
            <w:t>Configure your Virtual Machine</w:t>
          </w:r>
          <w:r w:rsidR="00EF517C">
            <w:rPr>
              <w:webHidden/>
            </w:rPr>
            <w:tab/>
          </w:r>
          <w:r w:rsidR="00EF517C">
            <w:rPr>
              <w:webHidden/>
            </w:rPr>
            <w:fldChar w:fldCharType="begin"/>
          </w:r>
          <w:r w:rsidR="00EF517C">
            <w:rPr>
              <w:webHidden/>
            </w:rPr>
            <w:instrText xml:space="preserve"> PAGEREF _Toc383599591 \h </w:instrText>
          </w:r>
          <w:r w:rsidR="00EF517C">
            <w:rPr>
              <w:webHidden/>
            </w:rPr>
          </w:r>
          <w:r w:rsidR="00EF517C">
            <w:rPr>
              <w:webHidden/>
            </w:rPr>
            <w:fldChar w:fldCharType="separate"/>
          </w:r>
          <w:r w:rsidR="002A089A">
            <w:rPr>
              <w:webHidden/>
            </w:rPr>
            <w:t>14</w:t>
          </w:r>
          <w:r w:rsidR="00EF517C">
            <w:rPr>
              <w:webHidden/>
            </w:rPr>
            <w:fldChar w:fldCharType="end"/>
          </w:r>
          <w:r>
            <w:fldChar w:fldCharType="end"/>
          </w:r>
        </w:p>
        <w:p w14:paraId="790FFDE5" w14:textId="77777777" w:rsidR="00EF517C" w:rsidRDefault="00EC646F" w:rsidP="00807A71">
          <w:pPr>
            <w:pPrChange w:id="214" w:author="Stephen Richard" w:date="2014-03-30T09:08:00Z">
              <w:pPr>
                <w:pStyle w:val="TOC3"/>
                <w:tabs>
                  <w:tab w:val="left" w:pos="1440"/>
                </w:tabs>
              </w:pPr>
            </w:pPrChange>
          </w:pPr>
          <w:r>
            <w:fldChar w:fldCharType="begin"/>
          </w:r>
          <w:r>
            <w:instrText xml:space="preserve"> HYPERLINK \l "_Toc383599600" </w:instrText>
          </w:r>
          <w:r>
            <w:fldChar w:fldCharType="separate"/>
          </w:r>
          <w:r w:rsidR="00EF517C" w:rsidRPr="005515A7">
            <w:rPr>
              <w:rStyle w:val="Hyperlink"/>
            </w:rPr>
            <w:t>A.1.4</w:t>
          </w:r>
          <w:r w:rsidR="00EF517C">
            <w:tab/>
          </w:r>
          <w:r w:rsidR="00EF517C" w:rsidRPr="005515A7">
            <w:rPr>
              <w:rStyle w:val="Hyperlink"/>
            </w:rPr>
            <w:t>Download an Ubuntu ISO image</w:t>
          </w:r>
          <w:r w:rsidR="00EF517C">
            <w:rPr>
              <w:webHidden/>
            </w:rPr>
            <w:tab/>
          </w:r>
          <w:r w:rsidR="00EF517C">
            <w:rPr>
              <w:webHidden/>
            </w:rPr>
            <w:fldChar w:fldCharType="begin"/>
          </w:r>
          <w:r w:rsidR="00EF517C">
            <w:rPr>
              <w:webHidden/>
            </w:rPr>
            <w:instrText xml:space="preserve"> PAGEREF _Toc383599600 \h </w:instrText>
          </w:r>
          <w:r w:rsidR="00EF517C">
            <w:rPr>
              <w:webHidden/>
            </w:rPr>
          </w:r>
          <w:r w:rsidR="00EF517C">
            <w:rPr>
              <w:webHidden/>
            </w:rPr>
            <w:fldChar w:fldCharType="separate"/>
          </w:r>
          <w:r w:rsidR="002A089A">
            <w:rPr>
              <w:webHidden/>
            </w:rPr>
            <w:t>15</w:t>
          </w:r>
          <w:r w:rsidR="00EF517C">
            <w:rPr>
              <w:webHidden/>
            </w:rPr>
            <w:fldChar w:fldCharType="end"/>
          </w:r>
          <w:r>
            <w:fldChar w:fldCharType="end"/>
          </w:r>
        </w:p>
        <w:p w14:paraId="758C41E2" w14:textId="77777777" w:rsidR="00EF517C" w:rsidRDefault="00EC646F" w:rsidP="00807A71">
          <w:pPr>
            <w:pPrChange w:id="215" w:author="Stephen Richard" w:date="2014-03-30T09:08:00Z">
              <w:pPr>
                <w:pStyle w:val="TOC3"/>
                <w:tabs>
                  <w:tab w:val="left" w:pos="1440"/>
                </w:tabs>
              </w:pPr>
            </w:pPrChange>
          </w:pPr>
          <w:r>
            <w:fldChar w:fldCharType="begin"/>
          </w:r>
          <w:r>
            <w:instrText xml:space="preserve"> HYPERLINK \l "_Toc383599601" </w:instrText>
          </w:r>
          <w:r>
            <w:fldChar w:fldCharType="separate"/>
          </w:r>
          <w:r w:rsidR="00EF517C" w:rsidRPr="005515A7">
            <w:rPr>
              <w:rStyle w:val="Hyperlink"/>
            </w:rPr>
            <w:t>A.1.5</w:t>
          </w:r>
          <w:r w:rsidR="00EF517C">
            <w:tab/>
          </w:r>
          <w:r w:rsidR="00EF517C" w:rsidRPr="005515A7">
            <w:rPr>
              <w:rStyle w:val="Hyperlink"/>
            </w:rPr>
            <w:t>Mount the Linux installation .ISO file in your virtual machine</w:t>
          </w:r>
          <w:r w:rsidR="00EF517C">
            <w:rPr>
              <w:webHidden/>
            </w:rPr>
            <w:tab/>
          </w:r>
          <w:r w:rsidR="00EF517C">
            <w:rPr>
              <w:webHidden/>
            </w:rPr>
            <w:fldChar w:fldCharType="begin"/>
          </w:r>
          <w:r w:rsidR="00EF517C">
            <w:rPr>
              <w:webHidden/>
            </w:rPr>
            <w:instrText xml:space="preserve"> PAGEREF _Toc383599601 \h </w:instrText>
          </w:r>
          <w:r w:rsidR="00EF517C">
            <w:rPr>
              <w:webHidden/>
            </w:rPr>
          </w:r>
          <w:r w:rsidR="00EF517C">
            <w:rPr>
              <w:webHidden/>
            </w:rPr>
            <w:fldChar w:fldCharType="separate"/>
          </w:r>
          <w:r w:rsidR="002A089A">
            <w:rPr>
              <w:webHidden/>
            </w:rPr>
            <w:t>15</w:t>
          </w:r>
          <w:r w:rsidR="00EF517C">
            <w:rPr>
              <w:webHidden/>
            </w:rPr>
            <w:fldChar w:fldCharType="end"/>
          </w:r>
          <w:r>
            <w:fldChar w:fldCharType="end"/>
          </w:r>
        </w:p>
        <w:p w14:paraId="20C87982" w14:textId="77777777" w:rsidR="00EF517C" w:rsidRDefault="00EC646F" w:rsidP="00807A71">
          <w:pPr>
            <w:pPrChange w:id="216" w:author="Stephen Richard" w:date="2014-03-30T09:08:00Z">
              <w:pPr>
                <w:pStyle w:val="TOC3"/>
                <w:tabs>
                  <w:tab w:val="left" w:pos="1440"/>
                </w:tabs>
              </w:pPr>
            </w:pPrChange>
          </w:pPr>
          <w:r>
            <w:fldChar w:fldCharType="begin"/>
          </w:r>
          <w:r>
            <w:instrText xml:space="preserve"> HYPERLINK \l "_Toc383599602" </w:instrText>
          </w:r>
          <w:r>
            <w:fldChar w:fldCharType="separate"/>
          </w:r>
          <w:r w:rsidR="00EF517C" w:rsidRPr="005515A7">
            <w:rPr>
              <w:rStyle w:val="Hyperlink"/>
            </w:rPr>
            <w:t>A.1.6</w:t>
          </w:r>
          <w:r w:rsidR="00EF517C">
            <w:tab/>
          </w:r>
          <w:r w:rsidR="00EF517C" w:rsidRPr="005515A7">
            <w:rPr>
              <w:rStyle w:val="Hyperlink"/>
            </w:rPr>
            <w:t>Install Ubuntu Linux 12.04</w:t>
          </w:r>
          <w:r w:rsidR="00EF517C">
            <w:rPr>
              <w:webHidden/>
            </w:rPr>
            <w:tab/>
          </w:r>
          <w:r w:rsidR="00EF517C">
            <w:rPr>
              <w:webHidden/>
            </w:rPr>
            <w:fldChar w:fldCharType="begin"/>
          </w:r>
          <w:r w:rsidR="00EF517C">
            <w:rPr>
              <w:webHidden/>
            </w:rPr>
            <w:instrText xml:space="preserve"> PAGEREF _Toc383599602 \h </w:instrText>
          </w:r>
          <w:r w:rsidR="00EF517C">
            <w:rPr>
              <w:webHidden/>
            </w:rPr>
          </w:r>
          <w:r w:rsidR="00EF517C">
            <w:rPr>
              <w:webHidden/>
            </w:rPr>
            <w:fldChar w:fldCharType="separate"/>
          </w:r>
          <w:r w:rsidR="002A089A">
            <w:rPr>
              <w:webHidden/>
            </w:rPr>
            <w:t>16</w:t>
          </w:r>
          <w:r w:rsidR="00EF517C">
            <w:rPr>
              <w:webHidden/>
            </w:rPr>
            <w:fldChar w:fldCharType="end"/>
          </w:r>
          <w:r>
            <w:fldChar w:fldCharType="end"/>
          </w:r>
        </w:p>
        <w:p w14:paraId="45EA3430" w14:textId="77777777" w:rsidR="00EF517C" w:rsidRDefault="00EC646F" w:rsidP="00807A71">
          <w:pPr>
            <w:pPrChange w:id="217" w:author="Stephen Richard" w:date="2014-03-30T09:08:00Z">
              <w:pPr>
                <w:pStyle w:val="TOC3"/>
                <w:tabs>
                  <w:tab w:val="left" w:pos="1440"/>
                </w:tabs>
              </w:pPr>
            </w:pPrChange>
          </w:pPr>
          <w:r>
            <w:fldChar w:fldCharType="begin"/>
          </w:r>
          <w:r>
            <w:instrText xml:space="preserve"> HYPERLINK \l "_Toc383599603" </w:instrText>
          </w:r>
          <w:r>
            <w:fldChar w:fldCharType="separate"/>
          </w:r>
          <w:r w:rsidR="00EF517C" w:rsidRPr="005515A7">
            <w:rPr>
              <w:rStyle w:val="Hyperlink"/>
            </w:rPr>
            <w:t>A.1.7</w:t>
          </w:r>
          <w:r w:rsidR="00EF517C">
            <w:tab/>
          </w:r>
          <w:r w:rsidR="00EF517C" w:rsidRPr="005515A7">
            <w:rPr>
              <w:rStyle w:val="Hyperlink"/>
            </w:rPr>
            <w:t>Take a Snapshot</w:t>
          </w:r>
          <w:r w:rsidR="00EF517C">
            <w:rPr>
              <w:webHidden/>
            </w:rPr>
            <w:tab/>
          </w:r>
          <w:r w:rsidR="00EF517C">
            <w:rPr>
              <w:webHidden/>
            </w:rPr>
            <w:fldChar w:fldCharType="begin"/>
          </w:r>
          <w:r w:rsidR="00EF517C">
            <w:rPr>
              <w:webHidden/>
            </w:rPr>
            <w:instrText xml:space="preserve"> PAGEREF _Toc383599603 \h </w:instrText>
          </w:r>
          <w:r w:rsidR="00EF517C">
            <w:rPr>
              <w:webHidden/>
            </w:rPr>
          </w:r>
          <w:r w:rsidR="00EF517C">
            <w:rPr>
              <w:webHidden/>
            </w:rPr>
            <w:fldChar w:fldCharType="separate"/>
          </w:r>
          <w:r w:rsidR="002A089A">
            <w:rPr>
              <w:webHidden/>
            </w:rPr>
            <w:t>17</w:t>
          </w:r>
          <w:r w:rsidR="00EF517C">
            <w:rPr>
              <w:webHidden/>
            </w:rPr>
            <w:fldChar w:fldCharType="end"/>
          </w:r>
          <w:r>
            <w:fldChar w:fldCharType="end"/>
          </w:r>
        </w:p>
        <w:p w14:paraId="44E0E59C" w14:textId="77777777" w:rsidR="00EF517C" w:rsidRDefault="00EC646F" w:rsidP="00807A71">
          <w:pPr>
            <w:rPr>
              <w:b/>
            </w:rPr>
            <w:pPrChange w:id="218" w:author="Stephen Richard" w:date="2014-03-30T09:08:00Z">
              <w:pPr>
                <w:pStyle w:val="TOC2"/>
              </w:pPr>
            </w:pPrChange>
          </w:pPr>
          <w:r>
            <w:fldChar w:fldCharType="begin"/>
          </w:r>
          <w:r>
            <w:instrText xml:space="preserve"> HYPERLINK \l "_Toc383599604" </w:instrText>
          </w:r>
          <w:r>
            <w:fldChar w:fldCharType="separate"/>
          </w:r>
          <w:r w:rsidR="00EF517C" w:rsidRPr="005515A7">
            <w:rPr>
              <w:rStyle w:val="Hyperlink"/>
            </w:rPr>
            <w:t>A.2</w:t>
          </w:r>
          <w:r w:rsidR="00EF517C">
            <w:rPr>
              <w:b/>
            </w:rPr>
            <w:tab/>
          </w:r>
          <w:r w:rsidR="00EF517C" w:rsidRPr="005515A7">
            <w:rPr>
              <w:rStyle w:val="Hyperlink"/>
            </w:rPr>
            <w:t>Accommodating a corporate firewall (OPTIONAL)</w:t>
          </w:r>
          <w:r w:rsidR="00EF517C">
            <w:rPr>
              <w:webHidden/>
            </w:rPr>
            <w:tab/>
          </w:r>
          <w:r w:rsidR="00EF517C">
            <w:rPr>
              <w:webHidden/>
            </w:rPr>
            <w:fldChar w:fldCharType="begin"/>
          </w:r>
          <w:r w:rsidR="00EF517C">
            <w:rPr>
              <w:webHidden/>
            </w:rPr>
            <w:instrText xml:space="preserve"> PAGEREF _Toc383599604 \h </w:instrText>
          </w:r>
          <w:r w:rsidR="00EF517C">
            <w:rPr>
              <w:webHidden/>
            </w:rPr>
          </w:r>
          <w:r w:rsidR="00EF517C">
            <w:rPr>
              <w:webHidden/>
            </w:rPr>
            <w:fldChar w:fldCharType="separate"/>
          </w:r>
          <w:r w:rsidR="002A089A">
            <w:rPr>
              <w:webHidden/>
            </w:rPr>
            <w:t>18</w:t>
          </w:r>
          <w:r w:rsidR="00EF517C">
            <w:rPr>
              <w:webHidden/>
            </w:rPr>
            <w:fldChar w:fldCharType="end"/>
          </w:r>
          <w:r>
            <w:fldChar w:fldCharType="end"/>
          </w:r>
        </w:p>
        <w:p w14:paraId="02D57927" w14:textId="77777777" w:rsidR="00EF517C" w:rsidRDefault="00EC646F" w:rsidP="00807A71">
          <w:pPr>
            <w:pPrChange w:id="219" w:author="Stephen Richard" w:date="2014-03-30T09:08:00Z">
              <w:pPr>
                <w:pStyle w:val="TOC3"/>
                <w:tabs>
                  <w:tab w:val="left" w:pos="1440"/>
                </w:tabs>
              </w:pPr>
            </w:pPrChange>
          </w:pPr>
          <w:r>
            <w:fldChar w:fldCharType="begin"/>
          </w:r>
          <w:r>
            <w:instrText xml:space="preserve"> HYPERLINK \l "_Toc383599605" </w:instrText>
          </w:r>
          <w:r>
            <w:fldChar w:fldCharType="separate"/>
          </w:r>
          <w:r w:rsidR="00EF517C" w:rsidRPr="005515A7">
            <w:rPr>
              <w:rStyle w:val="Hyperlink"/>
            </w:rPr>
            <w:t>A.2.1</w:t>
          </w:r>
          <w:r w:rsidR="00EF517C">
            <w:tab/>
          </w:r>
          <w:r w:rsidR="00EF517C" w:rsidRPr="005515A7">
            <w:rPr>
              <w:rStyle w:val="Hyperlink"/>
            </w:rPr>
            <w:t>Install and Configure CNTLM (OPTIONAL)</w:t>
          </w:r>
          <w:r w:rsidR="00EF517C">
            <w:rPr>
              <w:webHidden/>
            </w:rPr>
            <w:tab/>
          </w:r>
          <w:r w:rsidR="00EF517C">
            <w:rPr>
              <w:webHidden/>
            </w:rPr>
            <w:fldChar w:fldCharType="begin"/>
          </w:r>
          <w:r w:rsidR="00EF517C">
            <w:rPr>
              <w:webHidden/>
            </w:rPr>
            <w:instrText xml:space="preserve"> PAGEREF _Toc383599605 \h </w:instrText>
          </w:r>
          <w:r w:rsidR="00EF517C">
            <w:rPr>
              <w:webHidden/>
            </w:rPr>
          </w:r>
          <w:r w:rsidR="00EF517C">
            <w:rPr>
              <w:webHidden/>
            </w:rPr>
            <w:fldChar w:fldCharType="separate"/>
          </w:r>
          <w:r w:rsidR="002A089A">
            <w:rPr>
              <w:webHidden/>
            </w:rPr>
            <w:t>18</w:t>
          </w:r>
          <w:r w:rsidR="00EF517C">
            <w:rPr>
              <w:webHidden/>
            </w:rPr>
            <w:fldChar w:fldCharType="end"/>
          </w:r>
          <w:r>
            <w:fldChar w:fldCharType="end"/>
          </w:r>
        </w:p>
        <w:p w14:paraId="52957AB9" w14:textId="77777777" w:rsidR="00EF517C" w:rsidRDefault="00EC646F" w:rsidP="00807A71">
          <w:pPr>
            <w:pPrChange w:id="220" w:author="Stephen Richard" w:date="2014-03-30T09:08:00Z">
              <w:pPr>
                <w:pStyle w:val="TOC3"/>
                <w:tabs>
                  <w:tab w:val="left" w:pos="1440"/>
                </w:tabs>
              </w:pPr>
            </w:pPrChange>
          </w:pPr>
          <w:r>
            <w:fldChar w:fldCharType="begin"/>
          </w:r>
          <w:r>
            <w:instrText xml:space="preserve"> HYPERLINK \l "_Toc383599606" </w:instrText>
          </w:r>
          <w:r>
            <w:fldChar w:fldCharType="separate"/>
          </w:r>
          <w:r w:rsidR="00EF517C" w:rsidRPr="005515A7">
            <w:rPr>
              <w:rStyle w:val="Hyperlink"/>
            </w:rPr>
            <w:t>A.2.2</w:t>
          </w:r>
          <w:r w:rsidR="00EF517C">
            <w:tab/>
          </w:r>
          <w:r w:rsidR="00EF517C" w:rsidRPr="005515A7">
            <w:rPr>
              <w:rStyle w:val="Hyperlink"/>
            </w:rPr>
            <w:t xml:space="preserve">Configure </w:t>
          </w:r>
          <w:r w:rsidR="00EF517C">
            <w:rPr>
              <w:rStyle w:val="Hyperlink"/>
            </w:rPr>
            <w:t>your VM</w:t>
          </w:r>
          <w:r w:rsidR="00EF517C" w:rsidRPr="005515A7">
            <w:rPr>
              <w:rStyle w:val="Hyperlink"/>
            </w:rPr>
            <w:t xml:space="preserve"> to use CNTLM as its proxy (OPTIONAL)</w:t>
          </w:r>
          <w:r w:rsidR="00EF517C">
            <w:rPr>
              <w:webHidden/>
            </w:rPr>
            <w:tab/>
          </w:r>
          <w:r w:rsidR="00EF517C">
            <w:rPr>
              <w:webHidden/>
            </w:rPr>
            <w:fldChar w:fldCharType="begin"/>
          </w:r>
          <w:r w:rsidR="00EF517C">
            <w:rPr>
              <w:webHidden/>
            </w:rPr>
            <w:instrText xml:space="preserve"> PAGEREF _Toc383599606 \h </w:instrText>
          </w:r>
          <w:r w:rsidR="00EF517C">
            <w:rPr>
              <w:webHidden/>
            </w:rPr>
          </w:r>
          <w:r w:rsidR="00EF517C">
            <w:rPr>
              <w:webHidden/>
            </w:rPr>
            <w:fldChar w:fldCharType="separate"/>
          </w:r>
          <w:r w:rsidR="002A089A">
            <w:rPr>
              <w:webHidden/>
            </w:rPr>
            <w:t>19</w:t>
          </w:r>
          <w:r w:rsidR="00EF517C">
            <w:rPr>
              <w:webHidden/>
            </w:rPr>
            <w:fldChar w:fldCharType="end"/>
          </w:r>
          <w:r>
            <w:fldChar w:fldCharType="end"/>
          </w:r>
        </w:p>
        <w:p w14:paraId="4B91F5D5" w14:textId="77777777" w:rsidR="00EF517C" w:rsidRDefault="00EC646F" w:rsidP="00807A71">
          <w:pPr>
            <w:pPrChange w:id="221" w:author="Stephen Richard" w:date="2014-03-30T09:08:00Z">
              <w:pPr>
                <w:pStyle w:val="TOC3"/>
                <w:tabs>
                  <w:tab w:val="left" w:pos="1440"/>
                </w:tabs>
              </w:pPr>
            </w:pPrChange>
          </w:pPr>
          <w:r>
            <w:fldChar w:fldCharType="begin"/>
          </w:r>
          <w:r>
            <w:instrText xml:space="preserve"> HYPERLINK \l "_Toc383599607" </w:instrText>
          </w:r>
          <w:r>
            <w:fldChar w:fldCharType="separate"/>
          </w:r>
          <w:r w:rsidR="00EF517C" w:rsidRPr="005515A7">
            <w:rPr>
              <w:rStyle w:val="Hyperlink"/>
            </w:rPr>
            <w:t>A.2.3</w:t>
          </w:r>
          <w:r w:rsidR="00EF517C">
            <w:tab/>
          </w:r>
          <w:r w:rsidR="00EF517C" w:rsidRPr="005515A7">
            <w:rPr>
              <w:rStyle w:val="Hyperlink"/>
            </w:rPr>
            <w:t>What to do if cntlm and proxy continue to cause issues</w:t>
          </w:r>
          <w:r w:rsidR="00EF517C">
            <w:rPr>
              <w:webHidden/>
            </w:rPr>
            <w:tab/>
          </w:r>
          <w:r w:rsidR="00EF517C">
            <w:rPr>
              <w:webHidden/>
            </w:rPr>
            <w:fldChar w:fldCharType="begin"/>
          </w:r>
          <w:r w:rsidR="00EF517C">
            <w:rPr>
              <w:webHidden/>
            </w:rPr>
            <w:instrText xml:space="preserve"> PAGEREF _Toc383599607 \h </w:instrText>
          </w:r>
          <w:r w:rsidR="00EF517C">
            <w:rPr>
              <w:webHidden/>
            </w:rPr>
          </w:r>
          <w:r w:rsidR="00EF517C">
            <w:rPr>
              <w:webHidden/>
            </w:rPr>
            <w:fldChar w:fldCharType="separate"/>
          </w:r>
          <w:r w:rsidR="002A089A">
            <w:rPr>
              <w:webHidden/>
            </w:rPr>
            <w:t>20</w:t>
          </w:r>
          <w:r w:rsidR="00EF517C">
            <w:rPr>
              <w:webHidden/>
            </w:rPr>
            <w:fldChar w:fldCharType="end"/>
          </w:r>
          <w:r>
            <w:fldChar w:fldCharType="end"/>
          </w:r>
        </w:p>
        <w:p w14:paraId="3990C911" w14:textId="77777777" w:rsidR="00EF517C" w:rsidRDefault="00EC646F" w:rsidP="00807A71">
          <w:pPr>
            <w:rPr>
              <w:b/>
            </w:rPr>
            <w:pPrChange w:id="222" w:author="Stephen Richard" w:date="2014-03-30T09:08:00Z">
              <w:pPr>
                <w:pStyle w:val="TOC1"/>
                <w:tabs>
                  <w:tab w:val="left" w:pos="1987"/>
                </w:tabs>
              </w:pPr>
            </w:pPrChange>
          </w:pPr>
          <w:r>
            <w:fldChar w:fldCharType="begin"/>
          </w:r>
          <w:r>
            <w:instrText xml:space="preserve"> HYPERLINK \l "_Toc383599608" </w:instrText>
          </w:r>
          <w:r>
            <w:fldChar w:fldCharType="separate"/>
          </w:r>
          <w:r w:rsidR="00EF517C" w:rsidRPr="005515A7">
            <w:rPr>
              <w:rStyle w:val="Hyperlink"/>
            </w:rPr>
            <w:t>Appendix B</w:t>
          </w:r>
          <w:r w:rsidR="00EF517C">
            <w:rPr>
              <w:b/>
            </w:rPr>
            <w:tab/>
          </w:r>
          <w:r w:rsidR="00EF517C" w:rsidRPr="005515A7">
            <w:rPr>
              <w:rStyle w:val="Hyperlink"/>
            </w:rPr>
            <w:t>Architectural and Deployment Diagrams</w:t>
          </w:r>
          <w:r w:rsidR="00EF517C">
            <w:rPr>
              <w:webHidden/>
            </w:rPr>
            <w:tab/>
          </w:r>
          <w:r w:rsidR="00EF517C">
            <w:rPr>
              <w:webHidden/>
            </w:rPr>
            <w:fldChar w:fldCharType="begin"/>
          </w:r>
          <w:r w:rsidR="00EF517C">
            <w:rPr>
              <w:webHidden/>
            </w:rPr>
            <w:instrText xml:space="preserve"> PAGEREF _Toc383599608 \h </w:instrText>
          </w:r>
          <w:r w:rsidR="00EF517C">
            <w:rPr>
              <w:webHidden/>
            </w:rPr>
          </w:r>
          <w:r w:rsidR="00EF517C">
            <w:rPr>
              <w:webHidden/>
            </w:rPr>
            <w:fldChar w:fldCharType="separate"/>
          </w:r>
          <w:r w:rsidR="002A089A">
            <w:rPr>
              <w:webHidden/>
            </w:rPr>
            <w:t>21</w:t>
          </w:r>
          <w:r w:rsidR="00EF517C">
            <w:rPr>
              <w:webHidden/>
            </w:rPr>
            <w:fldChar w:fldCharType="end"/>
          </w:r>
          <w:r>
            <w:fldChar w:fldCharType="end"/>
          </w:r>
        </w:p>
        <w:p w14:paraId="027E5F1B" w14:textId="77777777" w:rsidR="00EF517C" w:rsidRDefault="00EC646F" w:rsidP="00807A71">
          <w:pPr>
            <w:rPr>
              <w:b/>
            </w:rPr>
            <w:pPrChange w:id="223" w:author="Stephen Richard" w:date="2014-03-30T09:08:00Z">
              <w:pPr>
                <w:pStyle w:val="TOC2"/>
              </w:pPr>
            </w:pPrChange>
          </w:pPr>
          <w:r>
            <w:fldChar w:fldCharType="begin"/>
          </w:r>
          <w:r>
            <w:instrText xml:space="preserve"> HYPERLINK \l "_Toc383599611" </w:instrText>
          </w:r>
          <w:r>
            <w:fldChar w:fldCharType="separate"/>
          </w:r>
          <w:r w:rsidR="00EF517C" w:rsidRPr="005515A7">
            <w:rPr>
              <w:rStyle w:val="Hyperlink"/>
            </w:rPr>
            <w:t>B.1</w:t>
          </w:r>
          <w:r w:rsidR="00EF517C">
            <w:rPr>
              <w:b/>
            </w:rPr>
            <w:tab/>
          </w:r>
          <w:r w:rsidR="00EF517C" w:rsidRPr="005515A7">
            <w:rPr>
              <w:rStyle w:val="Hyperlink"/>
            </w:rPr>
            <w:t>What is CKAN?</w:t>
          </w:r>
          <w:r w:rsidR="00EF517C">
            <w:rPr>
              <w:webHidden/>
            </w:rPr>
            <w:tab/>
          </w:r>
          <w:r w:rsidR="00EF517C">
            <w:rPr>
              <w:webHidden/>
            </w:rPr>
            <w:fldChar w:fldCharType="begin"/>
          </w:r>
          <w:r w:rsidR="00EF517C">
            <w:rPr>
              <w:webHidden/>
            </w:rPr>
            <w:instrText xml:space="preserve"> PAGEREF _Toc383599611 \h </w:instrText>
          </w:r>
          <w:r w:rsidR="00EF517C">
            <w:rPr>
              <w:webHidden/>
            </w:rPr>
          </w:r>
          <w:r w:rsidR="00EF517C">
            <w:rPr>
              <w:webHidden/>
            </w:rPr>
            <w:fldChar w:fldCharType="separate"/>
          </w:r>
          <w:r w:rsidR="002A089A">
            <w:rPr>
              <w:webHidden/>
            </w:rPr>
            <w:t>21</w:t>
          </w:r>
          <w:r w:rsidR="00EF517C">
            <w:rPr>
              <w:webHidden/>
            </w:rPr>
            <w:fldChar w:fldCharType="end"/>
          </w:r>
          <w:r>
            <w:fldChar w:fldCharType="end"/>
          </w:r>
        </w:p>
        <w:p w14:paraId="45133EB0" w14:textId="77777777" w:rsidR="00EF517C" w:rsidRDefault="00EC646F" w:rsidP="00807A71">
          <w:pPr>
            <w:rPr>
              <w:b/>
            </w:rPr>
            <w:pPrChange w:id="224" w:author="Stephen Richard" w:date="2014-03-30T09:08:00Z">
              <w:pPr>
                <w:pStyle w:val="TOC2"/>
              </w:pPr>
            </w:pPrChange>
          </w:pPr>
          <w:r>
            <w:fldChar w:fldCharType="begin"/>
          </w:r>
          <w:r>
            <w:instrText xml:space="preserve"> HYPERLINK \l "_Toc383599612" </w:instrText>
          </w:r>
          <w:r>
            <w:fldChar w:fldCharType="separate"/>
          </w:r>
          <w:r w:rsidR="00EF517C" w:rsidRPr="005515A7">
            <w:rPr>
              <w:rStyle w:val="Hyperlink"/>
            </w:rPr>
            <w:t>B.2</w:t>
          </w:r>
          <w:r w:rsidR="00EF517C">
            <w:rPr>
              <w:b/>
            </w:rPr>
            <w:tab/>
          </w:r>
          <w:r w:rsidR="00EF517C" w:rsidRPr="005515A7">
            <w:rPr>
              <w:rStyle w:val="Hyperlink"/>
            </w:rPr>
            <w:t>Domain Model</w:t>
          </w:r>
          <w:r w:rsidR="00EF517C">
            <w:rPr>
              <w:webHidden/>
            </w:rPr>
            <w:tab/>
          </w:r>
          <w:r w:rsidR="00EF517C">
            <w:rPr>
              <w:webHidden/>
            </w:rPr>
            <w:fldChar w:fldCharType="begin"/>
          </w:r>
          <w:r w:rsidR="00EF517C">
            <w:rPr>
              <w:webHidden/>
            </w:rPr>
            <w:instrText xml:space="preserve"> PAGEREF _Toc383599612 \h </w:instrText>
          </w:r>
          <w:r w:rsidR="00EF517C">
            <w:rPr>
              <w:webHidden/>
            </w:rPr>
          </w:r>
          <w:r w:rsidR="00EF517C">
            <w:rPr>
              <w:webHidden/>
            </w:rPr>
            <w:fldChar w:fldCharType="separate"/>
          </w:r>
          <w:r w:rsidR="002A089A">
            <w:rPr>
              <w:webHidden/>
            </w:rPr>
            <w:t>22</w:t>
          </w:r>
          <w:r w:rsidR="00EF517C">
            <w:rPr>
              <w:webHidden/>
            </w:rPr>
            <w:fldChar w:fldCharType="end"/>
          </w:r>
          <w:r>
            <w:fldChar w:fldCharType="end"/>
          </w:r>
        </w:p>
        <w:p w14:paraId="0E58C268" w14:textId="77777777" w:rsidR="00EF517C" w:rsidRDefault="00EC646F" w:rsidP="00807A71">
          <w:pPr>
            <w:rPr>
              <w:b/>
            </w:rPr>
            <w:pPrChange w:id="225" w:author="Stephen Richard" w:date="2014-03-30T09:08:00Z">
              <w:pPr>
                <w:pStyle w:val="TOC2"/>
              </w:pPr>
            </w:pPrChange>
          </w:pPr>
          <w:r>
            <w:fldChar w:fldCharType="begin"/>
          </w:r>
          <w:r>
            <w:instrText xml:space="preserve"> HYPERLINK \l "_Toc383599613" </w:instrText>
          </w:r>
          <w:r>
            <w:fldChar w:fldCharType="separate"/>
          </w:r>
          <w:r w:rsidR="00EF517C" w:rsidRPr="005515A7">
            <w:rPr>
              <w:rStyle w:val="Hyperlink"/>
            </w:rPr>
            <w:t>B.3</w:t>
          </w:r>
          <w:r w:rsidR="00EF517C">
            <w:rPr>
              <w:b/>
            </w:rPr>
            <w:tab/>
          </w:r>
          <w:r w:rsidR="00EF517C" w:rsidRPr="005515A7">
            <w:rPr>
              <w:rStyle w:val="Hyperlink"/>
            </w:rPr>
            <w:t>Additional Notes on CKAN in Production Mode</w:t>
          </w:r>
          <w:r w:rsidR="00EF517C">
            <w:rPr>
              <w:webHidden/>
            </w:rPr>
            <w:tab/>
          </w:r>
          <w:r w:rsidR="00EF517C">
            <w:rPr>
              <w:webHidden/>
            </w:rPr>
            <w:fldChar w:fldCharType="begin"/>
          </w:r>
          <w:r w:rsidR="00EF517C">
            <w:rPr>
              <w:webHidden/>
            </w:rPr>
            <w:instrText xml:space="preserve"> PAGEREF _Toc383599613 \h </w:instrText>
          </w:r>
          <w:r w:rsidR="00EF517C">
            <w:rPr>
              <w:webHidden/>
            </w:rPr>
          </w:r>
          <w:r w:rsidR="00EF517C">
            <w:rPr>
              <w:webHidden/>
            </w:rPr>
            <w:fldChar w:fldCharType="separate"/>
          </w:r>
          <w:r w:rsidR="002A089A">
            <w:rPr>
              <w:webHidden/>
            </w:rPr>
            <w:t>23</w:t>
          </w:r>
          <w:r w:rsidR="00EF517C">
            <w:rPr>
              <w:webHidden/>
            </w:rPr>
            <w:fldChar w:fldCharType="end"/>
          </w:r>
          <w:r>
            <w:fldChar w:fldCharType="end"/>
          </w:r>
        </w:p>
        <w:p w14:paraId="7E26B970" w14:textId="77777777" w:rsidR="00B02B6A" w:rsidRPr="005E68DF" w:rsidRDefault="00B02B6A" w:rsidP="00807A71">
          <w:pPr>
            <w:pPrChange w:id="226" w:author="Stephen Richard" w:date="2014-03-30T09:08:00Z">
              <w:pPr>
                <w:spacing w:after="0" w:line="240" w:lineRule="auto"/>
              </w:pPr>
            </w:pPrChange>
          </w:pPr>
          <w:r w:rsidRPr="006147EF">
            <w:rPr>
              <w:rFonts w:cstheme="minorHAnsi"/>
              <w:bCs/>
              <w:noProof/>
            </w:rPr>
            <w:fldChar w:fldCharType="end"/>
          </w:r>
        </w:p>
      </w:sdtContent>
    </w:sdt>
    <w:p w14:paraId="2EA4FD97" w14:textId="77777777" w:rsidR="009E249B" w:rsidRPr="00962782" w:rsidRDefault="009E249B" w:rsidP="00807A71">
      <w:pPr>
        <w:pStyle w:val="StyleAfter5ptKernat11ptLinespacingsingle"/>
        <w:rPr>
          <w:noProof/>
        </w:rPr>
        <w:pPrChange w:id="227" w:author="Stephen Richard" w:date="2014-03-30T09:09:00Z">
          <w:pPr>
            <w:spacing w:after="100" w:line="240" w:lineRule="auto"/>
          </w:pPr>
        </w:pPrChange>
      </w:pPr>
    </w:p>
    <w:p w14:paraId="0AA16619" w14:textId="77777777" w:rsidR="003F70E9" w:rsidRPr="00807A71" w:rsidRDefault="003F70E9" w:rsidP="00807A71">
      <w:pPr>
        <w:pStyle w:val="Heading1frontmatteronly"/>
        <w:rPr>
          <w:rPrChange w:id="228" w:author="Stephen Richard" w:date="2014-03-30T09:10:00Z">
            <w:rPr>
              <w:rFonts w:asciiTheme="minorHAnsi" w:hAnsiTheme="minorHAnsi"/>
              <w:b w:val="0"/>
              <w:noProof/>
              <w:kern w:val="22"/>
              <w:sz w:val="22"/>
            </w:rPr>
          </w:rPrChange>
        </w:rPr>
        <w:pPrChange w:id="229" w:author="Stephen Richard" w:date="2014-03-30T09:10:00Z">
          <w:pPr>
            <w:pStyle w:val="Heading1frontmatteronly"/>
            <w:spacing w:after="100" w:line="240" w:lineRule="auto"/>
          </w:pPr>
        </w:pPrChange>
      </w:pPr>
    </w:p>
    <w:p w14:paraId="6CD67132" w14:textId="77777777" w:rsidR="00CD572F" w:rsidRPr="00807A71" w:rsidRDefault="00CD572F" w:rsidP="00807A71">
      <w:pPr>
        <w:pStyle w:val="Heading1frontmatteronly"/>
        <w:rPr>
          <w:rPrChange w:id="230" w:author="Stephen Richard" w:date="2014-03-30T09:10:00Z">
            <w:rPr>
              <w:rFonts w:asciiTheme="minorHAnsi" w:hAnsiTheme="minorHAnsi"/>
              <w:b w:val="0"/>
              <w:noProof/>
              <w:kern w:val="22"/>
              <w:sz w:val="22"/>
            </w:rPr>
          </w:rPrChange>
        </w:rPr>
        <w:sectPr w:rsidR="00CD572F" w:rsidRPr="00807A71"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Change w:id="231" w:author="Stephen Richard" w:date="2014-03-30T09:10:00Z">
          <w:pPr>
            <w:pStyle w:val="Heading1frontmatteronly"/>
            <w:spacing w:after="100" w:line="240" w:lineRule="auto"/>
          </w:pPr>
        </w:pPrChange>
      </w:pPr>
    </w:p>
    <w:p w14:paraId="79C17A21" w14:textId="77777777" w:rsidR="009E249B" w:rsidRPr="00807A71" w:rsidRDefault="009E249B" w:rsidP="00807A71">
      <w:pPr>
        <w:pStyle w:val="Heading1frontmatteronly"/>
        <w:rPr>
          <w:rPrChange w:id="232" w:author="Stephen Richard" w:date="2014-03-30T09:10:00Z">
            <w:rPr>
              <w:rFonts w:asciiTheme="minorHAnsi" w:hAnsiTheme="minorHAnsi"/>
              <w:noProof/>
            </w:rPr>
          </w:rPrChange>
        </w:rPr>
        <w:pPrChange w:id="233" w:author="Stephen Richard" w:date="2014-03-30T09:10:00Z">
          <w:pPr>
            <w:pStyle w:val="Heading1frontmatteronly"/>
            <w:spacing w:after="100" w:line="240" w:lineRule="auto"/>
          </w:pPr>
        </w:pPrChange>
      </w:pPr>
      <w:r w:rsidRPr="00807A71">
        <w:rPr>
          <w:rPrChange w:id="234" w:author="Stephen Richard" w:date="2014-03-30T09:10:00Z">
            <w:rPr>
              <w:rFonts w:asciiTheme="minorHAnsi" w:hAnsiTheme="minorHAnsi"/>
              <w:noProof/>
            </w:rPr>
          </w:rPrChange>
        </w:rPr>
        <w:lastRenderedPageBreak/>
        <w:t>List of Figures</w:t>
      </w:r>
    </w:p>
    <w:p w14:paraId="0E7744A5" w14:textId="77777777" w:rsidR="00FB3594" w:rsidRPr="00FB3594" w:rsidRDefault="00FD55BF" w:rsidP="00807A71">
      <w:pPr>
        <w:pStyle w:val="StyleAfter5ptKernat11ptLinespacingsingle"/>
        <w:rPr>
          <w:rStyle w:val="Hyperlink"/>
          <w:noProof/>
          <w:color w:val="auto"/>
          <w:u w:val="none"/>
        </w:rPr>
        <w:pPrChange w:id="235" w:author="Stephen Richard" w:date="2014-03-30T09:09:00Z">
          <w:pPr>
            <w:pStyle w:val="TableofFigures"/>
          </w:pPr>
        </w:pPrChange>
      </w:pPr>
      <w:r w:rsidRPr="00415183">
        <w:rPr>
          <w:noProof/>
        </w:rPr>
        <w:fldChar w:fldCharType="begin"/>
      </w:r>
      <w:r w:rsidR="009E249B" w:rsidRPr="00415183">
        <w:rPr>
          <w:noProof/>
        </w:rPr>
        <w:instrText xml:space="preserve"> TOC \h \z \c "Figure" </w:instrText>
      </w:r>
      <w:r w:rsidRPr="00415183">
        <w:rPr>
          <w:noProof/>
        </w:rPr>
        <w:fldChar w:fldCharType="separate"/>
      </w:r>
      <w:r w:rsidR="00FB3594" w:rsidRPr="00FB3594">
        <w:rPr>
          <w:rStyle w:val="Hyperlink"/>
          <w:noProof/>
          <w:color w:val="auto"/>
          <w:u w:val="none"/>
        </w:rPr>
        <w:t>Figure 1: NGDS Software Stack in Production Mode</w:t>
      </w:r>
      <w:r w:rsidR="00FB3594" w:rsidRPr="00FB3594">
        <w:rPr>
          <w:rStyle w:val="Hyperlink"/>
          <w:noProof/>
          <w:color w:val="auto"/>
          <w:u w:val="none"/>
        </w:rPr>
        <w:tab/>
        <w:t>4</w:t>
      </w:r>
    </w:p>
    <w:p w14:paraId="10911CC6" w14:textId="77777777" w:rsidR="00FB3594" w:rsidRPr="00FB3594" w:rsidRDefault="00FB3594" w:rsidP="00807A71">
      <w:pPr>
        <w:pStyle w:val="StyleAfter5ptKernat11ptLinespacingsingle"/>
        <w:rPr>
          <w:rStyle w:val="Hyperlink"/>
          <w:noProof/>
          <w:color w:val="auto"/>
          <w:u w:val="none"/>
        </w:rPr>
        <w:pPrChange w:id="236" w:author="Stephen Richard" w:date="2014-03-30T09:09:00Z">
          <w:pPr>
            <w:pStyle w:val="TableofFigures"/>
          </w:pPr>
        </w:pPrChange>
      </w:pPr>
      <w:r w:rsidRPr="00FB3594">
        <w:rPr>
          <w:rStyle w:val="Hyperlink"/>
          <w:noProof/>
          <w:color w:val="auto"/>
          <w:u w:val="none"/>
        </w:rPr>
        <w:t>Figure 2: Creat</w:t>
      </w:r>
      <w:r w:rsidR="00847337">
        <w:rPr>
          <w:rStyle w:val="Hyperlink"/>
          <w:noProof/>
          <w:color w:val="auto"/>
          <w:u w:val="none"/>
        </w:rPr>
        <w:t>e a new Linux virtual machine</w:t>
      </w:r>
      <w:r w:rsidR="00847337">
        <w:rPr>
          <w:rStyle w:val="Hyperlink"/>
          <w:noProof/>
          <w:color w:val="auto"/>
          <w:u w:val="none"/>
        </w:rPr>
        <w:tab/>
        <w:t>12</w:t>
      </w:r>
    </w:p>
    <w:p w14:paraId="2A099F90" w14:textId="77777777" w:rsidR="00FB3594" w:rsidRPr="00FB3594" w:rsidRDefault="00FB3594" w:rsidP="00807A71">
      <w:pPr>
        <w:pStyle w:val="StyleAfter5ptKernat11ptLinespacingsingle"/>
        <w:rPr>
          <w:rStyle w:val="Hyperlink"/>
          <w:noProof/>
          <w:color w:val="auto"/>
          <w:u w:val="none"/>
        </w:rPr>
        <w:pPrChange w:id="237" w:author="Stephen Richard" w:date="2014-03-30T09:09:00Z">
          <w:pPr>
            <w:pStyle w:val="TableofFigures"/>
          </w:pPr>
        </w:pPrChange>
      </w:pPr>
      <w:r w:rsidRPr="00FB3594">
        <w:rPr>
          <w:rStyle w:val="Hyperlink"/>
          <w:noProof/>
          <w:color w:val="auto"/>
          <w:u w:val="none"/>
        </w:rPr>
        <w:t xml:space="preserve">Figure </w:t>
      </w:r>
      <w:r w:rsidR="00847337">
        <w:rPr>
          <w:rStyle w:val="Hyperlink"/>
          <w:noProof/>
          <w:color w:val="auto"/>
          <w:u w:val="none"/>
        </w:rPr>
        <w:t>3: Create a virtual hard disk</w:t>
      </w:r>
      <w:r w:rsidR="00847337">
        <w:rPr>
          <w:rStyle w:val="Hyperlink"/>
          <w:noProof/>
          <w:color w:val="auto"/>
          <w:u w:val="none"/>
        </w:rPr>
        <w:tab/>
        <w:t>13</w:t>
      </w:r>
    </w:p>
    <w:p w14:paraId="4E3B23AA" w14:textId="77777777" w:rsidR="00FB3594" w:rsidRPr="00FB3594" w:rsidRDefault="00FB3594" w:rsidP="00807A71">
      <w:pPr>
        <w:pStyle w:val="StyleAfter5ptKernat11ptLinespacingsingle"/>
        <w:rPr>
          <w:rStyle w:val="Hyperlink"/>
          <w:noProof/>
          <w:color w:val="auto"/>
          <w:u w:val="none"/>
        </w:rPr>
        <w:pPrChange w:id="238" w:author="Stephen Richard" w:date="2014-03-30T09:09:00Z">
          <w:pPr>
            <w:pStyle w:val="TableofFigures"/>
          </w:pPr>
        </w:pPrChange>
      </w:pPr>
      <w:r w:rsidRPr="00FB3594">
        <w:rPr>
          <w:rStyle w:val="Hyperlink"/>
          <w:noProof/>
          <w:color w:val="auto"/>
          <w:u w:val="none"/>
        </w:rPr>
        <w:t>Fig</w:t>
      </w:r>
      <w:r w:rsidR="00847337">
        <w:rPr>
          <w:rStyle w:val="Hyperlink"/>
          <w:noProof/>
          <w:color w:val="auto"/>
          <w:u w:val="none"/>
        </w:rPr>
        <w:t>ure 4: Specify the image type</w:t>
      </w:r>
      <w:r w:rsidR="00847337">
        <w:rPr>
          <w:rStyle w:val="Hyperlink"/>
          <w:noProof/>
          <w:color w:val="auto"/>
          <w:u w:val="none"/>
        </w:rPr>
        <w:tab/>
        <w:t>13</w:t>
      </w:r>
    </w:p>
    <w:p w14:paraId="4DD40E1E" w14:textId="77777777" w:rsidR="00FB3594" w:rsidRPr="00FB3594" w:rsidRDefault="00FB3594" w:rsidP="00807A71">
      <w:pPr>
        <w:pStyle w:val="StyleAfter5ptKernat11ptLinespacingsingle"/>
        <w:rPr>
          <w:rStyle w:val="Hyperlink"/>
          <w:noProof/>
          <w:color w:val="auto"/>
          <w:u w:val="none"/>
        </w:rPr>
        <w:pPrChange w:id="239" w:author="Stephen Richard" w:date="2014-03-30T09:09:00Z">
          <w:pPr>
            <w:pStyle w:val="TableofFigures"/>
          </w:pPr>
        </w:pPrChange>
      </w:pPr>
      <w:r w:rsidRPr="00FB3594">
        <w:rPr>
          <w:rStyle w:val="Hyperlink"/>
          <w:noProof/>
          <w:color w:val="auto"/>
          <w:u w:val="none"/>
        </w:rPr>
        <w:t xml:space="preserve">Figure </w:t>
      </w:r>
      <w:r w:rsidR="00847337">
        <w:rPr>
          <w:rStyle w:val="Hyperlink"/>
          <w:noProof/>
          <w:color w:val="auto"/>
          <w:u w:val="none"/>
        </w:rPr>
        <w:t>5: Specify storage allocation</w:t>
      </w:r>
      <w:r w:rsidR="00847337">
        <w:rPr>
          <w:rStyle w:val="Hyperlink"/>
          <w:noProof/>
          <w:color w:val="auto"/>
          <w:u w:val="none"/>
        </w:rPr>
        <w:tab/>
        <w:t>14</w:t>
      </w:r>
    </w:p>
    <w:p w14:paraId="5B2E7B2D" w14:textId="77777777" w:rsidR="00FB3594" w:rsidRPr="00FB3594" w:rsidRDefault="00FB3594" w:rsidP="00807A71">
      <w:pPr>
        <w:pStyle w:val="StyleAfter5ptKernat11ptLinespacingsingle"/>
        <w:rPr>
          <w:rStyle w:val="Hyperlink"/>
          <w:noProof/>
          <w:color w:val="auto"/>
          <w:u w:val="none"/>
        </w:rPr>
        <w:pPrChange w:id="240" w:author="Stephen Richard" w:date="2014-03-30T09:09:00Z">
          <w:pPr>
            <w:pStyle w:val="TableofFigures"/>
          </w:pPr>
        </w:pPrChange>
      </w:pPr>
      <w:r w:rsidRPr="00FB3594">
        <w:rPr>
          <w:rStyle w:val="Hyperlink"/>
          <w:noProof/>
          <w:color w:val="auto"/>
          <w:u w:val="none"/>
        </w:rPr>
        <w:t>Figure 6:</w:t>
      </w:r>
      <w:r w:rsidR="00847337">
        <w:rPr>
          <w:rStyle w:val="Hyperlink"/>
          <w:noProof/>
          <w:color w:val="auto"/>
          <w:u w:val="none"/>
        </w:rPr>
        <w:t xml:space="preserve"> Configure virtual hard drive</w:t>
      </w:r>
      <w:r w:rsidR="00847337">
        <w:rPr>
          <w:rStyle w:val="Hyperlink"/>
          <w:noProof/>
          <w:color w:val="auto"/>
          <w:u w:val="none"/>
        </w:rPr>
        <w:tab/>
        <w:t>14</w:t>
      </w:r>
    </w:p>
    <w:p w14:paraId="213844DE" w14:textId="77777777" w:rsidR="00FB3594" w:rsidRPr="00FB3594" w:rsidRDefault="00FB3594" w:rsidP="00807A71">
      <w:pPr>
        <w:pStyle w:val="StyleAfter5ptKernat11ptLinespacingsingle"/>
        <w:rPr>
          <w:rStyle w:val="Hyperlink"/>
          <w:noProof/>
          <w:color w:val="auto"/>
          <w:u w:val="none"/>
        </w:rPr>
        <w:pPrChange w:id="241" w:author="Stephen Richard" w:date="2014-03-30T09:09:00Z">
          <w:pPr>
            <w:pStyle w:val="TableofFigures"/>
          </w:pPr>
        </w:pPrChange>
      </w:pPr>
      <w:r w:rsidRPr="00FB3594">
        <w:rPr>
          <w:rStyle w:val="Hyperlink"/>
          <w:noProof/>
          <w:color w:val="auto"/>
          <w:u w:val="none"/>
        </w:rPr>
        <w:t xml:space="preserve">Figure 7: Configuring a </w:t>
      </w:r>
      <w:r w:rsidR="00847337">
        <w:rPr>
          <w:rStyle w:val="Hyperlink"/>
          <w:noProof/>
          <w:color w:val="auto"/>
          <w:u w:val="none"/>
        </w:rPr>
        <w:t>virtual machine in VirtualBox</w:t>
      </w:r>
      <w:r w:rsidR="00847337">
        <w:rPr>
          <w:rStyle w:val="Hyperlink"/>
          <w:noProof/>
          <w:color w:val="auto"/>
          <w:u w:val="none"/>
        </w:rPr>
        <w:tab/>
        <w:t>15</w:t>
      </w:r>
    </w:p>
    <w:p w14:paraId="06B6B21F" w14:textId="77777777" w:rsidR="00FB3594" w:rsidRPr="00FB3594" w:rsidRDefault="00FB3594" w:rsidP="00807A71">
      <w:pPr>
        <w:pStyle w:val="StyleAfter5ptKernat11ptLinespacingsingle"/>
        <w:rPr>
          <w:rStyle w:val="Hyperlink"/>
          <w:noProof/>
          <w:color w:val="auto"/>
          <w:u w:val="none"/>
        </w:rPr>
        <w:pPrChange w:id="242" w:author="Stephen Richard" w:date="2014-03-30T09:09:00Z">
          <w:pPr>
            <w:pStyle w:val="TableofFigures"/>
          </w:pPr>
        </w:pPrChange>
      </w:pPr>
      <w:r w:rsidRPr="00FB3594">
        <w:rPr>
          <w:rStyle w:val="Hyperlink"/>
          <w:noProof/>
          <w:color w:val="auto"/>
          <w:u w:val="none"/>
        </w:rPr>
        <w:t xml:space="preserve">Figure 8: </w:t>
      </w:r>
      <w:r w:rsidR="00847337">
        <w:rPr>
          <w:rStyle w:val="Hyperlink"/>
          <w:noProof/>
          <w:color w:val="auto"/>
          <w:u w:val="none"/>
        </w:rPr>
        <w:t>Enabling the shared clipboard</w:t>
      </w:r>
      <w:r w:rsidR="00847337">
        <w:rPr>
          <w:rStyle w:val="Hyperlink"/>
          <w:noProof/>
          <w:color w:val="auto"/>
          <w:u w:val="none"/>
        </w:rPr>
        <w:tab/>
        <w:t>16</w:t>
      </w:r>
    </w:p>
    <w:p w14:paraId="29DC0EF4" w14:textId="77777777" w:rsidR="00FB3594" w:rsidRPr="00FB3594" w:rsidRDefault="00FB3594" w:rsidP="00807A71">
      <w:pPr>
        <w:pStyle w:val="StyleAfter5ptKernat11ptLinespacingsingle"/>
        <w:rPr>
          <w:rStyle w:val="Hyperlink"/>
          <w:noProof/>
          <w:color w:val="auto"/>
          <w:u w:val="none"/>
        </w:rPr>
        <w:pPrChange w:id="243" w:author="Stephen Richard" w:date="2014-03-30T09:09:00Z">
          <w:pPr>
            <w:pStyle w:val="TableofFigures"/>
          </w:pPr>
        </w:pPrChange>
      </w:pPr>
      <w:r w:rsidRPr="00FB3594">
        <w:rPr>
          <w:rStyle w:val="Hyperlink"/>
          <w:noProof/>
          <w:color w:val="auto"/>
          <w:u w:val="none"/>
        </w:rPr>
        <w:t>Figure 9: Mounting t</w:t>
      </w:r>
      <w:r w:rsidR="00847337">
        <w:rPr>
          <w:rStyle w:val="Hyperlink"/>
          <w:noProof/>
          <w:color w:val="auto"/>
          <w:u w:val="none"/>
        </w:rPr>
        <w:t>he Ubuntu ISO image in the VM</w:t>
      </w:r>
      <w:r w:rsidR="00847337">
        <w:rPr>
          <w:rStyle w:val="Hyperlink"/>
          <w:noProof/>
          <w:color w:val="auto"/>
          <w:u w:val="none"/>
        </w:rPr>
        <w:tab/>
        <w:t>17</w:t>
      </w:r>
    </w:p>
    <w:p w14:paraId="7A366940" w14:textId="77777777" w:rsidR="00FB3594" w:rsidRPr="00FB3594" w:rsidRDefault="00FB3594" w:rsidP="00807A71">
      <w:pPr>
        <w:pStyle w:val="StyleAfter5ptKernat11ptLinespacingsingle"/>
        <w:rPr>
          <w:rStyle w:val="Hyperlink"/>
          <w:noProof/>
          <w:color w:val="auto"/>
          <w:u w:val="none"/>
        </w:rPr>
        <w:pPrChange w:id="244" w:author="Stephen Richard" w:date="2014-03-30T09:09:00Z">
          <w:pPr>
            <w:pStyle w:val="TableofFigures"/>
          </w:pPr>
        </w:pPrChange>
      </w:pPr>
      <w:r w:rsidRPr="00FB3594">
        <w:rPr>
          <w:rStyle w:val="Hyperlink"/>
          <w:noProof/>
          <w:color w:val="auto"/>
          <w:u w:val="none"/>
        </w:rPr>
        <w:t>Figure 10: The Ubuntu Linux installation screen</w:t>
      </w:r>
      <w:r w:rsidRPr="00FB3594">
        <w:rPr>
          <w:rStyle w:val="Hyperlink"/>
          <w:noProof/>
          <w:color w:val="auto"/>
          <w:u w:val="none"/>
        </w:rPr>
        <w:tab/>
        <w:t>1</w:t>
      </w:r>
      <w:r w:rsidR="00847337">
        <w:rPr>
          <w:rStyle w:val="Hyperlink"/>
          <w:noProof/>
          <w:color w:val="auto"/>
          <w:u w:val="none"/>
        </w:rPr>
        <w:t>8</w:t>
      </w:r>
    </w:p>
    <w:p w14:paraId="1470A873" w14:textId="77777777" w:rsidR="00FB3594" w:rsidRPr="00FB3594" w:rsidRDefault="00FB3594" w:rsidP="00807A71">
      <w:pPr>
        <w:pStyle w:val="StyleAfter5ptKernat11ptLinespacingsingle"/>
        <w:rPr>
          <w:rStyle w:val="Hyperlink"/>
          <w:noProof/>
          <w:color w:val="auto"/>
          <w:u w:val="none"/>
        </w:rPr>
        <w:pPrChange w:id="245" w:author="Stephen Richard" w:date="2014-03-30T09:09:00Z">
          <w:pPr>
            <w:pStyle w:val="TableofFigures"/>
          </w:pPr>
        </w:pPrChange>
      </w:pPr>
      <w:r w:rsidRPr="00FB3594">
        <w:rPr>
          <w:rStyle w:val="Hyperlink"/>
          <w:noProof/>
          <w:color w:val="auto"/>
          <w:u w:val="none"/>
        </w:rPr>
        <w:t>Figure 1</w:t>
      </w:r>
      <w:r w:rsidR="00430389">
        <w:rPr>
          <w:rStyle w:val="Hyperlink"/>
          <w:noProof/>
          <w:color w:val="auto"/>
          <w:u w:val="none"/>
        </w:rPr>
        <w:t>1</w:t>
      </w:r>
      <w:r w:rsidRPr="00FB3594">
        <w:rPr>
          <w:rStyle w:val="Hyperlink"/>
          <w:noProof/>
          <w:color w:val="auto"/>
          <w:u w:val="none"/>
        </w:rPr>
        <w:t>: Config</w:t>
      </w:r>
      <w:r w:rsidR="00847337">
        <w:rPr>
          <w:rStyle w:val="Hyperlink"/>
          <w:noProof/>
          <w:color w:val="auto"/>
          <w:u w:val="none"/>
        </w:rPr>
        <w:t>uring a proxy in Ubuntu Linux</w:t>
      </w:r>
      <w:r w:rsidR="00847337">
        <w:rPr>
          <w:rStyle w:val="Hyperlink"/>
          <w:noProof/>
          <w:color w:val="auto"/>
          <w:u w:val="none"/>
        </w:rPr>
        <w:tab/>
        <w:t>20</w:t>
      </w:r>
    </w:p>
    <w:p w14:paraId="40FB0258" w14:textId="77777777" w:rsidR="00FB3594" w:rsidRPr="00FB3594" w:rsidRDefault="00430389" w:rsidP="00807A71">
      <w:pPr>
        <w:pStyle w:val="StyleAfter5ptKernat11ptLinespacingsingle"/>
        <w:rPr>
          <w:rStyle w:val="Hyperlink"/>
          <w:noProof/>
          <w:color w:val="auto"/>
          <w:u w:val="none"/>
        </w:rPr>
        <w:pPrChange w:id="246" w:author="Stephen Richard" w:date="2014-03-30T09:09:00Z">
          <w:pPr>
            <w:pStyle w:val="TableofFigures"/>
          </w:pPr>
        </w:pPrChange>
      </w:pPr>
      <w:r>
        <w:rPr>
          <w:rStyle w:val="Hyperlink"/>
          <w:noProof/>
          <w:color w:val="auto"/>
          <w:u w:val="none"/>
        </w:rPr>
        <w:t>Figure 12: A diagram of NGDS</w:t>
      </w:r>
      <w:r>
        <w:rPr>
          <w:rStyle w:val="Hyperlink"/>
          <w:noProof/>
          <w:color w:val="auto"/>
          <w:u w:val="none"/>
        </w:rPr>
        <w:tab/>
        <w:t>2</w:t>
      </w:r>
      <w:r w:rsidR="00847337">
        <w:rPr>
          <w:rStyle w:val="Hyperlink"/>
          <w:noProof/>
          <w:color w:val="auto"/>
          <w:u w:val="none"/>
        </w:rPr>
        <w:t>2</w:t>
      </w:r>
    </w:p>
    <w:p w14:paraId="7895B724" w14:textId="77777777" w:rsidR="00FB3594" w:rsidRPr="00FB3594" w:rsidRDefault="00430389" w:rsidP="00807A71">
      <w:pPr>
        <w:pStyle w:val="StyleAfter5ptKernat11ptLinespacingsingle"/>
        <w:rPr>
          <w:rStyle w:val="Hyperlink"/>
          <w:noProof/>
          <w:color w:val="auto"/>
          <w:u w:val="none"/>
        </w:rPr>
        <w:pPrChange w:id="247" w:author="Stephen Richard" w:date="2014-03-30T09:09:00Z">
          <w:pPr>
            <w:pStyle w:val="TableofFigures"/>
          </w:pPr>
        </w:pPrChange>
      </w:pPr>
      <w:r>
        <w:rPr>
          <w:rStyle w:val="Hyperlink"/>
          <w:noProof/>
          <w:color w:val="auto"/>
          <w:u w:val="none"/>
        </w:rPr>
        <w:t>Figure 13: NGDS High-level Components</w:t>
      </w:r>
      <w:r>
        <w:rPr>
          <w:rStyle w:val="Hyperlink"/>
          <w:noProof/>
          <w:color w:val="auto"/>
          <w:u w:val="none"/>
        </w:rPr>
        <w:tab/>
        <w:t>2</w:t>
      </w:r>
      <w:r w:rsidR="00847337">
        <w:rPr>
          <w:rStyle w:val="Hyperlink"/>
          <w:noProof/>
          <w:color w:val="auto"/>
          <w:u w:val="none"/>
        </w:rPr>
        <w:t>3</w:t>
      </w:r>
    </w:p>
    <w:p w14:paraId="229FE3BB" w14:textId="77777777" w:rsidR="00FB3594" w:rsidRDefault="00430389" w:rsidP="00807A71">
      <w:pPr>
        <w:pStyle w:val="StyleAfter5ptKernat11ptLinespacingsingle"/>
        <w:rPr>
          <w:noProof/>
        </w:rPr>
        <w:pPrChange w:id="248" w:author="Stephen Richard" w:date="2014-03-30T09:09:00Z">
          <w:pPr>
            <w:pStyle w:val="TableofFigures"/>
          </w:pPr>
        </w:pPrChange>
      </w:pPr>
      <w:r>
        <w:rPr>
          <w:rStyle w:val="Hyperlink"/>
          <w:noProof/>
          <w:color w:val="auto"/>
          <w:u w:val="none"/>
        </w:rPr>
        <w:t>Figure 14</w:t>
      </w:r>
      <w:r w:rsidR="00FB3594" w:rsidRPr="00FB3594">
        <w:rPr>
          <w:rStyle w:val="Hyperlink"/>
          <w:noProof/>
          <w:color w:val="auto"/>
          <w:u w:val="none"/>
        </w:rPr>
        <w:t>: NGDS Do</w:t>
      </w:r>
      <w:r>
        <w:rPr>
          <w:rStyle w:val="Hyperlink"/>
          <w:noProof/>
          <w:color w:val="auto"/>
          <w:u w:val="none"/>
        </w:rPr>
        <w:t>main Model as a Class Diagram</w:t>
      </w:r>
      <w:r>
        <w:rPr>
          <w:rStyle w:val="Hyperlink"/>
          <w:noProof/>
          <w:color w:val="auto"/>
          <w:u w:val="none"/>
        </w:rPr>
        <w:tab/>
        <w:t>2</w:t>
      </w:r>
      <w:r w:rsidR="00847337">
        <w:rPr>
          <w:rStyle w:val="Hyperlink"/>
          <w:noProof/>
          <w:color w:val="auto"/>
          <w:u w:val="none"/>
        </w:rPr>
        <w:t>4</w:t>
      </w:r>
    </w:p>
    <w:p w14:paraId="6AF035F4" w14:textId="77777777" w:rsidR="00913A76" w:rsidRDefault="00913A76" w:rsidP="00807A71">
      <w:pPr>
        <w:pStyle w:val="StyleAfter5ptKernat11ptLinespacingsingle"/>
        <w:rPr>
          <w:noProof/>
        </w:rPr>
        <w:pPrChange w:id="249" w:author="Stephen Richard" w:date="2014-03-30T09:09:00Z">
          <w:pPr>
            <w:pStyle w:val="TableofFigures"/>
          </w:pPr>
        </w:pPrChange>
      </w:pPr>
    </w:p>
    <w:p w14:paraId="1C52B440" w14:textId="4F76803D" w:rsidR="006A5525" w:rsidRDefault="00EC646F" w:rsidP="00807A71">
      <w:pPr>
        <w:pStyle w:val="StyleAfter5ptKernat11ptLinespacingsingle"/>
        <w:rPr>
          <w:noProof/>
        </w:rPr>
        <w:pPrChange w:id="250" w:author="Stephen Richard" w:date="2014-03-30T09:09:00Z">
          <w:pPr>
            <w:pStyle w:val="TableofFigures"/>
          </w:pPr>
        </w:pPrChange>
      </w:pPr>
      <w:r>
        <w:fldChar w:fldCharType="begin"/>
      </w:r>
      <w:r>
        <w:instrText xml:space="preserve"> HYPERLINK "file:///C:\\Users\\ccaudill\\Desktop\\Git\\documents\\NGDS_Installation_Documentation.docx" \l "_Toc380757627" </w:instrText>
      </w:r>
      <w:r>
        <w:fldChar w:fldCharType="separate"/>
      </w:r>
      <w:r>
        <w:fldChar w:fldCharType="end"/>
      </w:r>
    </w:p>
    <w:p w14:paraId="2BD9B03A" w14:textId="77777777" w:rsidR="009E249B" w:rsidRPr="00415183" w:rsidRDefault="00FD55BF" w:rsidP="00807A71">
      <w:pPr>
        <w:pStyle w:val="StyleAfter5ptKernat11ptLinespacingsingle"/>
        <w:rPr>
          <w:noProof/>
        </w:rPr>
        <w:pPrChange w:id="251" w:author="Stephen Richard" w:date="2014-03-30T09:09:00Z">
          <w:pPr>
            <w:spacing w:after="100" w:line="240" w:lineRule="auto"/>
          </w:pPr>
        </w:pPrChange>
      </w:pPr>
      <w:r w:rsidRPr="00415183">
        <w:rPr>
          <w:noProof/>
        </w:rPr>
        <w:fldChar w:fldCharType="end"/>
      </w:r>
      <w:r w:rsidR="009E249B" w:rsidRPr="00415183">
        <w:rPr>
          <w:noProof/>
        </w:rPr>
        <w:br w:type="page"/>
      </w:r>
    </w:p>
    <w:p w14:paraId="594A64A8" w14:textId="77777777" w:rsidR="00BB7818" w:rsidRPr="00F57D24" w:rsidRDefault="00BB7818" w:rsidP="00F57D24">
      <w:pPr>
        <w:pStyle w:val="Heading1"/>
        <w:numPr>
          <w:ilvl w:val="0"/>
          <w:numId w:val="29"/>
        </w:numPr>
        <w:rPr>
          <w:rPrChange w:id="252" w:author="Stephen Richard" w:date="2014-03-30T08:58:00Z">
            <w:rPr>
              <w:rFonts w:asciiTheme="minorHAnsi" w:hAnsiTheme="minorHAnsi"/>
            </w:rPr>
          </w:rPrChange>
        </w:rPr>
        <w:pPrChange w:id="253" w:author="Stephen Richard" w:date="2014-03-30T08:58:00Z">
          <w:pPr>
            <w:pStyle w:val="Heading1"/>
            <w:numPr>
              <w:numId w:val="29"/>
            </w:numPr>
            <w:spacing w:before="0" w:after="100" w:line="240" w:lineRule="auto"/>
            <w:ind w:left="360" w:hanging="360"/>
          </w:pPr>
        </w:pPrChange>
      </w:pPr>
      <w:bookmarkStart w:id="254" w:name="_Toc377463017"/>
      <w:bookmarkStart w:id="255" w:name="_Toc383599504"/>
      <w:bookmarkStart w:id="256" w:name="_Toc64867645"/>
      <w:bookmarkStart w:id="257" w:name="_Toc87146856"/>
      <w:bookmarkStart w:id="258" w:name="_Ref126906777"/>
      <w:bookmarkStart w:id="259" w:name="_Ref126906930"/>
      <w:bookmarkStart w:id="260" w:name="_Ref126906949"/>
      <w:bookmarkStart w:id="261" w:name="_Ref126906977"/>
      <w:bookmarkStart w:id="262" w:name="_Ref126913115"/>
      <w:bookmarkStart w:id="263" w:name="_Ref126913171"/>
      <w:bookmarkStart w:id="264" w:name="_Ref126913382"/>
      <w:bookmarkStart w:id="265" w:name="_Ref126914234"/>
      <w:r w:rsidRPr="00F57D24">
        <w:rPr>
          <w:rPrChange w:id="266" w:author="Stephen Richard" w:date="2014-03-30T08:58:00Z">
            <w:rPr>
              <w:rFonts w:asciiTheme="minorHAnsi" w:hAnsiTheme="minorHAnsi"/>
            </w:rPr>
          </w:rPrChange>
        </w:rPr>
        <w:lastRenderedPageBreak/>
        <w:t>Preface</w:t>
      </w:r>
      <w:bookmarkEnd w:id="254"/>
      <w:bookmarkEnd w:id="255"/>
    </w:p>
    <w:p w14:paraId="160454BB" w14:textId="77777777" w:rsidR="00594553" w:rsidRPr="00FB6A10" w:rsidRDefault="000F1287" w:rsidP="00807A71">
      <w:pPr>
        <w:pPrChange w:id="267" w:author="Stephen Richard" w:date="2014-03-30T09:09:00Z">
          <w:pPr>
            <w:spacing w:after="100" w:line="240" w:lineRule="auto"/>
          </w:pPr>
        </w:pPrChange>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p>
    <w:p w14:paraId="3F33394A" w14:textId="77777777" w:rsidR="00B32AA3" w:rsidRPr="00F57D24" w:rsidRDefault="00B32AA3" w:rsidP="00F57D24">
      <w:pPr>
        <w:pStyle w:val="Heading2"/>
        <w:rPr>
          <w:rPrChange w:id="268" w:author="Stephen Richard" w:date="2014-03-30T08:58:00Z">
            <w:rPr>
              <w:noProof/>
            </w:rPr>
          </w:rPrChange>
        </w:rPr>
        <w:pPrChange w:id="269" w:author="Stephen Richard" w:date="2014-03-30T08:58:00Z">
          <w:pPr>
            <w:pStyle w:val="Heading2"/>
            <w:numPr>
              <w:numId w:val="30"/>
            </w:numPr>
            <w:tabs>
              <w:tab w:val="num" w:pos="756"/>
            </w:tabs>
            <w:ind w:left="0" w:firstLine="0"/>
          </w:pPr>
        </w:pPrChange>
      </w:pPr>
      <w:bookmarkStart w:id="270" w:name="_Toc377482189"/>
      <w:bookmarkStart w:id="271" w:name="_Toc383599505"/>
      <w:r w:rsidRPr="00F57D24">
        <w:rPr>
          <w:rPrChange w:id="272" w:author="Stephen Richard" w:date="2014-03-30T08:58:00Z">
            <w:rPr>
              <w:noProof/>
            </w:rPr>
          </w:rPrChange>
        </w:rPr>
        <w:t>Purpose and Audience</w:t>
      </w:r>
      <w:bookmarkEnd w:id="270"/>
      <w:bookmarkEnd w:id="271"/>
    </w:p>
    <w:p w14:paraId="2B299DEE" w14:textId="544A1B76" w:rsidR="00C532D6" w:rsidRPr="009F4379" w:rsidRDefault="000F1287" w:rsidP="00807A71">
      <w:pPr>
        <w:rPr>
          <w:noProof/>
        </w:rPr>
        <w:pPrChange w:id="273" w:author="Stephen Richard" w:date="2014-03-30T09:09:00Z">
          <w:pPr>
            <w:spacing w:after="100" w:line="240" w:lineRule="auto"/>
          </w:pPr>
        </w:pPrChange>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00445CC8">
        <w:rPr>
          <w:noProof/>
        </w:rPr>
        <w:t>new developers and users 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r w:rsidR="009F4379">
        <w:rPr>
          <w:noProof/>
        </w:rPr>
        <w:t xml:space="preserve"> </w:t>
      </w:r>
      <w:r w:rsidR="00AD0B90">
        <w:rPr>
          <w:noProof/>
        </w:rPr>
        <w:t>It describes</w:t>
      </w:r>
      <w:r w:rsidR="009F4379">
        <w:rPr>
          <w:noProof/>
        </w:rPr>
        <w:t xml:space="preserve"> </w:t>
      </w:r>
      <w:del w:id="274" w:author="Stephen Richard" w:date="2014-03-29T15:40:00Z">
        <w:r w:rsidR="009F4379" w:rsidDel="0012780F">
          <w:rPr>
            <w:noProof/>
          </w:rPr>
          <w:delText xml:space="preserve">a </w:delText>
        </w:r>
      </w:del>
      <w:ins w:id="275" w:author="Stephen Richard" w:date="2014-03-29T15:40:00Z">
        <w:r w:rsidR="0012780F">
          <w:rPr>
            <w:noProof/>
          </w:rPr>
          <w:t xml:space="preserve">the </w:t>
        </w:r>
      </w:ins>
      <w:r w:rsidR="009F4379">
        <w:rPr>
          <w:noProof/>
        </w:rPr>
        <w:t xml:space="preserve">version </w:t>
      </w:r>
      <w:del w:id="276" w:author="Stephen Richard" w:date="2014-03-29T15:40:00Z">
        <w:r w:rsidR="009F4379" w:rsidDel="0012780F">
          <w:rPr>
            <w:noProof/>
          </w:rPr>
          <w:delText>1,</w:delText>
        </w:r>
      </w:del>
      <w:ins w:id="277" w:author="Stephen Richard" w:date="2014-03-29T15:41:00Z">
        <w:r w:rsidR="0012780F">
          <w:rPr>
            <w:noProof/>
          </w:rPr>
          <w:t>1</w:t>
        </w:r>
      </w:ins>
      <w:r w:rsidR="009F4379">
        <w:rPr>
          <w:noProof/>
        </w:rPr>
        <w:t xml:space="preserve"> </w:t>
      </w:r>
      <w:del w:id="278" w:author="Stephen Richard" w:date="2014-03-29T15:40:00Z">
        <w:r w:rsidR="009F4379" w:rsidDel="0012780F">
          <w:rPr>
            <w:noProof/>
          </w:rPr>
          <w:delText xml:space="preserve">beta </w:delText>
        </w:r>
      </w:del>
      <w:r w:rsidR="009F4379">
        <w:rPr>
          <w:noProof/>
        </w:rPr>
        <w:t>installation</w:t>
      </w:r>
      <w:ins w:id="279" w:author="Stephen Richard" w:date="2014-03-29T15:41:00Z">
        <w:r w:rsidR="0012780F">
          <w:rPr>
            <w:noProof/>
          </w:rPr>
          <w:t>; the project roadmap includes a more user-</w:t>
        </w:r>
      </w:ins>
      <w:del w:id="280" w:author="Stephen Richard" w:date="2014-03-29T15:41:00Z">
        <w:r w:rsidR="009F4379" w:rsidDel="0012780F">
          <w:rPr>
            <w:noProof/>
          </w:rPr>
          <w:delText xml:space="preserve"> method in advance of a more </w:delText>
        </w:r>
      </w:del>
      <w:r w:rsidR="009F4379">
        <w:rPr>
          <w:noProof/>
        </w:rPr>
        <w:t xml:space="preserve">friendly </w:t>
      </w:r>
      <w:del w:id="281" w:author="Stephen Richard" w:date="2014-03-29T15:41:00Z">
        <w:r w:rsidR="009F4379" w:rsidDel="0012780F">
          <w:rPr>
            <w:noProof/>
          </w:rPr>
          <w:delText>user interface</w:delText>
        </w:r>
      </w:del>
      <w:ins w:id="282" w:author="Stephen Richard" w:date="2014-03-29T15:41:00Z">
        <w:r w:rsidR="0012780F">
          <w:rPr>
            <w:noProof/>
          </w:rPr>
          <w:t>installer</w:t>
        </w:r>
      </w:ins>
      <w:r w:rsidR="009F4379">
        <w:rPr>
          <w:noProof/>
        </w:rPr>
        <w:t xml:space="preserve"> to be rolled out in late</w:t>
      </w:r>
      <w:r w:rsidR="00AD0B90">
        <w:rPr>
          <w:noProof/>
        </w:rPr>
        <w:t xml:space="preserve"> 2014</w:t>
      </w:r>
      <w:del w:id="283" w:author="Stephen Richard" w:date="2014-03-29T15:41:00Z">
        <w:r w:rsidR="00AD0B90" w:rsidDel="0012780F">
          <w:rPr>
            <w:noProof/>
          </w:rPr>
          <w:delText xml:space="preserve">, but is also </w:delText>
        </w:r>
      </w:del>
      <w:ins w:id="284" w:author="Stephen Richard" w:date="2014-03-29T15:41:00Z">
        <w:r w:rsidR="0012780F">
          <w:rPr>
            <w:noProof/>
          </w:rPr>
          <w:t xml:space="preserve">.  This document should also </w:t>
        </w:r>
      </w:ins>
      <w:del w:id="285" w:author="Stephen Richard" w:date="2014-03-29T15:41:00Z">
        <w:r w:rsidR="00AD0B90" w:rsidDel="0012780F">
          <w:rPr>
            <w:noProof/>
          </w:rPr>
          <w:delText xml:space="preserve">intended to </w:delText>
        </w:r>
      </w:del>
      <w:r w:rsidR="00AD0B90">
        <w:rPr>
          <w:noProof/>
        </w:rPr>
        <w:t xml:space="preserve">give system administrators a more thorough understanding of the components and architecture of NGDS Node-In-A-Box (NIAB). </w:t>
      </w:r>
    </w:p>
    <w:p w14:paraId="769C8953" w14:textId="18C89920" w:rsidR="00C532D6" w:rsidDel="000B051A" w:rsidRDefault="00C532D6" w:rsidP="00807A71">
      <w:pPr>
        <w:rPr>
          <w:del w:id="286" w:author="Stephen Richard" w:date="2014-03-29T15:42:00Z"/>
          <w:noProof/>
        </w:rPr>
        <w:pPrChange w:id="287" w:author="Stephen Richard" w:date="2014-03-30T09:09:00Z">
          <w:pPr>
            <w:spacing w:after="100" w:line="240" w:lineRule="auto"/>
          </w:pPr>
        </w:pPrChange>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del w:id="288" w:author="Stephen Richard" w:date="2014-03-29T15:43:00Z">
        <w:r w:rsidRPr="00FB6A10" w:rsidDel="000B051A">
          <w:rPr>
            <w:noProof/>
          </w:rPr>
          <w:delText>audience</w:delText>
        </w:r>
        <w:r w:rsidR="00470B91" w:rsidDel="000B051A">
          <w:rPr>
            <w:noProof/>
          </w:rPr>
          <w:delText xml:space="preserve"> </w:delText>
        </w:r>
      </w:del>
      <w:ins w:id="289" w:author="Stephen Richard" w:date="2014-03-29T15:43:00Z">
        <w:r w:rsidR="000B051A">
          <w:rPr>
            <w:noProof/>
          </w:rPr>
          <w:t xml:space="preserve">discussion targeted for </w:t>
        </w:r>
      </w:ins>
      <w:del w:id="290" w:author="Stephen Richard" w:date="2014-03-29T15:43:00Z">
        <w:r w:rsidR="00470B91" w:rsidDel="000B051A">
          <w:rPr>
            <w:noProof/>
          </w:rPr>
          <w:delText>(</w:delText>
        </w:r>
      </w:del>
      <w:r w:rsidR="00470B91" w:rsidRPr="005E68DF">
        <w:rPr>
          <w:noProof/>
        </w:rPr>
        <w:t>Software Architects</w:t>
      </w:r>
      <w:r w:rsidR="00470B91">
        <w:rPr>
          <w:noProof/>
        </w:rPr>
        <w:t xml:space="preserve"> and </w:t>
      </w:r>
      <w:r w:rsidR="00470B91" w:rsidRPr="005E68DF">
        <w:rPr>
          <w:noProof/>
        </w:rPr>
        <w:t>Software Developers</w:t>
      </w:r>
      <w:del w:id="291" w:author="Stephen Richard" w:date="2014-03-29T15:43:00Z">
        <w:r w:rsidR="00470B91" w:rsidDel="000B051A">
          <w:rPr>
            <w:noProof/>
          </w:rPr>
          <w:delText xml:space="preserve">) </w:delText>
        </w:r>
      </w:del>
      <w:ins w:id="292" w:author="Stephen Richard" w:date="2014-03-29T15:43:00Z">
        <w:r w:rsidR="000B051A">
          <w:rPr>
            <w:noProof/>
          </w:rPr>
          <w:t xml:space="preserve"> </w:t>
        </w:r>
      </w:ins>
      <w:r w:rsidR="00470B91">
        <w:rPr>
          <w:noProof/>
        </w:rPr>
        <w:t xml:space="preserve">is </w:t>
      </w:r>
      <w:ins w:id="293" w:author="Stephen Richard" w:date="2014-03-29T15:43:00Z">
        <w:r w:rsidR="000B051A">
          <w:rPr>
            <w:noProof/>
          </w:rPr>
          <w:t xml:space="preserve">available </w:t>
        </w:r>
      </w:ins>
      <w:del w:id="294" w:author="Stephen Richard" w:date="2014-03-29T15:43:00Z">
        <w:r w:rsidR="00470B91" w:rsidDel="000B051A">
          <w:rPr>
            <w:noProof/>
          </w:rPr>
          <w:delText xml:space="preserve">targeted </w:delText>
        </w:r>
      </w:del>
      <w:r w:rsidR="00470B91">
        <w:rPr>
          <w:noProof/>
        </w:rPr>
        <w:t>in a series of wiki pages</w:t>
      </w:r>
      <w:ins w:id="295" w:author="Stephen Richard" w:date="2014-03-29T15:42:00Z">
        <w:r w:rsidR="000B051A" w:rsidRPr="000B051A">
          <w:rPr>
            <w:noProof/>
          </w:rPr>
          <w:t xml:space="preserve"> </w:t>
        </w:r>
        <w:r w:rsidR="000B051A">
          <w:rPr>
            <w:noProof/>
          </w:rPr>
          <w:t xml:space="preserve">at: </w:t>
        </w:r>
        <w:r w:rsidR="000B051A">
          <w:fldChar w:fldCharType="begin"/>
        </w:r>
        <w:r w:rsidR="000B051A">
          <w:instrText xml:space="preserve"> HYPERLINK "https://github.com/ngds/ckanext-ngds/wiki/_pages" </w:instrText>
        </w:r>
        <w:r w:rsidR="000B051A">
          <w:fldChar w:fldCharType="separate"/>
        </w:r>
        <w:r w:rsidR="000B051A" w:rsidRPr="009E1CC0">
          <w:rPr>
            <w:rStyle w:val="Hyperlink"/>
            <w:rFonts w:asciiTheme="minorHAnsi" w:hAnsiTheme="minorHAnsi"/>
            <w:noProof/>
          </w:rPr>
          <w:t>https://github.com/ngds/ckanext-ngds/wiki/_pages</w:t>
        </w:r>
        <w:r w:rsidR="000B051A">
          <w:rPr>
            <w:rStyle w:val="Hyperlink"/>
            <w:rFonts w:asciiTheme="minorHAnsi" w:hAnsiTheme="minorHAnsi"/>
            <w:noProof/>
          </w:rPr>
          <w:fldChar w:fldCharType="end"/>
        </w:r>
      </w:ins>
      <w:del w:id="296" w:author="Stephen Richard" w:date="2014-03-29T15:43:00Z">
        <w:r w:rsidR="00470B91" w:rsidDel="000B051A">
          <w:rPr>
            <w:noProof/>
          </w:rPr>
          <w:delText xml:space="preserve"> for this project and its open-source code</w:delText>
        </w:r>
      </w:del>
      <w:r w:rsidR="00470B91">
        <w:rPr>
          <w:noProof/>
        </w:rPr>
        <w:t xml:space="preserve">. </w:t>
      </w:r>
      <w:del w:id="297" w:author="Stephen Richard" w:date="2014-03-29T15:43:00Z">
        <w:r w:rsidR="00470B91" w:rsidDel="000B051A">
          <w:rPr>
            <w:noProof/>
          </w:rPr>
          <w:delText xml:space="preserve">That wiki and the important details regarding configuration parameters can be found </w:delText>
        </w:r>
      </w:del>
      <w:del w:id="298" w:author="Stephen Richard" w:date="2014-03-29T15:42:00Z">
        <w:r w:rsidR="00470B91" w:rsidDel="000B051A">
          <w:rPr>
            <w:noProof/>
          </w:rPr>
          <w:delText>at:</w:delText>
        </w:r>
      </w:del>
    </w:p>
    <w:p w14:paraId="56F6E299" w14:textId="1DEAB884" w:rsidR="00470B91" w:rsidRDefault="0012780F" w:rsidP="00807A71">
      <w:pPr>
        <w:rPr>
          <w:noProof/>
        </w:rPr>
        <w:pPrChange w:id="299" w:author="Stephen Richard" w:date="2014-03-30T09:09:00Z">
          <w:pPr>
            <w:spacing w:after="100" w:line="240" w:lineRule="auto"/>
          </w:pPr>
        </w:pPrChange>
      </w:pPr>
      <w:del w:id="300" w:author="Stephen Richard" w:date="2014-03-29T15:42:00Z">
        <w:r w:rsidDel="000B051A">
          <w:fldChar w:fldCharType="begin"/>
        </w:r>
        <w:r w:rsidDel="000B051A">
          <w:delInstrText xml:space="preserve"> HYPERLINK "https://github.com/ngds/ckanext-ngds/wiki/_pages" </w:delInstrText>
        </w:r>
        <w:r w:rsidDel="000B051A">
          <w:fldChar w:fldCharType="separate"/>
        </w:r>
        <w:r w:rsidR="00470B91" w:rsidRPr="009E1CC0" w:rsidDel="000B051A">
          <w:rPr>
            <w:rStyle w:val="Hyperlink"/>
            <w:rFonts w:asciiTheme="minorHAnsi" w:hAnsiTheme="minorHAnsi"/>
            <w:noProof/>
          </w:rPr>
          <w:delText>https://github.com/ngds/ckanext-ngds/wiki/_pages</w:delText>
        </w:r>
        <w:r w:rsidDel="000B051A">
          <w:rPr>
            <w:rStyle w:val="Hyperlink"/>
            <w:rFonts w:asciiTheme="minorHAnsi" w:hAnsiTheme="minorHAnsi"/>
            <w:noProof/>
          </w:rPr>
          <w:fldChar w:fldCharType="end"/>
        </w:r>
      </w:del>
    </w:p>
    <w:p w14:paraId="5682A9C0" w14:textId="3CD4EA5F" w:rsidR="00470B91" w:rsidRDefault="00470B91" w:rsidP="00807A71">
      <w:pPr>
        <w:rPr>
          <w:noProof/>
        </w:rPr>
        <w:pPrChange w:id="301" w:author="Stephen Richard" w:date="2014-03-30T09:09:00Z">
          <w:pPr>
            <w:spacing w:after="100" w:line="240" w:lineRule="auto"/>
          </w:pPr>
        </w:pPrChange>
      </w:pPr>
      <w:r>
        <w:rPr>
          <w:noProof/>
        </w:rPr>
        <w:t xml:space="preserve">With two particularly useful </w:t>
      </w:r>
      <w:del w:id="302" w:author="Stephen Richard" w:date="2014-03-29T15:43:00Z">
        <w:r w:rsidDel="000B051A">
          <w:rPr>
            <w:noProof/>
          </w:rPr>
          <w:delText>pages</w:delText>
        </w:r>
      </w:del>
      <w:ins w:id="303" w:author="Stephen Richard" w:date="2014-03-29T15:43:00Z">
        <w:r w:rsidR="000B051A">
          <w:rPr>
            <w:noProof/>
          </w:rPr>
          <w:t>on the wiki are recommended for those interested in some technical details</w:t>
        </w:r>
      </w:ins>
      <w:r>
        <w:rPr>
          <w:noProof/>
        </w:rPr>
        <w:t>:</w:t>
      </w:r>
    </w:p>
    <w:p w14:paraId="08363F02" w14:textId="7D82BFAC" w:rsidR="00470B91" w:rsidRDefault="00EC646F" w:rsidP="00807A71">
      <w:pPr>
        <w:rPr>
          <w:noProof/>
        </w:rPr>
        <w:pPrChange w:id="304" w:author="Stephen Richard" w:date="2014-03-30T09:09:00Z">
          <w:pPr>
            <w:spacing w:after="100" w:line="240" w:lineRule="auto"/>
          </w:pPr>
        </w:pPrChange>
      </w:pPr>
      <w:r>
        <w:fldChar w:fldCharType="begin"/>
      </w:r>
      <w:r>
        <w:instrText xml:space="preserve"> HYPERLINK "https://github.com/ngds/ckanext-ngds/wiki/The-NGDS-Package-and-Resource-Schema" </w:instrText>
      </w:r>
      <w:r>
        <w:fldChar w:fldCharType="separate"/>
      </w:r>
      <w:r w:rsidR="00470B91" w:rsidRPr="009E1CC0">
        <w:rPr>
          <w:rStyle w:val="Hyperlink"/>
          <w:rFonts w:asciiTheme="minorHAnsi" w:hAnsiTheme="minorHAnsi"/>
          <w:noProof/>
        </w:rPr>
        <w:t>https://github.com/ngds/ckanext-ngds/wiki/The-NGDS-Package-and-Resource-Schema</w:t>
      </w:r>
      <w:r>
        <w:rPr>
          <w:rStyle w:val="Hyperlink"/>
          <w:rFonts w:asciiTheme="minorHAnsi" w:hAnsiTheme="minorHAnsi"/>
          <w:noProof/>
        </w:rPr>
        <w:fldChar w:fldCharType="end"/>
      </w:r>
    </w:p>
    <w:p w14:paraId="3E52CC19" w14:textId="50C9FC3B" w:rsidR="00470B91" w:rsidRPr="00FB6A10" w:rsidRDefault="00EC646F" w:rsidP="00807A71">
      <w:pPr>
        <w:rPr>
          <w:noProof/>
        </w:rPr>
        <w:pPrChange w:id="305" w:author="Stephen Richard" w:date="2014-03-30T09:09:00Z">
          <w:pPr>
            <w:spacing w:after="100" w:line="240" w:lineRule="auto"/>
          </w:pPr>
        </w:pPrChange>
      </w:pPr>
      <w:r>
        <w:fldChar w:fldCharType="begin"/>
      </w:r>
      <w:r>
        <w:instrText xml:space="preserve"> HYPERLINK "https://github.com/ngds/ckanext-ngds/wiki/Configuration-Parameters-for-NGDS" </w:instrText>
      </w:r>
      <w:r>
        <w:fldChar w:fldCharType="separate"/>
      </w:r>
      <w:r w:rsidR="00470B91" w:rsidRPr="009E1CC0">
        <w:rPr>
          <w:rStyle w:val="Hyperlink"/>
          <w:rFonts w:asciiTheme="minorHAnsi" w:hAnsiTheme="minorHAnsi"/>
          <w:noProof/>
        </w:rPr>
        <w:t>https://github.com/ngds/ckanext-ngds/wiki/Configuration-Parameters-for-NGDS</w:t>
      </w:r>
      <w:r>
        <w:rPr>
          <w:rStyle w:val="Hyperlink"/>
          <w:rFonts w:asciiTheme="minorHAnsi" w:hAnsiTheme="minorHAnsi"/>
          <w:noProof/>
        </w:rPr>
        <w:fldChar w:fldCharType="end"/>
      </w:r>
      <w:r w:rsidR="00470B91">
        <w:rPr>
          <w:noProof/>
        </w:rPr>
        <w:t xml:space="preserve"> </w:t>
      </w:r>
    </w:p>
    <w:p w14:paraId="181D7BE6" w14:textId="5C166741" w:rsidR="00470B91" w:rsidDel="000B051A" w:rsidRDefault="00470B91" w:rsidP="00807A71">
      <w:pPr>
        <w:rPr>
          <w:del w:id="306" w:author="Stephen Richard" w:date="2014-03-29T15:44:00Z"/>
          <w:noProof/>
        </w:rPr>
        <w:pPrChange w:id="307" w:author="Stephen Richard" w:date="2014-03-30T09:09:00Z">
          <w:pPr>
            <w:spacing w:after="100" w:line="240" w:lineRule="auto"/>
          </w:pPr>
        </w:pPrChange>
      </w:pPr>
    </w:p>
    <w:p w14:paraId="0A1A58C5" w14:textId="4E5CC30F" w:rsidR="00D04926" w:rsidRPr="00962782" w:rsidDel="000B051A" w:rsidRDefault="00D04926" w:rsidP="00807A71">
      <w:pPr>
        <w:rPr>
          <w:noProof/>
        </w:rPr>
        <w:pPrChange w:id="308" w:author="Stephen Richard" w:date="2014-03-30T09:09:00Z">
          <w:pPr>
            <w:spacing w:after="100" w:line="240" w:lineRule="auto"/>
          </w:pPr>
        </w:pPrChange>
      </w:pPr>
      <w:moveFromRangeStart w:id="309" w:author="Stephen Richard" w:date="2014-03-29T15:44:00Z" w:name="move383871186"/>
      <w:moveFrom w:id="310" w:author="Stephen Richard" w:date="2014-03-29T15:44:00Z">
        <w:r w:rsidRPr="00962782" w:rsidDel="000B051A">
          <w:rPr>
            <w:noProof/>
          </w:rPr>
          <w:t xml:space="preserve">This document </w:t>
        </w:r>
        <w:r w:rsidR="007A4291" w:rsidDel="000B051A">
          <w:rPr>
            <w:noProof/>
          </w:rPr>
          <w:t>includes</w:t>
        </w:r>
        <w:r w:rsidRPr="00962782" w:rsidDel="000B051A">
          <w:rPr>
            <w:noProof/>
          </w:rPr>
          <w:t>:</w:t>
        </w:r>
      </w:moveFrom>
    </w:p>
    <w:p w14:paraId="2FCC3158" w14:textId="02B467FF" w:rsidR="00D04926" w:rsidRPr="00FB6A10" w:rsidDel="00F57D24" w:rsidRDefault="007A4291" w:rsidP="00B93AD1">
      <w:pPr>
        <w:pStyle w:val="ListParagraph"/>
        <w:numPr>
          <w:ilvl w:val="0"/>
          <w:numId w:val="11"/>
        </w:numPr>
        <w:spacing w:after="100" w:line="240" w:lineRule="auto"/>
        <w:rPr>
          <w:del w:id="311" w:author="Stephen Richard" w:date="2014-03-30T08:58:00Z"/>
          <w:noProof/>
        </w:rPr>
      </w:pPr>
      <w:moveFrom w:id="312" w:author="Stephen Richard" w:date="2014-03-29T15:44:00Z">
        <w:del w:id="313" w:author="Stephen Richard" w:date="2014-03-30T08:58:00Z">
          <w:r w:rsidDel="00F57D24">
            <w:rPr>
              <w:noProof/>
            </w:rPr>
            <w:delText>A description of</w:delText>
          </w:r>
          <w:r w:rsidRPr="00FB6A10" w:rsidDel="00F57D24">
            <w:rPr>
              <w:noProof/>
            </w:rPr>
            <w:delText xml:space="preserve"> </w:delText>
          </w:r>
          <w:r w:rsidR="00D04926" w:rsidRPr="00FB6A10" w:rsidDel="00F57D24">
            <w:rPr>
              <w:noProof/>
            </w:rPr>
            <w:delText>NGDS and how it works</w:delText>
          </w:r>
        </w:del>
      </w:moveFrom>
    </w:p>
    <w:p w14:paraId="478DC427" w14:textId="75B832CE" w:rsidR="003835B9" w:rsidRPr="00962782" w:rsidDel="00F57D24" w:rsidRDefault="007A4291" w:rsidP="00B93AD1">
      <w:pPr>
        <w:pStyle w:val="ListParagraph"/>
        <w:numPr>
          <w:ilvl w:val="0"/>
          <w:numId w:val="11"/>
        </w:numPr>
        <w:spacing w:after="100" w:line="240" w:lineRule="auto"/>
        <w:rPr>
          <w:del w:id="314" w:author="Stephen Richard" w:date="2014-03-30T08:58:00Z"/>
          <w:noProof/>
        </w:rPr>
      </w:pPr>
      <w:moveFrom w:id="315" w:author="Stephen Richard" w:date="2014-03-29T15:44:00Z">
        <w:del w:id="316" w:author="Stephen Richard" w:date="2014-03-30T08:58:00Z">
          <w:r w:rsidDel="00F57D24">
            <w:rPr>
              <w:noProof/>
            </w:rPr>
            <w:delText>Description and enumeration of</w:delText>
          </w:r>
          <w:r w:rsidR="003835B9" w:rsidRPr="00FB6A10" w:rsidDel="00F57D24">
            <w:rPr>
              <w:noProof/>
            </w:rPr>
            <w:delText xml:space="preserve"> the components that are necessary to install the </w:delText>
          </w:r>
          <w:r w:rsidR="00DA4BC1" w:rsidRPr="00415183" w:rsidDel="00F57D24">
            <w:rPr>
              <w:noProof/>
            </w:rPr>
            <w:delText>NGDS Software Stack</w:delText>
          </w:r>
        </w:del>
      </w:moveFrom>
    </w:p>
    <w:p w14:paraId="24AAD513" w14:textId="61043E16" w:rsidR="003835B9" w:rsidRPr="00FB6A10" w:rsidDel="00F57D24" w:rsidRDefault="007A4291" w:rsidP="00B93AD1">
      <w:pPr>
        <w:pStyle w:val="ListParagraph"/>
        <w:numPr>
          <w:ilvl w:val="0"/>
          <w:numId w:val="11"/>
        </w:numPr>
        <w:spacing w:after="100" w:line="240" w:lineRule="auto"/>
        <w:rPr>
          <w:del w:id="317" w:author="Stephen Richard" w:date="2014-03-30T08:58:00Z"/>
          <w:noProof/>
        </w:rPr>
      </w:pPr>
      <w:moveFrom w:id="318" w:author="Stephen Richard" w:date="2014-03-29T15:44:00Z">
        <w:del w:id="319" w:author="Stephen Richard" w:date="2014-03-30T08:58:00Z">
          <w:r w:rsidDel="00F57D24">
            <w:rPr>
              <w:noProof/>
            </w:rPr>
            <w:delText>S</w:delText>
          </w:r>
          <w:r w:rsidR="003835B9" w:rsidRPr="00FB6A10" w:rsidDel="00F57D24">
            <w:rPr>
              <w:noProof/>
            </w:rPr>
            <w:delText xml:space="preserve">tep-by-step installation instructions for the </w:delText>
          </w:r>
          <w:r w:rsidR="00DA4BC1" w:rsidRPr="00FB6A10" w:rsidDel="00F57D24">
            <w:rPr>
              <w:noProof/>
            </w:rPr>
            <w:delText>NGDS Software Stack</w:delText>
          </w:r>
          <w:r w:rsidR="00C347F0" w:rsidDel="00F57D24">
            <w:rPr>
              <w:noProof/>
            </w:rPr>
            <w:delText xml:space="preserve"> on an Ubuntu Linux operating system</w:delText>
          </w:r>
        </w:del>
      </w:moveFrom>
    </w:p>
    <w:p w14:paraId="48BD09A0" w14:textId="58AD41FB" w:rsidR="00C532D6" w:rsidDel="00F57D24" w:rsidRDefault="007A4291" w:rsidP="00B93AD1">
      <w:pPr>
        <w:pStyle w:val="ListParagraph"/>
        <w:numPr>
          <w:ilvl w:val="0"/>
          <w:numId w:val="11"/>
        </w:numPr>
        <w:spacing w:after="100" w:line="240" w:lineRule="auto"/>
        <w:rPr>
          <w:del w:id="320" w:author="Stephen Richard" w:date="2014-03-30T08:58:00Z"/>
          <w:noProof/>
        </w:rPr>
      </w:pPr>
      <w:moveFrom w:id="321" w:author="Stephen Richard" w:date="2014-03-29T15:44:00Z">
        <w:del w:id="322" w:author="Stephen Richard" w:date="2014-03-30T08:58:00Z">
          <w:r w:rsidDel="00F57D24">
            <w:rPr>
              <w:noProof/>
            </w:rPr>
            <w:delText xml:space="preserve">A comparison </w:delText>
          </w:r>
          <w:r w:rsidR="00962782" w:rsidDel="00F57D24">
            <w:rPr>
              <w:noProof/>
            </w:rPr>
            <w:delText>of installing the</w:delText>
          </w:r>
          <w:r w:rsidR="003835B9" w:rsidRPr="00FB6A10" w:rsidDel="00F57D24">
            <w:rPr>
              <w:noProof/>
            </w:rPr>
            <w:delText xml:space="preserve"> </w:delText>
          </w:r>
          <w:r w:rsidR="00DA4BC1" w:rsidRPr="00FB6A10" w:rsidDel="00F57D24">
            <w:rPr>
              <w:noProof/>
            </w:rPr>
            <w:delText xml:space="preserve">NGDS Software Stack </w:delText>
          </w:r>
          <w:r w:rsidR="00C532D6" w:rsidRPr="00FB6A10" w:rsidDel="00F57D24">
            <w:rPr>
              <w:noProof/>
            </w:rPr>
            <w:delText xml:space="preserve">in </w:delText>
          </w:r>
          <w:r w:rsidR="00C532D6" w:rsidRPr="00415183" w:rsidDel="00F57D24">
            <w:rPr>
              <w:b/>
              <w:noProof/>
            </w:rPr>
            <w:delText>production</w:delText>
          </w:r>
          <w:r w:rsidR="00C532D6" w:rsidRPr="00962782" w:rsidDel="00F57D24">
            <w:rPr>
              <w:noProof/>
            </w:rPr>
            <w:delText xml:space="preserve"> mode</w:delText>
          </w:r>
          <w:r w:rsidR="003835B9" w:rsidRPr="00962782" w:rsidDel="00F57D24">
            <w:rPr>
              <w:noProof/>
            </w:rPr>
            <w:delText>, as</w:delText>
          </w:r>
          <w:r w:rsidR="00C532D6" w:rsidRPr="00FB6A10" w:rsidDel="00F57D24">
            <w:rPr>
              <w:noProof/>
            </w:rPr>
            <w:delText xml:space="preserve"> </w:delText>
          </w:r>
          <w:r w:rsidDel="00F57D24">
            <w:rPr>
              <w:noProof/>
            </w:rPr>
            <w:delText>opposed</w:delText>
          </w:r>
          <w:r w:rsidRPr="00FB6A10" w:rsidDel="00F57D24">
            <w:rPr>
              <w:noProof/>
            </w:rPr>
            <w:delText xml:space="preserve"> </w:delText>
          </w:r>
          <w:r w:rsidR="00C532D6" w:rsidRPr="00FB6A10" w:rsidDel="00F57D24">
            <w:rPr>
              <w:noProof/>
            </w:rPr>
            <w:delText xml:space="preserve">to </w:delText>
          </w:r>
          <w:r w:rsidR="00C532D6" w:rsidRPr="00415183" w:rsidDel="00F57D24">
            <w:rPr>
              <w:b/>
              <w:noProof/>
            </w:rPr>
            <w:delText>development</w:delText>
          </w:r>
          <w:r w:rsidR="00C532D6" w:rsidRPr="00962782" w:rsidDel="00F57D24">
            <w:rPr>
              <w:noProof/>
            </w:rPr>
            <w:delText xml:space="preserve"> mode</w:delText>
          </w:r>
        </w:del>
      </w:moveFrom>
    </w:p>
    <w:moveFromRangeEnd w:id="309"/>
    <w:p w14:paraId="17272328" w14:textId="77777777" w:rsidR="00793177" w:rsidRPr="00962782" w:rsidRDefault="007A4291" w:rsidP="00807A71">
      <w:pPr>
        <w:rPr>
          <w:noProof/>
        </w:rPr>
        <w:pPrChange w:id="323" w:author="Stephen Richard" w:date="2014-03-30T09:09:00Z">
          <w:pPr>
            <w:spacing w:after="100" w:line="240" w:lineRule="auto"/>
          </w:pPr>
        </w:pPrChange>
      </w:pPr>
      <w:r>
        <w:rPr>
          <w:noProof/>
        </w:rPr>
        <w:t>O</w:t>
      </w:r>
      <w:r w:rsidR="00793177" w:rsidRPr="00793177">
        <w:rPr>
          <w:noProof/>
        </w:rPr>
        <w:t>ne of the goals of</w:t>
      </w:r>
      <w:r>
        <w:rPr>
          <w:noProof/>
        </w:rPr>
        <w:t xml:space="preserve"> the</w:t>
      </w:r>
      <w:r w:rsidR="00793177" w:rsidRPr="00793177">
        <w:rPr>
          <w:noProof/>
        </w:rPr>
        <w:t xml:space="preserve"> NGDS</w:t>
      </w:r>
      <w:r>
        <w:rPr>
          <w:noProof/>
        </w:rPr>
        <w:t xml:space="preserve"> is</w:t>
      </w:r>
      <w:r w:rsidRPr="00793177">
        <w:rPr>
          <w:noProof/>
        </w:rPr>
        <w:t xml:space="preserve"> </w:t>
      </w:r>
      <w:r w:rsidR="00793177" w:rsidRPr="00793177">
        <w:rPr>
          <w:noProof/>
        </w:rPr>
        <w:t>to provide a</w:t>
      </w:r>
      <w:r>
        <w:rPr>
          <w:noProof/>
        </w:rPr>
        <w:t>n</w:t>
      </w:r>
      <w:r w:rsidR="00793177" w:rsidRPr="00793177">
        <w:rPr>
          <w:noProof/>
        </w:rPr>
        <w:t xml:space="preserve"> open-source software</w:t>
      </w:r>
      <w:r>
        <w:rPr>
          <w:noProof/>
        </w:rPr>
        <w:t xml:space="preserve"> stack for releasing open data on the World Wide Web</w:t>
      </w:r>
      <w:r w:rsidR="00793177" w:rsidRPr="00793177">
        <w:rPr>
          <w:noProof/>
        </w:rPr>
        <w:t xml:space="preserve"> project that is </w:t>
      </w:r>
      <w:r w:rsidRPr="00793177">
        <w:rPr>
          <w:noProof/>
        </w:rPr>
        <w:t xml:space="preserve">sustainable </w:t>
      </w:r>
      <w:r>
        <w:rPr>
          <w:noProof/>
        </w:rPr>
        <w:t>and a cost-effective option for data producers</w:t>
      </w:r>
      <w:r w:rsidR="00793177" w:rsidRPr="00793177">
        <w:rPr>
          <w:noProof/>
        </w:rPr>
        <w:t xml:space="preserve">. With this documentation, </w:t>
      </w:r>
      <w:r w:rsidR="000D5553">
        <w:rPr>
          <w:noProof/>
        </w:rPr>
        <w:t>s</w:t>
      </w:r>
      <w:r w:rsidR="00793177" w:rsidRPr="00793177">
        <w:rPr>
          <w:noProof/>
        </w:rPr>
        <w:t xml:space="preserve">ystem </w:t>
      </w:r>
      <w:r w:rsidR="000D5553">
        <w:rPr>
          <w:noProof/>
        </w:rPr>
        <w:t>a</w:t>
      </w:r>
      <w:r w:rsidR="00793177" w:rsidRPr="00793177">
        <w:rPr>
          <w:noProof/>
        </w:rPr>
        <w:t xml:space="preserve">dministrators will be able to quickly understand the system and </w:t>
      </w:r>
      <w:r>
        <w:rPr>
          <w:noProof/>
        </w:rPr>
        <w:t>deploy</w:t>
      </w:r>
      <w:r w:rsidRPr="00793177">
        <w:rPr>
          <w:noProof/>
        </w:rPr>
        <w:t xml:space="preserve"> </w:t>
      </w:r>
      <w:r w:rsidR="00CA357E">
        <w:rPr>
          <w:noProof/>
        </w:rPr>
        <w:t xml:space="preserve">a </w:t>
      </w:r>
      <w:r w:rsidR="00793177" w:rsidRPr="00793177">
        <w:rPr>
          <w:noProof/>
        </w:rPr>
        <w:t>productive</w:t>
      </w:r>
      <w:r w:rsidR="00CA357E">
        <w:rPr>
          <w:noProof/>
        </w:rPr>
        <w:t xml:space="preserve"> node in </w:t>
      </w:r>
      <w:r>
        <w:rPr>
          <w:noProof/>
        </w:rPr>
        <w:t>the NGDS</w:t>
      </w:r>
      <w:r w:rsidR="00793177" w:rsidRPr="00793177">
        <w:rPr>
          <w:noProof/>
        </w:rPr>
        <w:t xml:space="preserve">. </w:t>
      </w:r>
    </w:p>
    <w:p w14:paraId="537C7BD0" w14:textId="77777777"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324" w:name="_Toc380693503"/>
      <w:bookmarkStart w:id="325" w:name="_Toc380693692"/>
      <w:bookmarkStart w:id="326" w:name="_Toc380696905"/>
      <w:bookmarkStart w:id="327" w:name="_Toc380734568"/>
      <w:bookmarkStart w:id="328" w:name="_Toc380756452"/>
      <w:bookmarkStart w:id="329" w:name="_Toc382489316"/>
      <w:bookmarkStart w:id="330" w:name="_Toc382491041"/>
      <w:bookmarkStart w:id="331" w:name="_Toc382492804"/>
      <w:bookmarkStart w:id="332" w:name="_Toc382923214"/>
      <w:bookmarkStart w:id="333" w:name="_Toc382923329"/>
      <w:bookmarkStart w:id="334" w:name="_Toc382934940"/>
      <w:bookmarkStart w:id="335" w:name="_Toc383599506"/>
      <w:bookmarkStart w:id="336" w:name="_Toc377463019"/>
      <w:bookmarkEnd w:id="324"/>
      <w:bookmarkEnd w:id="325"/>
      <w:bookmarkEnd w:id="326"/>
      <w:bookmarkEnd w:id="327"/>
      <w:bookmarkEnd w:id="328"/>
      <w:bookmarkEnd w:id="329"/>
      <w:bookmarkEnd w:id="330"/>
      <w:bookmarkEnd w:id="331"/>
      <w:bookmarkEnd w:id="332"/>
      <w:bookmarkEnd w:id="333"/>
      <w:bookmarkEnd w:id="334"/>
      <w:bookmarkEnd w:id="335"/>
    </w:p>
    <w:p w14:paraId="69A6C2EF" w14:textId="77777777"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337" w:name="_Toc380693504"/>
      <w:bookmarkStart w:id="338" w:name="_Toc380693693"/>
      <w:bookmarkStart w:id="339" w:name="_Toc380696906"/>
      <w:bookmarkStart w:id="340" w:name="_Toc380734569"/>
      <w:bookmarkStart w:id="341" w:name="_Toc380756453"/>
      <w:bookmarkStart w:id="342" w:name="_Toc382489317"/>
      <w:bookmarkStart w:id="343" w:name="_Toc382491042"/>
      <w:bookmarkStart w:id="344" w:name="_Toc382492805"/>
      <w:bookmarkStart w:id="345" w:name="_Toc382923215"/>
      <w:bookmarkStart w:id="346" w:name="_Toc382923330"/>
      <w:bookmarkStart w:id="347" w:name="_Toc382934941"/>
      <w:bookmarkStart w:id="348" w:name="_Toc383599507"/>
      <w:bookmarkEnd w:id="337"/>
      <w:bookmarkEnd w:id="338"/>
      <w:bookmarkEnd w:id="339"/>
      <w:bookmarkEnd w:id="340"/>
      <w:bookmarkEnd w:id="341"/>
      <w:bookmarkEnd w:id="342"/>
      <w:bookmarkEnd w:id="343"/>
      <w:bookmarkEnd w:id="344"/>
      <w:bookmarkEnd w:id="345"/>
      <w:bookmarkEnd w:id="346"/>
      <w:bookmarkEnd w:id="347"/>
      <w:bookmarkEnd w:id="348"/>
    </w:p>
    <w:p w14:paraId="3D914C00" w14:textId="77777777"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349" w:name="_Toc380693505"/>
      <w:bookmarkStart w:id="350" w:name="_Toc380693694"/>
      <w:bookmarkStart w:id="351" w:name="_Toc380696907"/>
      <w:bookmarkStart w:id="352" w:name="_Toc380734570"/>
      <w:bookmarkStart w:id="353" w:name="_Toc380756454"/>
      <w:bookmarkStart w:id="354" w:name="_Toc382489318"/>
      <w:bookmarkStart w:id="355" w:name="_Toc382491043"/>
      <w:bookmarkStart w:id="356" w:name="_Toc382492806"/>
      <w:bookmarkStart w:id="357" w:name="_Toc382923216"/>
      <w:bookmarkStart w:id="358" w:name="_Toc382923331"/>
      <w:bookmarkStart w:id="359" w:name="_Toc382934942"/>
      <w:bookmarkStart w:id="360" w:name="_Toc383599508"/>
      <w:bookmarkEnd w:id="349"/>
      <w:bookmarkEnd w:id="350"/>
      <w:bookmarkEnd w:id="351"/>
      <w:bookmarkEnd w:id="352"/>
      <w:bookmarkEnd w:id="353"/>
      <w:bookmarkEnd w:id="354"/>
      <w:bookmarkEnd w:id="355"/>
      <w:bookmarkEnd w:id="356"/>
      <w:bookmarkEnd w:id="357"/>
      <w:bookmarkEnd w:id="358"/>
      <w:bookmarkEnd w:id="359"/>
      <w:bookmarkEnd w:id="360"/>
    </w:p>
    <w:p w14:paraId="0A1D7B8A" w14:textId="77777777" w:rsidR="00B32AA3" w:rsidRPr="00F57D24" w:rsidDel="000B051A" w:rsidRDefault="00B32AA3" w:rsidP="00F57D24">
      <w:pPr>
        <w:pStyle w:val="Heading2"/>
        <w:rPr>
          <w:del w:id="361" w:author="Stephen Richard" w:date="2014-03-29T15:49:00Z"/>
          <w:rPrChange w:id="362" w:author="Stephen Richard" w:date="2014-03-30T08:58:00Z">
            <w:rPr>
              <w:del w:id="363" w:author="Stephen Richard" w:date="2014-03-29T15:49:00Z"/>
              <w:noProof/>
            </w:rPr>
          </w:rPrChange>
        </w:rPr>
        <w:pPrChange w:id="364" w:author="Stephen Richard" w:date="2014-03-30T08:58:00Z">
          <w:pPr>
            <w:pStyle w:val="Heading2"/>
            <w:numPr>
              <w:numId w:val="30"/>
            </w:numPr>
            <w:tabs>
              <w:tab w:val="num" w:pos="756"/>
            </w:tabs>
            <w:ind w:left="0" w:firstLine="0"/>
          </w:pPr>
        </w:pPrChange>
      </w:pPr>
      <w:bookmarkStart w:id="365" w:name="_Toc383599509"/>
      <w:bookmarkEnd w:id="336"/>
      <w:r w:rsidRPr="00F57D24">
        <w:rPr>
          <w:rPrChange w:id="366" w:author="Stephen Richard" w:date="2014-03-30T08:58:00Z">
            <w:rPr>
              <w:noProof/>
            </w:rPr>
          </w:rPrChange>
        </w:rPr>
        <w:t>Document Roadmap</w:t>
      </w:r>
      <w:bookmarkEnd w:id="365"/>
    </w:p>
    <w:p w14:paraId="753DCC6E" w14:textId="1B538BDC" w:rsidR="000B051A" w:rsidRPr="00F57D24" w:rsidDel="000B051A" w:rsidRDefault="000B051A" w:rsidP="00F57D24">
      <w:pPr>
        <w:pStyle w:val="Heading2"/>
        <w:rPr>
          <w:del w:id="367" w:author="Stephen Richard" w:date="2014-03-29T15:49:00Z"/>
          <w:rPrChange w:id="368" w:author="Stephen Richard" w:date="2014-03-30T08:58:00Z">
            <w:rPr>
              <w:del w:id="369" w:author="Stephen Richard" w:date="2014-03-29T15:49:00Z"/>
              <w:noProof/>
            </w:rPr>
          </w:rPrChange>
        </w:rPr>
        <w:pPrChange w:id="370" w:author="Stephen Richard" w:date="2014-03-30T08:58:00Z">
          <w:pPr>
            <w:pStyle w:val="Heading2"/>
            <w:numPr>
              <w:numId w:val="30"/>
            </w:numPr>
            <w:tabs>
              <w:tab w:val="num" w:pos="756"/>
            </w:tabs>
            <w:spacing w:after="100" w:line="240" w:lineRule="auto"/>
            <w:ind w:left="0" w:firstLine="0"/>
          </w:pPr>
        </w:pPrChange>
      </w:pPr>
      <w:moveToRangeStart w:id="371" w:author="Stephen Richard" w:date="2014-03-29T15:44:00Z" w:name="move383871186"/>
      <w:moveTo w:id="372" w:author="Stephen Richard" w:date="2014-03-29T15:44:00Z">
        <w:del w:id="373" w:author="Stephen Richard" w:date="2014-03-29T15:49:00Z">
          <w:r w:rsidRPr="00F57D24" w:rsidDel="000B051A">
            <w:rPr>
              <w:rPrChange w:id="374" w:author="Stephen Richard" w:date="2014-03-30T08:58:00Z">
                <w:rPr>
                  <w:noProof/>
                </w:rPr>
              </w:rPrChange>
            </w:rPr>
            <w:delText>This document includes:</w:delText>
          </w:r>
        </w:del>
      </w:moveTo>
    </w:p>
    <w:p w14:paraId="5ED89FBB" w14:textId="6204D9F3" w:rsidR="000B051A" w:rsidRPr="00F57D24" w:rsidDel="000B051A" w:rsidRDefault="000B051A" w:rsidP="00F57D24">
      <w:pPr>
        <w:pStyle w:val="Heading2"/>
        <w:rPr>
          <w:del w:id="375" w:author="Stephen Richard" w:date="2014-03-29T15:46:00Z"/>
          <w:rPrChange w:id="376" w:author="Stephen Richard" w:date="2014-03-30T08:58:00Z">
            <w:rPr>
              <w:del w:id="377" w:author="Stephen Richard" w:date="2014-03-29T15:46:00Z"/>
              <w:noProof/>
            </w:rPr>
          </w:rPrChange>
        </w:rPr>
        <w:pPrChange w:id="378" w:author="Stephen Richard" w:date="2014-03-30T08:58:00Z">
          <w:pPr>
            <w:pStyle w:val="Heading2"/>
          </w:pPr>
        </w:pPrChange>
      </w:pPr>
      <w:moveTo w:id="379" w:author="Stephen Richard" w:date="2014-03-29T15:44:00Z">
        <w:del w:id="380" w:author="Stephen Richard" w:date="2014-03-29T15:46:00Z">
          <w:r w:rsidRPr="00F57D24" w:rsidDel="000B051A">
            <w:rPr>
              <w:rPrChange w:id="381" w:author="Stephen Richard" w:date="2014-03-30T08:58:00Z">
                <w:rPr>
                  <w:noProof/>
                </w:rPr>
              </w:rPrChange>
            </w:rPr>
            <w:delText>A description of NGDS and how it works</w:delText>
          </w:r>
        </w:del>
      </w:moveTo>
    </w:p>
    <w:p w14:paraId="3774A7DE" w14:textId="6F2933FC" w:rsidR="000B051A" w:rsidRPr="00F57D24" w:rsidDel="000B051A" w:rsidRDefault="000B051A" w:rsidP="00F57D24">
      <w:pPr>
        <w:pStyle w:val="Heading2"/>
        <w:rPr>
          <w:del w:id="382" w:author="Stephen Richard" w:date="2014-03-29T15:49:00Z"/>
          <w:rPrChange w:id="383" w:author="Stephen Richard" w:date="2014-03-30T08:58:00Z">
            <w:rPr>
              <w:del w:id="384" w:author="Stephen Richard" w:date="2014-03-29T15:49:00Z"/>
              <w:noProof/>
            </w:rPr>
          </w:rPrChange>
        </w:rPr>
        <w:pPrChange w:id="385" w:author="Stephen Richard" w:date="2014-03-30T08:58:00Z">
          <w:pPr>
            <w:pStyle w:val="Heading2"/>
          </w:pPr>
        </w:pPrChange>
      </w:pPr>
      <w:moveTo w:id="386" w:author="Stephen Richard" w:date="2014-03-29T15:44:00Z">
        <w:del w:id="387" w:author="Stephen Richard" w:date="2014-03-29T15:47:00Z">
          <w:r w:rsidRPr="00F57D24" w:rsidDel="000B051A">
            <w:rPr>
              <w:rPrChange w:id="388" w:author="Stephen Richard" w:date="2014-03-30T08:58:00Z">
                <w:rPr>
                  <w:noProof/>
                </w:rPr>
              </w:rPrChange>
            </w:rPr>
            <w:delText>Description and enumeration of the components that are necessary to install the NGDS Software Stack</w:delText>
          </w:r>
        </w:del>
      </w:moveTo>
    </w:p>
    <w:p w14:paraId="1158CECF" w14:textId="1ABC4C2D" w:rsidR="000B051A" w:rsidRPr="00F57D24" w:rsidDel="000B051A" w:rsidRDefault="000B051A" w:rsidP="00F57D24">
      <w:pPr>
        <w:pStyle w:val="Heading2"/>
        <w:rPr>
          <w:del w:id="389" w:author="Stephen Richard" w:date="2014-03-29T15:49:00Z"/>
          <w:rPrChange w:id="390" w:author="Stephen Richard" w:date="2014-03-30T08:58:00Z">
            <w:rPr>
              <w:del w:id="391" w:author="Stephen Richard" w:date="2014-03-29T15:49:00Z"/>
              <w:noProof/>
            </w:rPr>
          </w:rPrChange>
        </w:rPr>
        <w:pPrChange w:id="392" w:author="Stephen Richard" w:date="2014-03-30T08:58:00Z">
          <w:pPr>
            <w:pStyle w:val="Heading2"/>
          </w:pPr>
        </w:pPrChange>
      </w:pPr>
      <w:moveTo w:id="393" w:author="Stephen Richard" w:date="2014-03-29T15:44:00Z">
        <w:del w:id="394" w:author="Stephen Richard" w:date="2014-03-29T15:48:00Z">
          <w:r w:rsidRPr="00F57D24" w:rsidDel="000B051A">
            <w:rPr>
              <w:rPrChange w:id="395" w:author="Stephen Richard" w:date="2014-03-30T08:58:00Z">
                <w:rPr>
                  <w:noProof/>
                </w:rPr>
              </w:rPrChange>
            </w:rPr>
            <w:delText>Step-by-step installation instructions for the NGDS Software Stack on an Ubuntu Linux operating system</w:delText>
          </w:r>
        </w:del>
      </w:moveTo>
    </w:p>
    <w:p w14:paraId="1702A8E7" w14:textId="67FA3F05" w:rsidR="000B051A" w:rsidRPr="00F57D24" w:rsidRDefault="000B051A" w:rsidP="00F57D24">
      <w:pPr>
        <w:pStyle w:val="Heading2"/>
        <w:rPr>
          <w:rPrChange w:id="396" w:author="Stephen Richard" w:date="2014-03-30T08:58:00Z">
            <w:rPr>
              <w:noProof/>
            </w:rPr>
          </w:rPrChange>
        </w:rPr>
        <w:pPrChange w:id="397" w:author="Stephen Richard" w:date="2014-03-30T08:58:00Z">
          <w:pPr>
            <w:pStyle w:val="Heading2"/>
            <w:numPr>
              <w:numId w:val="30"/>
            </w:numPr>
            <w:tabs>
              <w:tab w:val="num" w:pos="756"/>
            </w:tabs>
            <w:ind w:left="0" w:firstLine="0"/>
          </w:pPr>
        </w:pPrChange>
      </w:pPr>
      <w:moveTo w:id="398" w:author="Stephen Richard" w:date="2014-03-29T15:44:00Z">
        <w:del w:id="399" w:author="Stephen Richard" w:date="2014-03-29T15:48:00Z">
          <w:r w:rsidRPr="00F57D24" w:rsidDel="000B051A">
            <w:rPr>
              <w:rPrChange w:id="400" w:author="Stephen Richard" w:date="2014-03-30T08:58:00Z">
                <w:rPr>
                  <w:noProof/>
                </w:rPr>
              </w:rPrChange>
            </w:rPr>
            <w:delText>A comparison of installing the NGDS Software Stack in production mode, as opposed to development mode</w:delText>
          </w:r>
        </w:del>
      </w:moveTo>
    </w:p>
    <w:moveToRangeEnd w:id="371"/>
    <w:p w14:paraId="281900F3" w14:textId="77777777" w:rsidR="006C0E53" w:rsidRPr="005E68DF" w:rsidRDefault="006C0E53" w:rsidP="00807A71">
      <w:pPr>
        <w:pPrChange w:id="401" w:author="Stephen Richard" w:date="2014-03-30T09:09:00Z">
          <w:pPr>
            <w:spacing w:after="100" w:line="240" w:lineRule="auto"/>
          </w:pPr>
        </w:pPrChange>
      </w:pPr>
      <w:r w:rsidRPr="005E68DF">
        <w:t>This document outlines the architecture of NGDS and is structured in the following way:</w:t>
      </w:r>
    </w:p>
    <w:p w14:paraId="7BD082D4" w14:textId="32D0FE2D" w:rsidR="000B051A" w:rsidRPr="00FB6A10" w:rsidRDefault="006C0E53" w:rsidP="000B051A">
      <w:pPr>
        <w:pStyle w:val="ListParagraph"/>
        <w:numPr>
          <w:ilvl w:val="0"/>
          <w:numId w:val="11"/>
        </w:numPr>
        <w:spacing w:after="100" w:line="240" w:lineRule="auto"/>
        <w:rPr>
          <w:ins w:id="402" w:author="Stephen Richard" w:date="2014-03-29T15:46:00Z"/>
          <w:noProof/>
        </w:rPr>
      </w:pPr>
      <w:r w:rsidRPr="005E68DF">
        <w:t xml:space="preserve">Section </w:t>
      </w:r>
      <w:r w:rsidR="00C9358C">
        <w:t>2</w:t>
      </w:r>
      <w:r w:rsidR="00D978ED">
        <w:t>: NGDS Software Stack prerequisites</w:t>
      </w:r>
      <w:ins w:id="403" w:author="Stephen Richard" w:date="2014-03-29T15:46:00Z">
        <w:r w:rsidR="000B051A">
          <w:t>--</w:t>
        </w:r>
      </w:ins>
      <w:r w:rsidRPr="005E68DF">
        <w:t xml:space="preserve"> </w:t>
      </w:r>
      <w:ins w:id="404" w:author="Stephen Richard" w:date="2014-03-29T15:46:00Z">
        <w:r w:rsidR="000B051A">
          <w:rPr>
            <w:noProof/>
          </w:rPr>
          <w:t>A description of</w:t>
        </w:r>
        <w:r w:rsidR="000B051A" w:rsidRPr="00FB6A10">
          <w:rPr>
            <w:noProof/>
          </w:rPr>
          <w:t xml:space="preserve"> NGDS </w:t>
        </w:r>
      </w:ins>
      <w:ins w:id="405" w:author="Stephen Richard" w:date="2014-03-29T15:47:00Z">
        <w:r w:rsidR="000B051A">
          <w:rPr>
            <w:noProof/>
          </w:rPr>
          <w:t>function, and of</w:t>
        </w:r>
        <w:r w:rsidR="000B051A" w:rsidRPr="00FB6A10">
          <w:rPr>
            <w:noProof/>
          </w:rPr>
          <w:t xml:space="preserve"> the components that are necessary to install the </w:t>
        </w:r>
        <w:r w:rsidR="000B051A" w:rsidRPr="00415183">
          <w:rPr>
            <w:noProof/>
          </w:rPr>
          <w:t>NGDS Software Stack</w:t>
        </w:r>
      </w:ins>
    </w:p>
    <w:p w14:paraId="62463D5F" w14:textId="435E03A4" w:rsidR="006C0E53" w:rsidRPr="005E68DF" w:rsidDel="000B051A" w:rsidRDefault="006C0E53" w:rsidP="00B93AD1">
      <w:pPr>
        <w:pStyle w:val="ListParagraph"/>
        <w:numPr>
          <w:ilvl w:val="0"/>
          <w:numId w:val="12"/>
        </w:numPr>
        <w:spacing w:after="100" w:line="240" w:lineRule="auto"/>
        <w:rPr>
          <w:del w:id="406" w:author="Stephen Richard" w:date="2014-03-29T15:46:00Z"/>
        </w:rPr>
      </w:pPr>
    </w:p>
    <w:p w14:paraId="3BAD5036" w14:textId="694A6221" w:rsidR="006C0E53" w:rsidRDefault="006C0E53" w:rsidP="00B93AD1">
      <w:pPr>
        <w:pStyle w:val="ListParagraph"/>
        <w:numPr>
          <w:ilvl w:val="0"/>
          <w:numId w:val="12"/>
        </w:numPr>
        <w:spacing w:after="100" w:line="240" w:lineRule="auto"/>
      </w:pPr>
      <w:r w:rsidRPr="00962782">
        <w:t xml:space="preserve">Section </w:t>
      </w:r>
      <w:r w:rsidR="00C9358C">
        <w:t>3</w:t>
      </w:r>
      <w:r w:rsidR="00D978ED">
        <w:t xml:space="preserve">: </w:t>
      </w:r>
      <w:r w:rsidR="00C347F0">
        <w:t>Installing the NGDS Software Stack on an Ubuntu Linux operating system</w:t>
      </w:r>
      <w:ins w:id="407" w:author="Stephen Richard" w:date="2014-03-29T15:48:00Z">
        <w:r w:rsidR="000B051A">
          <w:t xml:space="preserve"> </w:t>
        </w:r>
        <w:proofErr w:type="gramStart"/>
        <w:r w:rsidR="000B051A">
          <w:t xml:space="preserve">--  </w:t>
        </w:r>
        <w:r w:rsidR="000B051A">
          <w:rPr>
            <w:noProof/>
          </w:rPr>
          <w:t>S</w:t>
        </w:r>
        <w:r w:rsidR="000B051A" w:rsidRPr="00FB6A10">
          <w:rPr>
            <w:noProof/>
          </w:rPr>
          <w:t>tep</w:t>
        </w:r>
        <w:proofErr w:type="gramEnd"/>
        <w:r w:rsidR="000B051A" w:rsidRPr="00FB6A10">
          <w:rPr>
            <w:noProof/>
          </w:rPr>
          <w:t>-by-step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r w:rsidR="000B051A">
          <w:rPr>
            <w:noProof/>
          </w:rPr>
          <w:t>.</w:t>
        </w:r>
      </w:ins>
    </w:p>
    <w:p w14:paraId="02EAF446" w14:textId="77777777" w:rsidR="00D978ED" w:rsidRDefault="00D978ED" w:rsidP="00B93AD1">
      <w:pPr>
        <w:pStyle w:val="ListParagraph"/>
        <w:numPr>
          <w:ilvl w:val="0"/>
          <w:numId w:val="12"/>
        </w:numPr>
        <w:spacing w:after="100" w:line="240" w:lineRule="auto"/>
      </w:pPr>
      <w:r>
        <w:t xml:space="preserve">Section </w:t>
      </w:r>
      <w:r w:rsidR="00C9358C">
        <w:t>4</w:t>
      </w:r>
      <w:r>
        <w:t>: NGDS Software Stack installation troubleshooting</w:t>
      </w:r>
    </w:p>
    <w:p w14:paraId="0AA9CDF1" w14:textId="77777777" w:rsidR="00D978ED" w:rsidRDefault="00D978ED" w:rsidP="00B93AD1">
      <w:pPr>
        <w:pStyle w:val="ListParagraph"/>
        <w:numPr>
          <w:ilvl w:val="0"/>
          <w:numId w:val="12"/>
        </w:numPr>
        <w:spacing w:after="100" w:line="240" w:lineRule="auto"/>
      </w:pPr>
      <w:r>
        <w:t xml:space="preserve">Appendix A: Installation guide for an Ubuntu Linux virtual machine in </w:t>
      </w:r>
      <w:proofErr w:type="spellStart"/>
      <w:r>
        <w:t>VirtualBox</w:t>
      </w:r>
      <w:proofErr w:type="spellEnd"/>
    </w:p>
    <w:p w14:paraId="2F4E45FC" w14:textId="77777777" w:rsidR="00D978ED" w:rsidRPr="00415183" w:rsidRDefault="00E20FA4" w:rsidP="00B93AD1">
      <w:pPr>
        <w:pStyle w:val="ListParagraph"/>
        <w:numPr>
          <w:ilvl w:val="0"/>
          <w:numId w:val="12"/>
        </w:numPr>
        <w:spacing w:after="100" w:line="240" w:lineRule="auto"/>
      </w:pPr>
      <w:r>
        <w:t>Appendix B</w:t>
      </w:r>
      <w:r w:rsidR="00D978ED">
        <w:t>: NGDS architecture and diagrams</w:t>
      </w:r>
      <w:r w:rsidR="00130F57">
        <w:t xml:space="preserve"> and notes</w:t>
      </w:r>
    </w:p>
    <w:p w14:paraId="68DF9E31" w14:textId="77777777" w:rsidR="00B32AA3" w:rsidRPr="00F57D24" w:rsidRDefault="00B32AA3" w:rsidP="00F57D24">
      <w:pPr>
        <w:pStyle w:val="Heading2"/>
        <w:rPr>
          <w:rPrChange w:id="408" w:author="Stephen Richard" w:date="2014-03-30T08:58:00Z">
            <w:rPr>
              <w:noProof/>
            </w:rPr>
          </w:rPrChange>
        </w:rPr>
        <w:pPrChange w:id="409" w:author="Stephen Richard" w:date="2014-03-30T08:58:00Z">
          <w:pPr>
            <w:pStyle w:val="Heading2"/>
            <w:numPr>
              <w:numId w:val="30"/>
            </w:numPr>
            <w:tabs>
              <w:tab w:val="num" w:pos="756"/>
            </w:tabs>
            <w:ind w:left="0" w:firstLine="0"/>
          </w:pPr>
        </w:pPrChange>
      </w:pPr>
      <w:bookmarkStart w:id="410" w:name="_Toc378853126"/>
      <w:bookmarkStart w:id="411" w:name="_Toc379537577"/>
      <w:bookmarkStart w:id="412" w:name="_Toc378853127"/>
      <w:bookmarkStart w:id="413" w:name="_Toc379537578"/>
      <w:bookmarkStart w:id="414" w:name="_Toc378853128"/>
      <w:bookmarkStart w:id="415" w:name="_Toc379537579"/>
      <w:bookmarkStart w:id="416" w:name="_Toc378853129"/>
      <w:bookmarkStart w:id="417" w:name="_Toc379537580"/>
      <w:bookmarkStart w:id="418" w:name="_Toc378853130"/>
      <w:bookmarkStart w:id="419" w:name="_Toc379537581"/>
      <w:bookmarkStart w:id="420" w:name="_Toc383599510"/>
      <w:bookmarkEnd w:id="256"/>
      <w:bookmarkEnd w:id="257"/>
      <w:bookmarkEnd w:id="258"/>
      <w:bookmarkEnd w:id="259"/>
      <w:bookmarkEnd w:id="260"/>
      <w:bookmarkEnd w:id="261"/>
      <w:bookmarkEnd w:id="262"/>
      <w:bookmarkEnd w:id="263"/>
      <w:bookmarkEnd w:id="264"/>
      <w:bookmarkEnd w:id="265"/>
      <w:bookmarkEnd w:id="410"/>
      <w:bookmarkEnd w:id="411"/>
      <w:bookmarkEnd w:id="412"/>
      <w:bookmarkEnd w:id="413"/>
      <w:bookmarkEnd w:id="414"/>
      <w:bookmarkEnd w:id="415"/>
      <w:bookmarkEnd w:id="416"/>
      <w:bookmarkEnd w:id="417"/>
      <w:bookmarkEnd w:id="418"/>
      <w:bookmarkEnd w:id="419"/>
      <w:r w:rsidRPr="00F57D24">
        <w:rPr>
          <w:rPrChange w:id="421" w:author="Stephen Richard" w:date="2014-03-30T08:58:00Z">
            <w:rPr>
              <w:noProof/>
            </w:rPr>
          </w:rPrChange>
        </w:rPr>
        <w:t>System Scope and Background</w:t>
      </w:r>
      <w:bookmarkEnd w:id="420"/>
    </w:p>
    <w:p w14:paraId="65C49D98" w14:textId="77777777" w:rsidR="009B70BA" w:rsidRDefault="007A4291" w:rsidP="00807A71">
      <w:pPr>
        <w:pPrChange w:id="422" w:author="Stephen Richard" w:date="2014-03-30T09:09:00Z">
          <w:pPr>
            <w:spacing w:after="100" w:line="240" w:lineRule="auto"/>
          </w:pPr>
        </w:pPrChange>
      </w:pPr>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BC548C">
      <w:pPr>
        <w:spacing w:line="240" w:lineRule="auto"/>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F57D24">
      <w:pPr>
        <w:pStyle w:val="Heading2"/>
        <w:pPrChange w:id="423" w:author="Stephen Richard" w:date="2014-03-30T08:57:00Z">
          <w:pPr>
            <w:pStyle w:val="Heading2"/>
          </w:pPr>
        </w:pPrChange>
      </w:pPr>
      <w:bookmarkStart w:id="424" w:name="_Toc383599511"/>
      <w:r>
        <w:t>T</w:t>
      </w:r>
      <w:r w:rsidR="008B1423" w:rsidRPr="00F8717F">
        <w:t>he NGDS Software Stack</w:t>
      </w:r>
      <w:bookmarkEnd w:id="424"/>
    </w:p>
    <w:p w14:paraId="12FE6EDF" w14:textId="77777777" w:rsidR="00CA1DC8" w:rsidRPr="005E68DF" w:rsidRDefault="00CA1DC8" w:rsidP="00807A71">
      <w:pPr>
        <w:pPrChange w:id="425" w:author="Stephen Richard" w:date="2014-03-30T09:08:00Z">
          <w:pPr>
            <w:spacing w:after="0" w:line="240" w:lineRule="auto"/>
          </w:pPr>
        </w:pPrChange>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rsidP="00807A71">
      <w:pPr>
        <w:pPrChange w:id="426" w:author="Stephen Richard" w:date="2014-03-30T09:09:00Z">
          <w:pPr>
            <w:spacing w:after="100" w:line="240" w:lineRule="auto"/>
          </w:pPr>
        </w:pPrChange>
      </w:pPr>
      <w:r>
        <w:t>When installed, the NGDS Software Stack allows the computer on which it is installed to become an NGDS node. There are two types of NGDS nodes:</w:t>
      </w:r>
    </w:p>
    <w:p w14:paraId="2848BA53" w14:textId="77777777"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and ma</w:t>
      </w:r>
      <w:r w:rsidR="00CD5309" w:rsidRPr="00855236">
        <w:t>n</w:t>
      </w:r>
      <w:r w:rsidR="00CD5309" w:rsidRPr="00855236">
        <w:t xml:space="preserve">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w:t>
      </w:r>
      <w:r w:rsidR="00CD5309" w:rsidRPr="00855236">
        <w:t>r</w:t>
      </w:r>
      <w:r w:rsidR="00CD5309" w:rsidRPr="00855236">
        <w:t xml:space="preserve">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w:t>
      </w:r>
      <w:r w:rsidR="00EB1AF6">
        <w:t>h</w:t>
      </w:r>
      <w:r w:rsidR="00EB1AF6">
        <w:t>ing node</w:t>
      </w:r>
      <w:r w:rsidR="00D25769">
        <w:t>.</w:t>
      </w:r>
    </w:p>
    <w:p w14:paraId="475D6DBA" w14:textId="77777777" w:rsidR="00E156B9" w:rsidRDefault="00E156B9" w:rsidP="00807A71">
      <w:pPr>
        <w:pPrChange w:id="427" w:author="Stephen Richard" w:date="2014-03-30T09:09:00Z">
          <w:pPr>
            <w:spacing w:after="100" w:line="240" w:lineRule="auto"/>
          </w:pPr>
        </w:pPrChange>
      </w:pPr>
      <w:r>
        <w:t xml:space="preserve">Note that the NGDS Software Stack can also be installed in two </w:t>
      </w:r>
      <w:r w:rsidRPr="00E156B9">
        <w:rPr>
          <w:i/>
        </w:rPr>
        <w:t>modes</w:t>
      </w:r>
      <w:r>
        <w:t>:</w:t>
      </w:r>
    </w:p>
    <w:p w14:paraId="664764B1" w14:textId="77777777"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ins w:id="428" w:author="Stephen Richard" w:date="2014-03-29T15:55:00Z">
        <w:r w:rsidR="000D0D8C">
          <w:rPr>
            <w:noProof/>
          </w:rPr>
          <w:t xml:space="preserve">slower </w:t>
        </w:r>
      </w:ins>
      <w:r w:rsidR="005435C4">
        <w:rPr>
          <w:noProof/>
        </w:rPr>
        <w:t>performance.</w:t>
      </w:r>
    </w:p>
    <w:p w14:paraId="701FB3A2" w14:textId="77777777" w:rsidR="00D03C98" w:rsidRPr="00F57D24" w:rsidRDefault="00D03C98" w:rsidP="00F57D24">
      <w:pPr>
        <w:pStyle w:val="Heading1"/>
        <w:numPr>
          <w:ilvl w:val="0"/>
          <w:numId w:val="44"/>
        </w:numPr>
        <w:rPr>
          <w:rPrChange w:id="429" w:author="Stephen Richard" w:date="2014-03-30T09:05:00Z">
            <w:rPr>
              <w:rFonts w:asciiTheme="minorHAnsi" w:hAnsiTheme="minorHAnsi"/>
            </w:rPr>
          </w:rPrChange>
        </w:rPr>
        <w:pPrChange w:id="430" w:author="Stephen Richard" w:date="2014-03-30T09:05:00Z">
          <w:pPr>
            <w:pStyle w:val="Heading1"/>
            <w:numPr>
              <w:numId w:val="44"/>
            </w:numPr>
            <w:spacing w:before="0" w:after="100" w:line="240" w:lineRule="auto"/>
            <w:ind w:left="360" w:hanging="360"/>
          </w:pPr>
        </w:pPrChange>
      </w:pPr>
      <w:bookmarkStart w:id="431" w:name="_Toc378853134"/>
      <w:bookmarkStart w:id="432" w:name="_Toc379537584"/>
      <w:bookmarkStart w:id="433" w:name="_Toc378853135"/>
      <w:bookmarkStart w:id="434" w:name="_Toc379537585"/>
      <w:bookmarkStart w:id="435" w:name="_Toc378853136"/>
      <w:bookmarkStart w:id="436" w:name="_Toc379537586"/>
      <w:bookmarkStart w:id="437" w:name="_Toc378853137"/>
      <w:bookmarkStart w:id="438" w:name="_Toc379537587"/>
      <w:bookmarkStart w:id="439" w:name="_Toc378853138"/>
      <w:bookmarkStart w:id="440" w:name="_Toc379537588"/>
      <w:bookmarkStart w:id="441" w:name="_Toc380693510"/>
      <w:bookmarkStart w:id="442" w:name="_Toc380693699"/>
      <w:bookmarkStart w:id="443" w:name="_Toc380696912"/>
      <w:bookmarkStart w:id="444" w:name="_Toc380734575"/>
      <w:bookmarkStart w:id="445" w:name="_Toc380756459"/>
      <w:bookmarkStart w:id="446" w:name="_Toc380693522"/>
      <w:bookmarkStart w:id="447" w:name="_Toc380693711"/>
      <w:bookmarkStart w:id="448" w:name="_Toc380696924"/>
      <w:bookmarkStart w:id="449" w:name="_Toc380734587"/>
      <w:bookmarkStart w:id="450" w:name="_Toc380756466"/>
      <w:bookmarkStart w:id="451" w:name="_Toc380693523"/>
      <w:bookmarkStart w:id="452" w:name="_Toc380693712"/>
      <w:bookmarkStart w:id="453" w:name="_Toc380696925"/>
      <w:bookmarkStart w:id="454" w:name="_Toc380734588"/>
      <w:bookmarkStart w:id="455" w:name="_Toc380756467"/>
      <w:bookmarkStart w:id="456" w:name="_Toc380693524"/>
      <w:bookmarkStart w:id="457" w:name="_Toc380693713"/>
      <w:bookmarkStart w:id="458" w:name="_Toc380696926"/>
      <w:bookmarkStart w:id="459" w:name="_Toc380734589"/>
      <w:bookmarkStart w:id="460" w:name="_Toc380756468"/>
      <w:bookmarkStart w:id="461" w:name="_Toc380693525"/>
      <w:bookmarkStart w:id="462" w:name="_Toc380693714"/>
      <w:bookmarkStart w:id="463" w:name="_Toc380696927"/>
      <w:bookmarkStart w:id="464" w:name="_Toc380734590"/>
      <w:bookmarkStart w:id="465" w:name="_Toc380756469"/>
      <w:bookmarkStart w:id="466" w:name="_Toc380693526"/>
      <w:bookmarkStart w:id="467" w:name="_Toc380693715"/>
      <w:bookmarkStart w:id="468" w:name="_Toc380696928"/>
      <w:bookmarkStart w:id="469" w:name="_Toc380734591"/>
      <w:bookmarkStart w:id="470" w:name="_Toc380756470"/>
      <w:bookmarkStart w:id="471" w:name="_Toc380734592"/>
      <w:bookmarkStart w:id="472" w:name="_Toc380756471"/>
      <w:bookmarkStart w:id="473" w:name="_Toc380734593"/>
      <w:bookmarkStart w:id="474" w:name="_Toc380756472"/>
      <w:bookmarkStart w:id="475" w:name="_Toc380734594"/>
      <w:bookmarkStart w:id="476" w:name="_Toc380756473"/>
      <w:bookmarkStart w:id="477" w:name="_Toc380734595"/>
      <w:bookmarkStart w:id="478" w:name="_Toc380756474"/>
      <w:bookmarkStart w:id="479" w:name="_Toc380734596"/>
      <w:bookmarkStart w:id="480" w:name="_Toc380756475"/>
      <w:bookmarkStart w:id="481" w:name="_Toc380734597"/>
      <w:bookmarkStart w:id="482" w:name="_Toc380756476"/>
      <w:bookmarkStart w:id="483" w:name="_Toc380734598"/>
      <w:bookmarkStart w:id="484" w:name="_Toc380756477"/>
      <w:bookmarkStart w:id="485" w:name="_Toc379537590"/>
      <w:bookmarkStart w:id="486" w:name="_Toc379537591"/>
      <w:bookmarkStart w:id="487" w:name="_Toc379537592"/>
      <w:bookmarkStart w:id="488" w:name="_Toc379537593"/>
      <w:bookmarkStart w:id="489" w:name="_Toc379537594"/>
      <w:bookmarkStart w:id="490" w:name="_Toc379537595"/>
      <w:bookmarkStart w:id="491" w:name="_Toc379537596"/>
      <w:bookmarkStart w:id="492" w:name="_Toc379537597"/>
      <w:bookmarkStart w:id="493" w:name="_Toc379537598"/>
      <w:bookmarkStart w:id="494" w:name="_Toc379537599"/>
      <w:bookmarkStart w:id="495" w:name="_Toc379537600"/>
      <w:bookmarkStart w:id="496" w:name="_Toc379537601"/>
      <w:bookmarkStart w:id="497" w:name="_Toc379537602"/>
      <w:bookmarkStart w:id="498" w:name="_Toc379537603"/>
      <w:bookmarkStart w:id="499" w:name="_Toc379537604"/>
      <w:bookmarkStart w:id="500" w:name="_Toc379537605"/>
      <w:bookmarkStart w:id="501" w:name="_Toc379537606"/>
      <w:bookmarkStart w:id="502" w:name="_Toc379537607"/>
      <w:bookmarkStart w:id="503" w:name="_Toc379537608"/>
      <w:bookmarkStart w:id="504" w:name="_Toc379537609"/>
      <w:bookmarkStart w:id="505" w:name="_Toc379537610"/>
      <w:bookmarkStart w:id="506" w:name="_Toc379537611"/>
      <w:bookmarkStart w:id="507" w:name="_Toc379537612"/>
      <w:bookmarkStart w:id="508" w:name="_Toc379537613"/>
      <w:bookmarkStart w:id="509" w:name="_Toc379537614"/>
      <w:bookmarkStart w:id="510" w:name="_Toc379537615"/>
      <w:bookmarkStart w:id="511" w:name="_Toc379537616"/>
      <w:bookmarkStart w:id="512" w:name="_Toc379537617"/>
      <w:bookmarkStart w:id="513" w:name="_Toc379537618"/>
      <w:bookmarkStart w:id="514" w:name="_Toc379537619"/>
      <w:bookmarkStart w:id="515" w:name="_Toc379537620"/>
      <w:bookmarkStart w:id="516" w:name="_Toc379537621"/>
      <w:bookmarkStart w:id="517" w:name="_Toc379537622"/>
      <w:bookmarkStart w:id="518" w:name="_Toc379537623"/>
      <w:bookmarkStart w:id="519" w:name="_Toc379537624"/>
      <w:bookmarkStart w:id="520" w:name="_Toc379537625"/>
      <w:bookmarkStart w:id="521" w:name="_Toc379537626"/>
      <w:bookmarkStart w:id="522" w:name="_Toc379537627"/>
      <w:bookmarkStart w:id="523" w:name="_Toc379537628"/>
      <w:bookmarkStart w:id="524" w:name="_Toc379537629"/>
      <w:bookmarkStart w:id="525" w:name="_Toc379537630"/>
      <w:bookmarkStart w:id="526" w:name="_Toc379537631"/>
      <w:bookmarkStart w:id="527" w:name="_Toc379537632"/>
      <w:bookmarkStart w:id="528" w:name="_Toc379537633"/>
      <w:bookmarkStart w:id="529" w:name="_Toc379537634"/>
      <w:bookmarkStart w:id="530" w:name="_Toc379537635"/>
      <w:bookmarkStart w:id="531" w:name="_Toc379537636"/>
      <w:bookmarkStart w:id="532" w:name="_Toc379537637"/>
      <w:bookmarkStart w:id="533" w:name="_Toc379537638"/>
      <w:bookmarkStart w:id="534" w:name="_Toc379537639"/>
      <w:bookmarkStart w:id="535" w:name="_Toc379537640"/>
      <w:bookmarkStart w:id="536" w:name="_Toc379537641"/>
      <w:bookmarkStart w:id="537" w:name="_Toc379537642"/>
      <w:bookmarkStart w:id="538" w:name="_Toc379537643"/>
      <w:bookmarkStart w:id="539" w:name="_Toc379537644"/>
      <w:bookmarkStart w:id="540" w:name="_Toc379537645"/>
      <w:bookmarkStart w:id="541" w:name="_Toc379537646"/>
      <w:bookmarkStart w:id="542" w:name="_Toc379537647"/>
      <w:bookmarkStart w:id="543" w:name="_Toc379537648"/>
      <w:bookmarkStart w:id="544" w:name="_Toc379537649"/>
      <w:bookmarkStart w:id="545" w:name="_Toc379537650"/>
      <w:bookmarkStart w:id="546" w:name="_Toc379537651"/>
      <w:bookmarkStart w:id="547" w:name="_Toc379537652"/>
      <w:bookmarkStart w:id="548" w:name="_Toc379537653"/>
      <w:bookmarkStart w:id="549" w:name="_Toc379537654"/>
      <w:bookmarkStart w:id="550" w:name="_Ref377462760"/>
      <w:bookmarkStart w:id="551" w:name="_Toc377463021"/>
      <w:bookmarkStart w:id="552" w:name="_Ref377463529"/>
      <w:bookmarkStart w:id="553" w:name="_Toc383599512"/>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r w:rsidRPr="00F57D24">
        <w:rPr>
          <w:rPrChange w:id="554" w:author="Stephen Richard" w:date="2014-03-30T09:05:00Z">
            <w:rPr>
              <w:rFonts w:asciiTheme="minorHAnsi" w:hAnsiTheme="minorHAnsi"/>
            </w:rPr>
          </w:rPrChange>
        </w:rPr>
        <w:lastRenderedPageBreak/>
        <w:t>Prerequisites</w:t>
      </w:r>
      <w:bookmarkEnd w:id="550"/>
      <w:bookmarkEnd w:id="551"/>
      <w:bookmarkEnd w:id="552"/>
      <w:bookmarkEnd w:id="553"/>
    </w:p>
    <w:p w14:paraId="0B3B5121" w14:textId="77777777"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B93AD1">
      <w:pPr>
        <w:pStyle w:val="ListParagraph"/>
        <w:numPr>
          <w:ilvl w:val="0"/>
          <w:numId w:val="17"/>
        </w:numPr>
        <w:spacing w:after="120" w:line="240" w:lineRule="auto"/>
      </w:pPr>
      <w:r>
        <w:t>Internet</w:t>
      </w:r>
      <w:r w:rsidRPr="005E68DF">
        <w:t xml:space="preserve"> </w:t>
      </w:r>
      <w:r w:rsidR="006900EA" w:rsidRPr="005E68DF">
        <w:t>access</w:t>
      </w:r>
    </w:p>
    <w:p w14:paraId="1BBE2163" w14:textId="77777777" w:rsidR="006900EA" w:rsidRDefault="006900EA" w:rsidP="00B93AD1">
      <w:pPr>
        <w:pStyle w:val="ListParagraph"/>
        <w:numPr>
          <w:ilvl w:val="0"/>
          <w:numId w:val="17"/>
        </w:numPr>
        <w:spacing w:after="120" w:line="240" w:lineRule="auto"/>
      </w:pPr>
      <w:r w:rsidRPr="005E68DF">
        <w:t xml:space="preserve">A properly configured </w:t>
      </w:r>
      <w:r w:rsidR="004C2EC3">
        <w:rPr>
          <w:i/>
        </w:rPr>
        <w:t>clean</w:t>
      </w:r>
      <w:r w:rsidR="004C2EC3" w:rsidRPr="005E68DF">
        <w:t xml:space="preserve"> </w:t>
      </w:r>
      <w:r w:rsidRPr="005E68DF">
        <w:t xml:space="preserve">Ubuntu Linux distribution 12.04 or higher operating system installed (example: </w:t>
      </w:r>
      <w:proofErr w:type="spellStart"/>
      <w:r w:rsidRPr="005E68DF">
        <w:t>Xubuntu</w:t>
      </w:r>
      <w:proofErr w:type="spellEnd"/>
      <w:r w:rsidRPr="005E68DF">
        <w:t xml:space="preserve"> 13.04 desktop-i386.iso)</w:t>
      </w:r>
    </w:p>
    <w:p w14:paraId="68138A56" w14:textId="77777777"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14:paraId="50AEE7FF" w14:textId="77777777"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1070AE9" w14:textId="75D45E02" w:rsidR="006900EA" w:rsidRPr="005E68DF" w:rsidRDefault="00F275A4" w:rsidP="006900EA">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ins w:id="555" w:author="Stephen Richard" w:date="2014-03-29T16:28:00Z">
        <w:r w:rsidR="00D32DEE">
          <w:fldChar w:fldCharType="begin"/>
        </w:r>
        <w:r w:rsidR="00D32DEE">
          <w:instrText xml:space="preserve"> HYPERLINK  \l "_Creating_an_Ubuntu" </w:instrText>
        </w:r>
        <w:r w:rsidR="00D32DEE">
          <w:fldChar w:fldCharType="separate"/>
        </w:r>
        <w:r w:rsidR="00793177" w:rsidRPr="00D32DEE">
          <w:rPr>
            <w:rStyle w:val="Hyperlink"/>
            <w:rFonts w:asciiTheme="minorHAnsi" w:hAnsiTheme="minorHAnsi"/>
          </w:rPr>
          <w:t>Appendix A</w:t>
        </w:r>
        <w:r w:rsidR="00D32DEE">
          <w:fldChar w:fldCharType="end"/>
        </w:r>
      </w:ins>
      <w:r w:rsidR="006900EA" w:rsidRPr="00F275A4">
        <w:t xml:space="preserve"> of this doc</w:t>
      </w:r>
      <w:r w:rsidR="006900EA" w:rsidRPr="00F275A4">
        <w:t>u</w:t>
      </w:r>
      <w:r w:rsidR="006900EA" w:rsidRPr="00F275A4">
        <w:t>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w:t>
      </w:r>
      <w:r w:rsidR="005A2455">
        <w:t>a</w:t>
      </w:r>
      <w:r w:rsidR="005A2455">
        <w:t>cle VM Virtual Box (free download).</w:t>
      </w:r>
      <w:r w:rsidR="00431997">
        <w:t xml:space="preserve"> </w:t>
      </w:r>
    </w:p>
    <w:p w14:paraId="663A6E59" w14:textId="77777777" w:rsidR="006D43CC" w:rsidRPr="00F57D24" w:rsidRDefault="006D43CC" w:rsidP="00F57D24">
      <w:pPr>
        <w:pStyle w:val="Heading1"/>
        <w:rPr>
          <w:rPrChange w:id="556" w:author="Stephen Richard" w:date="2014-03-30T09:05:00Z">
            <w:rPr>
              <w:rFonts w:asciiTheme="minorHAnsi" w:hAnsiTheme="minorHAnsi"/>
            </w:rPr>
          </w:rPrChange>
        </w:rPr>
        <w:pPrChange w:id="557" w:author="Stephen Richard" w:date="2014-03-30T09:05:00Z">
          <w:pPr>
            <w:pStyle w:val="Heading1"/>
            <w:spacing w:before="0" w:after="100" w:line="240" w:lineRule="auto"/>
          </w:pPr>
        </w:pPrChange>
      </w:pPr>
      <w:bookmarkStart w:id="558" w:name="_Toc379537656"/>
      <w:bookmarkStart w:id="559" w:name="_Toc379537657"/>
      <w:bookmarkStart w:id="560" w:name="_Toc379537658"/>
      <w:bookmarkStart w:id="561" w:name="_Toc379537659"/>
      <w:bookmarkStart w:id="562" w:name="_Toc379537660"/>
      <w:bookmarkStart w:id="563" w:name="_Toc379537661"/>
      <w:bookmarkStart w:id="564" w:name="_Toc379537691"/>
      <w:bookmarkStart w:id="565" w:name="_Toc378853151"/>
      <w:bookmarkStart w:id="566" w:name="_Toc379537692"/>
      <w:bookmarkStart w:id="567" w:name="_Ref377462812"/>
      <w:bookmarkStart w:id="568" w:name="_Toc377463032"/>
      <w:bookmarkStart w:id="569" w:name="_Toc383599513"/>
      <w:bookmarkEnd w:id="558"/>
      <w:bookmarkEnd w:id="559"/>
      <w:bookmarkEnd w:id="560"/>
      <w:bookmarkEnd w:id="561"/>
      <w:bookmarkEnd w:id="562"/>
      <w:bookmarkEnd w:id="563"/>
      <w:bookmarkEnd w:id="564"/>
      <w:bookmarkEnd w:id="565"/>
      <w:bookmarkEnd w:id="566"/>
      <w:r w:rsidRPr="00F57D24">
        <w:rPr>
          <w:rPrChange w:id="570" w:author="Stephen Richard" w:date="2014-03-30T09:05:00Z">
            <w:rPr>
              <w:rFonts w:asciiTheme="minorHAnsi" w:hAnsiTheme="minorHAnsi"/>
            </w:rPr>
          </w:rPrChange>
        </w:rPr>
        <w:t>Install the NGDS Software Stack</w:t>
      </w:r>
      <w:bookmarkEnd w:id="567"/>
      <w:bookmarkEnd w:id="568"/>
      <w:bookmarkEnd w:id="569"/>
    </w:p>
    <w:p w14:paraId="6AA84723" w14:textId="1755E51F" w:rsidR="006D43CC" w:rsidRPr="00415183" w:rsidRDefault="00570AE9" w:rsidP="0031217E">
      <w:pPr>
        <w:pPrChange w:id="571" w:author="Stephen Richard" w:date="2014-03-30T09:20:00Z">
          <w:pPr>
            <w:pStyle w:val="Body"/>
            <w:spacing w:before="0" w:after="100" w:line="240" w:lineRule="auto"/>
          </w:pPr>
        </w:pPrChange>
      </w:pPr>
      <w:r w:rsidRPr="00415183">
        <w:t xml:space="preserve">The </w:t>
      </w:r>
      <w:r w:rsidR="003D217D">
        <w:t>NGDS Software Stack</w:t>
      </w:r>
      <w:r w:rsidRPr="00415183">
        <w:t xml:space="preserve"> depends on a number of </w:t>
      </w:r>
      <w:del w:id="572" w:author="Stephen Richard" w:date="2014-03-29T16:31:00Z">
        <w:r w:rsidRPr="00415183" w:rsidDel="00D32DEE">
          <w:delText>operating system</w:delText>
        </w:r>
      </w:del>
      <w:ins w:id="573" w:author="Stephen Richard" w:date="2014-03-29T16:31:00Z">
        <w:r w:rsidR="00D32DEE">
          <w:t>software</w:t>
        </w:r>
      </w:ins>
      <w:r w:rsidRPr="00415183">
        <w:t xml:space="preserve"> components</w:t>
      </w:r>
      <w:ins w:id="574" w:author="Stephen Richard" w:date="2014-03-29T16:31:00Z">
        <w:r w:rsidR="00D32DEE">
          <w:t xml:space="preserve">, </w:t>
        </w:r>
      </w:ins>
      <w:del w:id="575" w:author="Stephen Richard" w:date="2014-03-29T16:31:00Z">
        <w:r w:rsidR="007C6926" w:rsidDel="00D32DEE">
          <w:delText xml:space="preserve"> </w:delText>
        </w:r>
      </w:del>
      <w:moveToRangeStart w:id="576" w:author="Stephen Richard" w:date="2014-03-29T16:31:00Z" w:name="move383874040"/>
      <w:moveTo w:id="577" w:author="Stephen Richard" w:date="2014-03-29T16:31:00Z">
        <w:del w:id="578" w:author="Stephen Richard" w:date="2014-03-29T16:32:00Z">
          <w:r w:rsidR="00D32DEE" w:rsidDel="00D32DEE">
            <w:delText>A</w:delText>
          </w:r>
        </w:del>
      </w:moveTo>
      <w:ins w:id="579" w:author="Stephen Richard" w:date="2014-03-29T16:32:00Z">
        <w:r w:rsidR="00D32DEE">
          <w:t xml:space="preserve">all </w:t>
        </w:r>
      </w:ins>
      <w:moveTo w:id="580" w:author="Stephen Richard" w:date="2014-03-29T16:31:00Z">
        <w:del w:id="581" w:author="Stephen Richard" w:date="2014-03-29T16:32:00Z">
          <w:r w:rsidR="00D32DEE" w:rsidDel="00D32DEE">
            <w:delText xml:space="preserve">ll </w:delText>
          </w:r>
        </w:del>
        <w:r w:rsidR="00D32DEE">
          <w:t>of</w:t>
        </w:r>
        <w:r w:rsidR="00D32DEE" w:rsidRPr="005E68DF">
          <w:t xml:space="preserve"> </w:t>
        </w:r>
      </w:moveTo>
      <w:ins w:id="582" w:author="Stephen Richard" w:date="2014-03-29T16:32:00Z">
        <w:r w:rsidR="00D32DEE">
          <w:t>which</w:t>
        </w:r>
      </w:ins>
      <w:moveTo w:id="583" w:author="Stephen Richard" w:date="2014-03-29T16:31:00Z">
        <w:del w:id="584" w:author="Stephen Richard" w:date="2014-03-29T16:32:00Z">
          <w:r w:rsidR="00D32DEE" w:rsidRPr="005E68DF" w:rsidDel="00D32DEE">
            <w:delText>these components</w:delText>
          </w:r>
        </w:del>
        <w:r w:rsidR="00D32DEE">
          <w:t xml:space="preserve"> </w:t>
        </w:r>
        <w:del w:id="585" w:author="Stephen Richard" w:date="2014-03-29T16:32:00Z">
          <w:r w:rsidR="00D32DEE" w:rsidDel="00D32DEE">
            <w:delText>(with the exception of Git)</w:delText>
          </w:r>
          <w:r w:rsidR="00D32DEE" w:rsidRPr="005E68DF" w:rsidDel="00D32DEE">
            <w:delText xml:space="preserve"> </w:delText>
          </w:r>
        </w:del>
        <w:r w:rsidR="00D32DEE" w:rsidRPr="005E68DF">
          <w:t xml:space="preserve">will be installed automatically by the NGDS Software Stack </w:t>
        </w:r>
        <w:r w:rsidR="00D32DEE">
          <w:t>installation script</w:t>
        </w:r>
      </w:moveTo>
      <w:ins w:id="586" w:author="Stephen Richard" w:date="2014-03-29T16:33:00Z">
        <w:r w:rsidR="00D32DEE">
          <w:t xml:space="preserve"> </w:t>
        </w:r>
      </w:ins>
      <w:ins w:id="587" w:author="Stephen Richard" w:date="2014-03-29T16:32:00Z">
        <w:r w:rsidR="00D32DEE">
          <w:t xml:space="preserve">(with the </w:t>
        </w:r>
        <w:r w:rsidR="00D32DEE" w:rsidRPr="00533194">
          <w:rPr>
            <w:rPrChange w:id="588" w:author="Stephen Richard" w:date="2014-03-30T08:31:00Z">
              <w:rPr>
                <w:rFonts w:asciiTheme="minorHAnsi" w:hAnsiTheme="minorHAnsi"/>
              </w:rPr>
            </w:rPrChange>
          </w:rPr>
          <w:t xml:space="preserve">exception of </w:t>
        </w:r>
        <w:proofErr w:type="spellStart"/>
        <w:r w:rsidR="00D32DEE" w:rsidRPr="00533194">
          <w:rPr>
            <w:rPrChange w:id="589" w:author="Stephen Richard" w:date="2014-03-30T08:31:00Z">
              <w:rPr>
                <w:rFonts w:asciiTheme="minorHAnsi" w:hAnsiTheme="minorHAnsi"/>
              </w:rPr>
            </w:rPrChange>
          </w:rPr>
          <w:t>Git</w:t>
        </w:r>
      </w:ins>
      <w:proofErr w:type="spellEnd"/>
      <w:ins w:id="590" w:author="Stephen Richard" w:date="2014-03-30T08:29:00Z">
        <w:r w:rsidR="00533194" w:rsidRPr="00533194">
          <w:rPr>
            <w:rPrChange w:id="591" w:author="Stephen Richard" w:date="2014-03-30T08:31:00Z">
              <w:rPr>
                <w:rFonts w:asciiTheme="minorHAnsi" w:hAnsiTheme="minorHAnsi"/>
              </w:rPr>
            </w:rPrChange>
          </w:rPr>
          <w:t xml:space="preserve">, see </w:t>
        </w:r>
      </w:ins>
      <w:ins w:id="592" w:author="Stephen Richard" w:date="2014-03-30T08:30:00Z">
        <w:r w:rsidR="00533194" w:rsidRPr="00533194">
          <w:rPr>
            <w:rPrChange w:id="593" w:author="Stephen Richard" w:date="2014-03-30T08:31:00Z">
              <w:rPr>
                <w:rFonts w:asciiTheme="minorHAnsi" w:hAnsiTheme="minorHAnsi"/>
              </w:rPr>
            </w:rPrChange>
          </w:rPr>
          <w:fldChar w:fldCharType="begin"/>
        </w:r>
        <w:r w:rsidR="00533194" w:rsidRPr="00533194">
          <w:rPr>
            <w:rPrChange w:id="594" w:author="Stephen Richard" w:date="2014-03-30T08:31:00Z">
              <w:rPr>
                <w:rFonts w:asciiTheme="minorHAnsi" w:hAnsiTheme="minorHAnsi"/>
              </w:rPr>
            </w:rPrChange>
          </w:rPr>
          <w:instrText xml:space="preserve"> REF _Ref383931551 \r \h </w:instrText>
        </w:r>
        <w:r w:rsidR="00533194" w:rsidRPr="00533194">
          <w:rPr>
            <w:rPrChange w:id="595" w:author="Stephen Richard" w:date="2014-03-30T08:31:00Z">
              <w:rPr>
                <w:rFonts w:asciiTheme="minorHAnsi" w:hAnsiTheme="minorHAnsi"/>
              </w:rPr>
            </w:rPrChange>
          </w:rPr>
        </w:r>
      </w:ins>
      <w:r w:rsidR="00533194" w:rsidRPr="00533194">
        <w:rPr>
          <w:rPrChange w:id="596" w:author="Stephen Richard" w:date="2014-03-30T08:31:00Z">
            <w:rPr/>
          </w:rPrChange>
        </w:rPr>
        <w:instrText xml:space="preserve"> \* MERGEFORMAT </w:instrText>
      </w:r>
      <w:r w:rsidR="00533194" w:rsidRPr="00533194">
        <w:rPr>
          <w:rPrChange w:id="597" w:author="Stephen Richard" w:date="2014-03-30T08:31:00Z">
            <w:rPr>
              <w:rFonts w:asciiTheme="minorHAnsi" w:hAnsiTheme="minorHAnsi"/>
            </w:rPr>
          </w:rPrChange>
        </w:rPr>
        <w:fldChar w:fldCharType="separate"/>
      </w:r>
      <w:ins w:id="598" w:author="Stephen Richard" w:date="2014-03-30T08:30:00Z">
        <w:r w:rsidR="00533194" w:rsidRPr="00533194">
          <w:rPr>
            <w:rPrChange w:id="599" w:author="Stephen Richard" w:date="2014-03-30T08:31:00Z">
              <w:rPr>
                <w:rFonts w:asciiTheme="minorHAnsi" w:hAnsiTheme="minorHAnsi"/>
              </w:rPr>
            </w:rPrChange>
          </w:rPr>
          <w:t>3.1</w:t>
        </w:r>
        <w:r w:rsidR="00533194" w:rsidRPr="00533194">
          <w:rPr>
            <w:rPrChange w:id="600" w:author="Stephen Richard" w:date="2014-03-30T08:31:00Z">
              <w:rPr>
                <w:rFonts w:asciiTheme="minorHAnsi" w:hAnsiTheme="minorHAnsi"/>
              </w:rPr>
            </w:rPrChange>
          </w:rPr>
          <w:fldChar w:fldCharType="end"/>
        </w:r>
        <w:r w:rsidR="00533194" w:rsidRPr="00533194">
          <w:rPr>
            <w:rPrChange w:id="601" w:author="Stephen Richard" w:date="2014-03-30T08:31:00Z">
              <w:rPr>
                <w:rFonts w:asciiTheme="minorHAnsi" w:hAnsiTheme="minorHAnsi"/>
              </w:rPr>
            </w:rPrChange>
          </w:rPr>
          <w:t xml:space="preserve"> </w:t>
        </w:r>
        <w:r w:rsidR="00533194" w:rsidRPr="00533194">
          <w:rPr>
            <w:rPrChange w:id="602" w:author="Stephen Richard" w:date="2014-03-30T08:31:00Z">
              <w:rPr>
                <w:rFonts w:asciiTheme="minorHAnsi" w:hAnsiTheme="minorHAnsi"/>
              </w:rPr>
            </w:rPrChange>
          </w:rPr>
          <w:fldChar w:fldCharType="begin"/>
        </w:r>
        <w:r w:rsidR="00533194" w:rsidRPr="00533194">
          <w:rPr>
            <w:rPrChange w:id="603" w:author="Stephen Richard" w:date="2014-03-30T08:31:00Z">
              <w:rPr>
                <w:rFonts w:asciiTheme="minorHAnsi" w:hAnsiTheme="minorHAnsi"/>
              </w:rPr>
            </w:rPrChange>
          </w:rPr>
          <w:instrText xml:space="preserve"> REF _Ref383931558 \h </w:instrText>
        </w:r>
        <w:r w:rsidR="00533194" w:rsidRPr="00533194">
          <w:rPr>
            <w:rPrChange w:id="604" w:author="Stephen Richard" w:date="2014-03-30T08:31:00Z">
              <w:rPr>
                <w:rFonts w:asciiTheme="minorHAnsi" w:hAnsiTheme="minorHAnsi"/>
              </w:rPr>
            </w:rPrChange>
          </w:rPr>
        </w:r>
      </w:ins>
      <w:r w:rsidR="00533194" w:rsidRPr="00533194">
        <w:rPr>
          <w:rPrChange w:id="605" w:author="Stephen Richard" w:date="2014-03-30T08:31:00Z">
            <w:rPr/>
          </w:rPrChange>
        </w:rPr>
        <w:instrText xml:space="preserve"> \* MERGEFORMAT </w:instrText>
      </w:r>
      <w:r w:rsidR="00533194" w:rsidRPr="00533194">
        <w:rPr>
          <w:rPrChange w:id="606" w:author="Stephen Richard" w:date="2014-03-30T08:31:00Z">
            <w:rPr>
              <w:rFonts w:asciiTheme="minorHAnsi" w:hAnsiTheme="minorHAnsi"/>
            </w:rPr>
          </w:rPrChange>
        </w:rPr>
        <w:fldChar w:fldCharType="separate"/>
      </w:r>
      <w:ins w:id="607" w:author="Stephen Richard" w:date="2014-03-30T08:30:00Z">
        <w:r w:rsidR="00533194" w:rsidRPr="00533194">
          <w:rPr>
            <w:rPrChange w:id="608" w:author="Stephen Richard" w:date="2014-03-30T08:31:00Z">
              <w:rPr>
                <w:noProof/>
              </w:rPr>
            </w:rPrChange>
          </w:rPr>
          <w:t xml:space="preserve">Install </w:t>
        </w:r>
        <w:proofErr w:type="spellStart"/>
        <w:r w:rsidR="00533194" w:rsidRPr="00533194">
          <w:rPr>
            <w:rPrChange w:id="609" w:author="Stephen Richard" w:date="2014-03-30T08:31:00Z">
              <w:rPr>
                <w:noProof/>
              </w:rPr>
            </w:rPrChange>
          </w:rPr>
          <w:t>Git</w:t>
        </w:r>
        <w:proofErr w:type="spellEnd"/>
        <w:r w:rsidR="00533194" w:rsidRPr="00533194">
          <w:rPr>
            <w:rPrChange w:id="610" w:author="Stephen Richard" w:date="2014-03-30T08:31:00Z">
              <w:rPr>
                <w:rFonts w:asciiTheme="minorHAnsi" w:hAnsiTheme="minorHAnsi"/>
              </w:rPr>
            </w:rPrChange>
          </w:rPr>
          <w:fldChar w:fldCharType="end"/>
        </w:r>
        <w:r w:rsidR="00533194" w:rsidRPr="00533194">
          <w:rPr>
            <w:rPrChange w:id="611" w:author="Stephen Richard" w:date="2014-03-30T08:31:00Z">
              <w:rPr>
                <w:rFonts w:asciiTheme="minorHAnsi" w:hAnsiTheme="minorHAnsi"/>
              </w:rPr>
            </w:rPrChange>
          </w:rPr>
          <w:t xml:space="preserve">, </w:t>
        </w:r>
        <w:r w:rsidR="00533194" w:rsidRPr="00533194">
          <w:rPr>
            <w:rPrChange w:id="612" w:author="Stephen Richard" w:date="2014-03-30T08:31:00Z">
              <w:rPr>
                <w:rFonts w:asciiTheme="minorHAnsi" w:hAnsiTheme="minorHAnsi"/>
              </w:rPr>
            </w:rPrChange>
          </w:rPr>
          <w:fldChar w:fldCharType="begin"/>
        </w:r>
        <w:r w:rsidR="00533194" w:rsidRPr="00533194">
          <w:rPr>
            <w:rPrChange w:id="613" w:author="Stephen Richard" w:date="2014-03-30T08:31:00Z">
              <w:rPr>
                <w:rFonts w:asciiTheme="minorHAnsi" w:hAnsiTheme="minorHAnsi"/>
              </w:rPr>
            </w:rPrChange>
          </w:rPr>
          <w:instrText xml:space="preserve"> REF _Ref383931561 \p \h </w:instrText>
        </w:r>
        <w:r w:rsidR="00533194" w:rsidRPr="00533194">
          <w:rPr>
            <w:rPrChange w:id="614" w:author="Stephen Richard" w:date="2014-03-30T08:31:00Z">
              <w:rPr>
                <w:rFonts w:asciiTheme="minorHAnsi" w:hAnsiTheme="minorHAnsi"/>
              </w:rPr>
            </w:rPrChange>
          </w:rPr>
        </w:r>
      </w:ins>
      <w:r w:rsidR="00533194" w:rsidRPr="00533194">
        <w:rPr>
          <w:rPrChange w:id="615" w:author="Stephen Richard" w:date="2014-03-30T08:31:00Z">
            <w:rPr/>
          </w:rPrChange>
        </w:rPr>
        <w:instrText xml:space="preserve"> \* MERGEFORMAT </w:instrText>
      </w:r>
      <w:r w:rsidR="00533194" w:rsidRPr="00533194">
        <w:rPr>
          <w:rPrChange w:id="616" w:author="Stephen Richard" w:date="2014-03-30T08:31:00Z">
            <w:rPr>
              <w:rFonts w:asciiTheme="minorHAnsi" w:hAnsiTheme="minorHAnsi"/>
            </w:rPr>
          </w:rPrChange>
        </w:rPr>
        <w:fldChar w:fldCharType="separate"/>
      </w:r>
      <w:ins w:id="617" w:author="Stephen Richard" w:date="2014-03-30T08:30:00Z">
        <w:r w:rsidR="00533194" w:rsidRPr="00533194">
          <w:rPr>
            <w:rPrChange w:id="618" w:author="Stephen Richard" w:date="2014-03-30T08:31:00Z">
              <w:rPr>
                <w:rFonts w:asciiTheme="minorHAnsi" w:hAnsiTheme="minorHAnsi"/>
              </w:rPr>
            </w:rPrChange>
          </w:rPr>
          <w:t>below</w:t>
        </w:r>
        <w:r w:rsidR="00533194" w:rsidRPr="00533194">
          <w:rPr>
            <w:rPrChange w:id="619" w:author="Stephen Richard" w:date="2014-03-30T08:31:00Z">
              <w:rPr>
                <w:rFonts w:asciiTheme="minorHAnsi" w:hAnsiTheme="minorHAnsi"/>
              </w:rPr>
            </w:rPrChange>
          </w:rPr>
          <w:fldChar w:fldCharType="end"/>
        </w:r>
      </w:ins>
      <w:ins w:id="620" w:author="Stephen Richard" w:date="2014-03-29T16:32:00Z">
        <w:r w:rsidR="00D32DEE" w:rsidRPr="00533194">
          <w:rPr>
            <w:rPrChange w:id="621" w:author="Stephen Richard" w:date="2014-03-30T08:31:00Z">
              <w:rPr>
                <w:rFonts w:asciiTheme="minorHAnsi" w:hAnsiTheme="minorHAnsi"/>
              </w:rPr>
            </w:rPrChange>
          </w:rPr>
          <w:t>)</w:t>
        </w:r>
      </w:ins>
      <w:moveTo w:id="622" w:author="Stephen Richard" w:date="2014-03-29T16:31:00Z">
        <w:r w:rsidR="00D32DEE" w:rsidRPr="00533194">
          <w:rPr>
            <w:rPrChange w:id="623" w:author="Stephen Richard" w:date="2014-03-30T08:31:00Z">
              <w:rPr>
                <w:rFonts w:asciiTheme="minorHAnsi" w:hAnsiTheme="minorHAnsi"/>
              </w:rPr>
            </w:rPrChange>
          </w:rPr>
          <w:t>.</w:t>
        </w:r>
      </w:moveTo>
      <w:moveToRangeEnd w:id="576"/>
      <w:ins w:id="624" w:author="Stephen Richard" w:date="2014-03-29T16:32:00Z">
        <w:r w:rsidR="00D32DEE" w:rsidRPr="00533194">
          <w:rPr>
            <w:rPrChange w:id="625" w:author="Stephen Richard" w:date="2014-03-30T08:31:00Z">
              <w:rPr>
                <w:rFonts w:asciiTheme="minorHAnsi" w:hAnsiTheme="minorHAnsi"/>
              </w:rPr>
            </w:rPrChange>
          </w:rPr>
          <w:t xml:space="preserve"> </w:t>
        </w:r>
      </w:ins>
      <w:moveToRangeStart w:id="626" w:author="Stephen Richard" w:date="2014-03-29T16:32:00Z" w:name="move383874096"/>
      <w:moveTo w:id="627" w:author="Stephen Richard" w:date="2014-03-29T16:32:00Z">
        <w:del w:id="628" w:author="Stephen Richard" w:date="2014-03-29T16:32:00Z">
          <w:r w:rsidR="00D32DEE" w:rsidRPr="00533194" w:rsidDel="00D32DEE">
            <w:rPr>
              <w:rPrChange w:id="629" w:author="Stephen Richard" w:date="2014-03-30T08:31:00Z">
                <w:rPr>
                  <w:rFonts w:asciiTheme="minorHAnsi" w:hAnsiTheme="minorHAnsi"/>
                </w:rPr>
              </w:rPrChange>
            </w:rPr>
            <w:delText>To install</w:delText>
          </w:r>
        </w:del>
      </w:moveTo>
      <w:ins w:id="630" w:author="Stephen Richard" w:date="2014-03-29T16:32:00Z">
        <w:r w:rsidR="00D32DEE" w:rsidRPr="00533194">
          <w:rPr>
            <w:rPrChange w:id="631" w:author="Stephen Richard" w:date="2014-03-30T08:31:00Z">
              <w:rPr>
                <w:rFonts w:asciiTheme="minorHAnsi" w:hAnsiTheme="minorHAnsi"/>
              </w:rPr>
            </w:rPrChange>
          </w:rPr>
          <w:t>For</w:t>
        </w:r>
        <w:r w:rsidR="00D32DEE">
          <w:t xml:space="preserve"> the script to </w:t>
        </w:r>
      </w:ins>
      <w:ins w:id="632" w:author="Stephen Richard" w:date="2014-03-29T16:34:00Z">
        <w:r w:rsidR="00D32DEE">
          <w:t xml:space="preserve">successfully </w:t>
        </w:r>
      </w:ins>
      <w:ins w:id="633" w:author="Stephen Richard" w:date="2014-03-29T16:32:00Z">
        <w:r w:rsidR="00D32DEE">
          <w:t>run the installation,</w:t>
        </w:r>
      </w:ins>
      <w:moveTo w:id="634" w:author="Stephen Richard" w:date="2014-03-29T16:32:00Z">
        <w:del w:id="635" w:author="Stephen Richard" w:date="2014-03-29T16:33:00Z">
          <w:r w:rsidR="00D32DEE" w:rsidDel="00D32DEE">
            <w:delText xml:space="preserve"> these components,</w:delText>
          </w:r>
        </w:del>
        <w:r w:rsidR="00D32DEE">
          <w:t xml:space="preserve"> the computer </w:t>
        </w:r>
        <w:del w:id="636" w:author="Stephen Richard" w:date="2014-03-29T16:33:00Z">
          <w:r w:rsidR="00D32DEE" w:rsidDel="00D32DEE">
            <w:delText xml:space="preserve">on which they will be installed </w:delText>
          </w:r>
        </w:del>
        <w:r w:rsidR="00D32DEE">
          <w:t>must have access to the I</w:t>
        </w:r>
        <w:r w:rsidR="00D32DEE">
          <w:t>n</w:t>
        </w:r>
        <w:r w:rsidR="00D32DEE">
          <w:t>ternet.</w:t>
        </w:r>
      </w:moveTo>
      <w:moveToRangeEnd w:id="626"/>
      <w:ins w:id="637" w:author="Stephen Richard" w:date="2014-03-29T16:33:00Z">
        <w:r w:rsidR="00D32DEE">
          <w:t xml:space="preserve"> </w:t>
        </w:r>
      </w:ins>
      <w:del w:id="638" w:author="Stephen Richard" w:date="2014-03-29T16:32:00Z">
        <w:r w:rsidR="007C6926" w:rsidDel="00D32DEE">
          <w:delText>that must be installed</w:delText>
        </w:r>
      </w:del>
      <w:del w:id="639" w:author="Stephen Richard" w:date="2014-03-29T16:31:00Z">
        <w:r w:rsidR="007C6926" w:rsidDel="00D32DEE">
          <w:delText xml:space="preserve"> on a computer before that computer can become an NGDS node</w:delText>
        </w:r>
      </w:del>
      <w:del w:id="640" w:author="Stephen Richard" w:date="2014-03-29T16:32:00Z">
        <w:r w:rsidR="006D43CC" w:rsidRPr="00415183" w:rsidDel="00D32DEE">
          <w:delText>.</w:delText>
        </w:r>
        <w:r w:rsidRPr="00415183" w:rsidDel="00D32DEE">
          <w:delText xml:space="preserve"> </w:delText>
        </w:r>
      </w:del>
      <w:r w:rsidR="006D43CC" w:rsidRPr="00415183">
        <w:t>These comp</w:t>
      </w:r>
      <w:r w:rsidR="006D43CC" w:rsidRPr="00415183">
        <w:t>o</w:t>
      </w:r>
      <w:r w:rsidR="006D43CC" w:rsidRPr="00415183">
        <w:t>nents include:</w:t>
      </w:r>
    </w:p>
    <w:p w14:paraId="54BDFEC0" w14:textId="77777777" w:rsidR="00227467" w:rsidRPr="00807A71" w:rsidRDefault="00227467" w:rsidP="00807A71">
      <w:pPr>
        <w:pStyle w:val="ListBullet2"/>
        <w:rPr>
          <w:rPrChange w:id="641" w:author="Stephen Richard" w:date="2014-03-30T09:13:00Z">
            <w:rPr/>
          </w:rPrChange>
        </w:rPr>
        <w:pPrChange w:id="642" w:author="Stephen Richard" w:date="2014-03-30T09:14:00Z">
          <w:pPr>
            <w:pStyle w:val="ListBullet2"/>
            <w:spacing w:after="100" w:line="240" w:lineRule="auto"/>
          </w:pPr>
        </w:pPrChange>
      </w:pPr>
      <w:r w:rsidRPr="00807A71">
        <w:rPr>
          <w:rPrChange w:id="643" w:author="Stephen Richard" w:date="2014-03-30T09:13:00Z">
            <w:rPr/>
          </w:rPrChange>
        </w:rPr>
        <w:t>Java Development Kit</w:t>
      </w:r>
      <w:r w:rsidR="00FB6A10" w:rsidRPr="00807A71">
        <w:rPr>
          <w:rPrChange w:id="644" w:author="Stephen Richard" w:date="2014-03-30T09:13:00Z">
            <w:rPr/>
          </w:rPrChange>
        </w:rPr>
        <w:t xml:space="preserve"> (JDK)</w:t>
      </w:r>
    </w:p>
    <w:p w14:paraId="17E30151" w14:textId="77777777" w:rsidR="00227467" w:rsidRPr="00807A71" w:rsidRDefault="006D43CC" w:rsidP="00807A71">
      <w:pPr>
        <w:pStyle w:val="ListBullet2"/>
        <w:rPr>
          <w:rPrChange w:id="645" w:author="Stephen Richard" w:date="2014-03-30T09:13:00Z">
            <w:rPr/>
          </w:rPrChange>
        </w:rPr>
        <w:pPrChange w:id="646" w:author="Stephen Richard" w:date="2014-03-30T09:14:00Z">
          <w:pPr>
            <w:pStyle w:val="ListBullet2"/>
            <w:spacing w:after="100" w:line="240" w:lineRule="auto"/>
          </w:pPr>
        </w:pPrChange>
      </w:pPr>
      <w:proofErr w:type="spellStart"/>
      <w:r w:rsidRPr="00807A71">
        <w:rPr>
          <w:rPrChange w:id="647" w:author="Stephen Richard" w:date="2014-03-30T09:13:00Z">
            <w:rPr/>
          </w:rPrChange>
        </w:rPr>
        <w:t>Git</w:t>
      </w:r>
      <w:proofErr w:type="spellEnd"/>
    </w:p>
    <w:p w14:paraId="7AB633AC" w14:textId="77777777" w:rsidR="006D43CC" w:rsidRPr="00807A71" w:rsidRDefault="006D43CC" w:rsidP="00807A71">
      <w:pPr>
        <w:pStyle w:val="ListBullet2"/>
        <w:rPr>
          <w:rPrChange w:id="648" w:author="Stephen Richard" w:date="2014-03-30T09:13:00Z">
            <w:rPr/>
          </w:rPrChange>
        </w:rPr>
        <w:pPrChange w:id="649" w:author="Stephen Richard" w:date="2014-03-30T09:14:00Z">
          <w:pPr>
            <w:pStyle w:val="ListBullet2"/>
            <w:spacing w:after="100" w:line="240" w:lineRule="auto"/>
          </w:pPr>
        </w:pPrChange>
      </w:pPr>
      <w:r w:rsidRPr="00807A71">
        <w:rPr>
          <w:rPrChange w:id="650" w:author="Stephen Richard" w:date="2014-03-30T09:13:00Z">
            <w:rPr/>
          </w:rPrChange>
        </w:rPr>
        <w:t>Apache SOLR</w:t>
      </w:r>
    </w:p>
    <w:p w14:paraId="3AE956FA" w14:textId="77777777" w:rsidR="006D43CC" w:rsidRPr="00807A71" w:rsidRDefault="006D43CC" w:rsidP="00807A71">
      <w:pPr>
        <w:pStyle w:val="ListBullet2"/>
        <w:rPr>
          <w:rPrChange w:id="651" w:author="Stephen Richard" w:date="2014-03-30T09:13:00Z">
            <w:rPr/>
          </w:rPrChange>
        </w:rPr>
        <w:pPrChange w:id="652" w:author="Stephen Richard" w:date="2014-03-30T09:14:00Z">
          <w:pPr>
            <w:pStyle w:val="ListBullet2"/>
            <w:spacing w:after="100" w:line="240" w:lineRule="auto"/>
          </w:pPr>
        </w:pPrChange>
      </w:pPr>
      <w:proofErr w:type="spellStart"/>
      <w:r w:rsidRPr="00807A71">
        <w:rPr>
          <w:rPrChange w:id="653" w:author="Stephen Richard" w:date="2014-03-30T09:13:00Z">
            <w:rPr/>
          </w:rPrChange>
        </w:rPr>
        <w:t>PostgreSQL</w:t>
      </w:r>
      <w:proofErr w:type="spellEnd"/>
      <w:r w:rsidRPr="00807A71">
        <w:rPr>
          <w:rPrChange w:id="654" w:author="Stephen Richard" w:date="2014-03-30T09:13:00Z">
            <w:rPr/>
          </w:rPrChange>
        </w:rPr>
        <w:t xml:space="preserve"> database</w:t>
      </w:r>
    </w:p>
    <w:p w14:paraId="24BA9AA6" w14:textId="77777777" w:rsidR="006D43CC" w:rsidRPr="00807A71" w:rsidRDefault="006D43CC" w:rsidP="00807A71">
      <w:pPr>
        <w:pStyle w:val="ListBullet2"/>
        <w:rPr>
          <w:rPrChange w:id="655" w:author="Stephen Richard" w:date="2014-03-30T09:13:00Z">
            <w:rPr/>
          </w:rPrChange>
        </w:rPr>
        <w:pPrChange w:id="656" w:author="Stephen Richard" w:date="2014-03-30T09:14:00Z">
          <w:pPr>
            <w:pStyle w:val="ListBullet2"/>
            <w:spacing w:after="100" w:line="240" w:lineRule="auto"/>
          </w:pPr>
        </w:pPrChange>
      </w:pPr>
      <w:proofErr w:type="spellStart"/>
      <w:r w:rsidRPr="00807A71">
        <w:rPr>
          <w:rPrChange w:id="657" w:author="Stephen Richard" w:date="2014-03-30T09:13:00Z">
            <w:rPr/>
          </w:rPrChange>
        </w:rPr>
        <w:t>PostgreSQL</w:t>
      </w:r>
      <w:proofErr w:type="spellEnd"/>
      <w:r w:rsidRPr="00807A71">
        <w:rPr>
          <w:rPrChange w:id="658" w:author="Stephen Richard" w:date="2014-03-30T09:13:00Z">
            <w:rPr/>
          </w:rPrChange>
        </w:rPr>
        <w:t xml:space="preserve"> extensions for Geographical Information Systems (POSTGIS)</w:t>
      </w:r>
    </w:p>
    <w:p w14:paraId="25CBA660" w14:textId="77777777" w:rsidR="006D43CC" w:rsidRPr="00807A71" w:rsidRDefault="006D43CC" w:rsidP="00807A71">
      <w:pPr>
        <w:pStyle w:val="ListBullet2"/>
        <w:rPr>
          <w:rPrChange w:id="659" w:author="Stephen Richard" w:date="2014-03-30T09:13:00Z">
            <w:rPr/>
          </w:rPrChange>
        </w:rPr>
        <w:pPrChange w:id="660" w:author="Stephen Richard" w:date="2014-03-30T09:14:00Z">
          <w:pPr>
            <w:pStyle w:val="ListBullet2"/>
            <w:spacing w:after="100" w:line="240" w:lineRule="auto"/>
          </w:pPr>
        </w:pPrChange>
      </w:pPr>
      <w:r w:rsidRPr="00807A71">
        <w:rPr>
          <w:rPrChange w:id="661" w:author="Stephen Richard" w:date="2014-03-30T09:13:00Z">
            <w:rPr/>
          </w:rPrChange>
        </w:rPr>
        <w:t>Geo</w:t>
      </w:r>
      <w:r w:rsidR="003C061B" w:rsidRPr="00807A71">
        <w:rPr>
          <w:rPrChange w:id="662" w:author="Stephen Richard" w:date="2014-03-30T09:13:00Z">
            <w:rPr/>
          </w:rPrChange>
        </w:rPr>
        <w:t>S</w:t>
      </w:r>
      <w:r w:rsidRPr="00807A71">
        <w:rPr>
          <w:rPrChange w:id="663" w:author="Stephen Richard" w:date="2014-03-30T09:13:00Z">
            <w:rPr/>
          </w:rPrChange>
        </w:rPr>
        <w:t>erver</w:t>
      </w:r>
    </w:p>
    <w:p w14:paraId="10BA8313" w14:textId="77777777" w:rsidR="006D43CC" w:rsidRPr="00807A71" w:rsidRDefault="007C6926" w:rsidP="00807A71">
      <w:pPr>
        <w:pStyle w:val="ListBullet2"/>
        <w:rPr>
          <w:rPrChange w:id="664" w:author="Stephen Richard" w:date="2014-03-30T09:13:00Z">
            <w:rPr/>
          </w:rPrChange>
        </w:rPr>
        <w:pPrChange w:id="665" w:author="Stephen Richard" w:date="2014-03-30T09:14:00Z">
          <w:pPr>
            <w:pStyle w:val="ListBullet2"/>
            <w:spacing w:after="100" w:line="240" w:lineRule="auto"/>
          </w:pPr>
        </w:pPrChange>
      </w:pPr>
      <w:r w:rsidRPr="00807A71">
        <w:rPr>
          <w:rPrChange w:id="666" w:author="Stephen Richard" w:date="2014-03-30T09:13:00Z">
            <w:rPr/>
          </w:rPrChange>
        </w:rPr>
        <w:t xml:space="preserve">Apache </w:t>
      </w:r>
      <w:r w:rsidR="006D43CC" w:rsidRPr="00807A71">
        <w:rPr>
          <w:rPrChange w:id="667" w:author="Stephen Richard" w:date="2014-03-30T09:13:00Z">
            <w:rPr/>
          </w:rPrChange>
        </w:rPr>
        <w:t>Tomcat</w:t>
      </w:r>
    </w:p>
    <w:p w14:paraId="5E432D58" w14:textId="77777777" w:rsidR="006D43CC" w:rsidRPr="00807A71" w:rsidRDefault="006D43CC" w:rsidP="00807A71">
      <w:pPr>
        <w:pStyle w:val="ListBullet2"/>
        <w:rPr>
          <w:rPrChange w:id="668" w:author="Stephen Richard" w:date="2014-03-30T09:13:00Z">
            <w:rPr/>
          </w:rPrChange>
        </w:rPr>
        <w:pPrChange w:id="669" w:author="Stephen Richard" w:date="2014-03-30T09:14:00Z">
          <w:pPr>
            <w:pStyle w:val="ListBullet2"/>
            <w:spacing w:after="100" w:line="240" w:lineRule="auto"/>
          </w:pPr>
        </w:pPrChange>
      </w:pPr>
      <w:r w:rsidRPr="00807A71">
        <w:rPr>
          <w:rPrChange w:id="670" w:author="Stephen Richard" w:date="2014-03-30T09:13:00Z">
            <w:rPr/>
          </w:rPrChange>
        </w:rPr>
        <w:t>CKAN</w:t>
      </w:r>
    </w:p>
    <w:p w14:paraId="522F60B6" w14:textId="77777777" w:rsidR="006D43CC" w:rsidRPr="00807A71" w:rsidRDefault="007C6926" w:rsidP="00807A71">
      <w:pPr>
        <w:pStyle w:val="ListBullet2"/>
        <w:rPr>
          <w:rPrChange w:id="671" w:author="Stephen Richard" w:date="2014-03-30T09:13:00Z">
            <w:rPr/>
          </w:rPrChange>
        </w:rPr>
        <w:pPrChange w:id="672" w:author="Stephen Richard" w:date="2014-03-30T09:14:00Z">
          <w:pPr>
            <w:pStyle w:val="ListBullet2"/>
            <w:spacing w:after="100" w:line="240" w:lineRule="auto"/>
          </w:pPr>
        </w:pPrChange>
      </w:pPr>
      <w:r w:rsidRPr="00807A71">
        <w:rPr>
          <w:rPrChange w:id="673" w:author="Stephen Richard" w:date="2014-03-30T09:13:00Z">
            <w:rPr/>
          </w:rPrChange>
        </w:rPr>
        <w:t xml:space="preserve">Python </w:t>
      </w:r>
      <w:r w:rsidR="006D43CC" w:rsidRPr="00807A71">
        <w:rPr>
          <w:rPrChange w:id="674" w:author="Stephen Richard" w:date="2014-03-30T09:13:00Z">
            <w:rPr/>
          </w:rPrChange>
        </w:rPr>
        <w:t>extensions</w:t>
      </w:r>
    </w:p>
    <w:p w14:paraId="7E9DF47D" w14:textId="77777777" w:rsidR="006D43CC" w:rsidRPr="00807A71" w:rsidRDefault="006D43CC" w:rsidP="00807A71">
      <w:pPr>
        <w:pStyle w:val="ListBullet2"/>
        <w:rPr>
          <w:rPrChange w:id="675" w:author="Stephen Richard" w:date="2014-03-30T09:13:00Z">
            <w:rPr/>
          </w:rPrChange>
        </w:rPr>
        <w:pPrChange w:id="676" w:author="Stephen Richard" w:date="2014-03-30T09:14:00Z">
          <w:pPr>
            <w:pStyle w:val="ListBullet2"/>
            <w:spacing w:after="100" w:line="240" w:lineRule="auto"/>
          </w:pPr>
        </w:pPrChange>
      </w:pPr>
      <w:proofErr w:type="spellStart"/>
      <w:r w:rsidRPr="00807A71">
        <w:rPr>
          <w:rPrChange w:id="677" w:author="Stephen Richard" w:date="2014-03-30T09:13:00Z">
            <w:rPr/>
          </w:rPrChange>
        </w:rPr>
        <w:t>gdal</w:t>
      </w:r>
      <w:proofErr w:type="spellEnd"/>
    </w:p>
    <w:p w14:paraId="0CB95F77" w14:textId="6957834E" w:rsidR="00A93F9A" w:rsidRDefault="004C2EC3" w:rsidP="0031217E">
      <w:pPr>
        <w:pPrChange w:id="678" w:author="Stephen Richard" w:date="2014-03-30T09:20:00Z">
          <w:pPr>
            <w:pStyle w:val="Body"/>
            <w:spacing w:before="0" w:after="100" w:line="240" w:lineRule="auto"/>
          </w:pPr>
        </w:pPrChange>
      </w:pPr>
      <w:moveFromRangeStart w:id="679" w:author="Stephen Richard" w:date="2014-03-29T16:32:00Z" w:name="move383874096"/>
      <w:moveFrom w:id="680" w:author="Stephen Richard" w:date="2014-03-29T16:32:00Z">
        <w:r w:rsidDel="00D32DEE">
          <w:t>To install these components, the computer on which they will be installed must have access to the Inte</w:t>
        </w:r>
        <w:r w:rsidDel="00D32DEE">
          <w:t>r</w:t>
        </w:r>
        <w:r w:rsidDel="00D32DEE">
          <w:t xml:space="preserve">net. </w:t>
        </w:r>
      </w:moveFrom>
      <w:moveFromRangeStart w:id="681" w:author="Stephen Richard" w:date="2014-03-29T16:31:00Z" w:name="move383874040"/>
      <w:moveFromRangeEnd w:id="679"/>
      <w:moveFrom w:id="682" w:author="Stephen Richard" w:date="2014-03-29T16:31:00Z">
        <w:r w:rsidDel="00D32DEE">
          <w:t>All of</w:t>
        </w:r>
        <w:r w:rsidRPr="005E68DF" w:rsidDel="00D32DEE">
          <w:t xml:space="preserve"> these components</w:t>
        </w:r>
        <w:r w:rsidR="00050B9B" w:rsidDel="00D32DEE">
          <w:t xml:space="preserve"> (with the exception of Git)</w:t>
        </w:r>
        <w:r w:rsidRPr="005E68DF" w:rsidDel="00D32DEE">
          <w:t xml:space="preserve"> will be installed automatically by the NGDS Software Stack </w:t>
        </w:r>
        <w:r w:rsidDel="00D32DEE">
          <w:t>installation script.</w:t>
        </w:r>
      </w:moveFrom>
      <w:moveFromRangeEnd w:id="681"/>
    </w:p>
    <w:p w14:paraId="3E901C0A" w14:textId="7A834B2E" w:rsidR="003D4BDE" w:rsidRPr="00415183" w:rsidRDefault="00D03A8A" w:rsidP="00807A71">
      <w:pPr>
        <w:pPrChange w:id="683" w:author="Stephen Richard" w:date="2014-03-30T09:09:00Z">
          <w:pPr>
            <w:pStyle w:val="Body"/>
            <w:spacing w:before="0" w:after="100" w:line="240" w:lineRule="auto"/>
          </w:pPr>
        </w:pPrChange>
      </w:pPr>
      <w:r w:rsidRPr="00D463E8">
        <w:rPr>
          <w:noProof/>
        </w:rPr>
        <w:lastRenderedPageBreak/>
        <mc:AlternateContent>
          <mc:Choice Requires="wpg">
            <w:drawing>
              <wp:anchor distT="0" distB="0" distL="114300" distR="114300" simplePos="0" relativeHeight="251765760" behindDoc="0" locked="0" layoutInCell="1" allowOverlap="1" wp14:anchorId="539ABF2D" wp14:editId="72A50CA4">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EC646F" w:rsidRPr="0017463B" w:rsidRDefault="00EC646F" w:rsidP="0017463B">
                                  <w:pPr>
                                    <w:jc w:val="center"/>
                                    <w:rPr>
                                      <w:sz w:val="12"/>
                                    </w:rPr>
                                  </w:pPr>
                                  <w:proofErr w:type="spellStart"/>
                                  <w:r w:rsidRPr="0017463B">
                                    <w:rPr>
                                      <w:sz w:val="12"/>
                                    </w:rPr>
                                    <w:t>Xubuntu</w:t>
                                  </w:r>
                                  <w:proofErr w:type="spellEnd"/>
                                  <w:r w:rsidRPr="0017463B">
                                    <w:rPr>
                                      <w:sz w:val="12"/>
                                    </w:rPr>
                                    <w:t xml:space="preserve">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EC646F" w:rsidRPr="0017463B" w:rsidRDefault="00EC646F"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EC646F" w:rsidRPr="0017463B" w:rsidRDefault="00EC646F" w:rsidP="0017463B">
                                  <w:pPr>
                                    <w:spacing w:after="0" w:line="240" w:lineRule="auto"/>
                                    <w:contextualSpacing/>
                                    <w:jc w:val="center"/>
                                    <w:rPr>
                                      <w:sz w:val="12"/>
                                    </w:rPr>
                                  </w:pPr>
                                  <w:r w:rsidRPr="0017463B">
                                    <w:rPr>
                                      <w:sz w:val="12"/>
                                    </w:rPr>
                                    <w:t xml:space="preserve">Ubuntu </w:t>
                                  </w:r>
                                </w:p>
                                <w:p w14:paraId="0D7A4B64" w14:textId="77777777" w:rsidR="00EC646F" w:rsidRPr="0017463B" w:rsidRDefault="00EC646F"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EC646F" w:rsidRPr="0017463B" w:rsidRDefault="00EC646F" w:rsidP="0017463B">
                                  <w:pPr>
                                    <w:spacing w:after="0" w:line="240" w:lineRule="auto"/>
                                    <w:contextualSpacing/>
                                    <w:jc w:val="center"/>
                                    <w:rPr>
                                      <w:sz w:val="12"/>
                                    </w:rPr>
                                  </w:pPr>
                                  <w:r w:rsidRPr="0017463B">
                                    <w:rPr>
                                      <w:sz w:val="12"/>
                                    </w:rPr>
                                    <w:t>GDAL</w:t>
                                  </w:r>
                                </w:p>
                                <w:p w14:paraId="262EB545" w14:textId="77777777" w:rsidR="00EC646F" w:rsidRPr="0017463B" w:rsidRDefault="00EC646F" w:rsidP="0017463B">
                                  <w:pPr>
                                    <w:spacing w:after="0" w:line="240" w:lineRule="auto"/>
                                    <w:contextualSpacing/>
                                    <w:jc w:val="center"/>
                                    <w:rPr>
                                      <w:sz w:val="12"/>
                                    </w:rPr>
                                  </w:pPr>
                                  <w:r w:rsidRPr="0017463B">
                                    <w:rPr>
                                      <w:sz w:val="12"/>
                                    </w:rPr>
                                    <w:t>(</w:t>
                                  </w:r>
                                  <w:proofErr w:type="gramStart"/>
                                  <w:r w:rsidRPr="0017463B">
                                    <w:rPr>
                                      <w:sz w:val="12"/>
                                    </w:rPr>
                                    <w:t>library</w:t>
                                  </w:r>
                                  <w:proofErr w:type="gram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EC646F" w:rsidRPr="0017463B" w:rsidRDefault="00EC646F"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EC646F" w:rsidRPr="0017463B" w:rsidRDefault="00EC646F" w:rsidP="0017463B">
                                  <w:pPr>
                                    <w:spacing w:after="0" w:line="240" w:lineRule="auto"/>
                                    <w:contextualSpacing/>
                                    <w:jc w:val="center"/>
                                    <w:rPr>
                                      <w:sz w:val="12"/>
                                    </w:rPr>
                                  </w:pPr>
                                  <w:r w:rsidRPr="0017463B">
                                    <w:rPr>
                                      <w:sz w:val="12"/>
                                    </w:rPr>
                                    <w:t>NGDS</w:t>
                                  </w:r>
                                </w:p>
                                <w:p w14:paraId="7572D29B" w14:textId="77777777" w:rsidR="00EC646F" w:rsidRPr="0017463B" w:rsidRDefault="00EC646F" w:rsidP="0017463B">
                                  <w:pPr>
                                    <w:spacing w:after="0" w:line="240" w:lineRule="auto"/>
                                    <w:contextualSpacing/>
                                    <w:jc w:val="center"/>
                                    <w:rPr>
                                      <w:sz w:val="12"/>
                                    </w:rPr>
                                  </w:pPr>
                                  <w:r w:rsidRPr="0017463B">
                                    <w:rPr>
                                      <w:sz w:val="12"/>
                                    </w:rPr>
                                    <w:t>Harvester</w:t>
                                  </w:r>
                                </w:p>
                                <w:p w14:paraId="51067B12" w14:textId="77777777" w:rsidR="00EC646F" w:rsidRPr="0017463B" w:rsidRDefault="00EC646F" w:rsidP="0017463B">
                                  <w:pPr>
                                    <w:spacing w:after="0" w:line="240" w:lineRule="auto"/>
                                    <w:contextualSpacing/>
                                    <w:jc w:val="center"/>
                                    <w:rPr>
                                      <w:sz w:val="12"/>
                                    </w:rPr>
                                  </w:pPr>
                                  <w:r w:rsidRPr="0017463B">
                                    <w:rPr>
                                      <w:sz w:val="12"/>
                                    </w:rPr>
                                    <w:t>(</w:t>
                                  </w:r>
                                  <w:proofErr w:type="spellStart"/>
                                  <w:proofErr w:type="gramStart"/>
                                  <w:r w:rsidRPr="0017463B">
                                    <w:rPr>
                                      <w:sz w:val="12"/>
                                    </w:rPr>
                                    <w:t>paster</w:t>
                                  </w:r>
                                  <w:proofErr w:type="spellEnd"/>
                                  <w:proofErr w:type="gramEnd"/>
                                  <w:r w:rsidRPr="0017463B">
                                    <w:rPr>
                                      <w:sz w:val="12"/>
                                    </w:rPr>
                                    <w:t xml:space="preserve"> </w:t>
                                  </w:r>
                                  <w:proofErr w:type="spellStart"/>
                                  <w:r w:rsidRPr="0017463B">
                                    <w:rPr>
                                      <w:sz w:val="12"/>
                                    </w:rPr>
                                    <w:t>cmd</w:t>
                                  </w:r>
                                  <w:proofErr w:type="spell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EC646F" w:rsidRPr="0017463B" w:rsidRDefault="00EC646F" w:rsidP="0017463B">
                                  <w:pPr>
                                    <w:spacing w:after="0" w:line="240" w:lineRule="auto"/>
                                    <w:contextualSpacing/>
                                    <w:jc w:val="center"/>
                                    <w:rPr>
                                      <w:sz w:val="12"/>
                                    </w:rPr>
                                  </w:pPr>
                                  <w:r w:rsidRPr="0017463B">
                                    <w:rPr>
                                      <w:sz w:val="12"/>
                                    </w:rPr>
                                    <w:t>Java Development Kit</w:t>
                                  </w:r>
                                </w:p>
                                <w:p w14:paraId="2D841A81" w14:textId="77777777" w:rsidR="00EC646F" w:rsidRPr="0017463B" w:rsidRDefault="00EC646F"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EC646F" w:rsidRPr="0017463B" w:rsidRDefault="00EC646F" w:rsidP="0017463B">
                                  <w:pPr>
                                    <w:spacing w:after="0" w:line="240" w:lineRule="auto"/>
                                    <w:contextualSpacing/>
                                    <w:jc w:val="center"/>
                                    <w:rPr>
                                      <w:sz w:val="12"/>
                                    </w:rPr>
                                  </w:pPr>
                                  <w:proofErr w:type="spellStart"/>
                                  <w:r w:rsidRPr="0017463B">
                                    <w:rPr>
                                      <w:sz w:val="12"/>
                                    </w:rPr>
                                    <w:t>Postgres</w:t>
                                  </w:r>
                                  <w:proofErr w:type="spellEnd"/>
                                  <w:r w:rsidRPr="0017463B">
                                    <w:rPr>
                                      <w:sz w:val="12"/>
                                    </w:rPr>
                                    <w:t xml:space="preserve"> </w:t>
                                  </w:r>
                                </w:p>
                                <w:p w14:paraId="397461C1" w14:textId="77777777" w:rsidR="00EC646F" w:rsidRPr="0017463B" w:rsidRDefault="00EC646F"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EC646F" w:rsidRPr="0017463B" w:rsidRDefault="00EC646F" w:rsidP="0017463B">
                                  <w:pPr>
                                    <w:spacing w:after="0" w:line="240" w:lineRule="auto"/>
                                    <w:contextualSpacing/>
                                    <w:jc w:val="center"/>
                                    <w:rPr>
                                      <w:sz w:val="12"/>
                                    </w:rPr>
                                  </w:pPr>
                                  <w:r w:rsidRPr="0017463B">
                                    <w:rPr>
                                      <w:sz w:val="12"/>
                                    </w:rPr>
                                    <w:t>Apache Tomcat</w:t>
                                  </w:r>
                                </w:p>
                                <w:p w14:paraId="13280F3A" w14:textId="77777777" w:rsidR="00EC646F" w:rsidRPr="0017463B" w:rsidRDefault="00EC646F" w:rsidP="0017463B">
                                  <w:pPr>
                                    <w:spacing w:after="0" w:line="240" w:lineRule="auto"/>
                                    <w:contextualSpacing/>
                                    <w:jc w:val="center"/>
                                    <w:rPr>
                                      <w:sz w:val="12"/>
                                    </w:rPr>
                                  </w:pPr>
                                  <w:r w:rsidRPr="0017463B">
                                    <w:rPr>
                                      <w:sz w:val="12"/>
                                    </w:rPr>
                                    <w:t>(</w:t>
                                  </w:r>
                                  <w:proofErr w:type="gramStart"/>
                                  <w:r w:rsidRPr="0017463B">
                                    <w:rPr>
                                      <w:sz w:val="12"/>
                                    </w:rPr>
                                    <w:t>planned</w:t>
                                  </w:r>
                                  <w:proofErr w:type="gram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EC646F" w:rsidRPr="0017463B" w:rsidRDefault="00EC646F"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EC646F" w:rsidRPr="0017463B" w:rsidRDefault="00EC646F" w:rsidP="0017463B">
                                  <w:pPr>
                                    <w:spacing w:after="0" w:line="240" w:lineRule="auto"/>
                                    <w:contextualSpacing/>
                                    <w:jc w:val="center"/>
                                    <w:rPr>
                                      <w:sz w:val="12"/>
                                    </w:rPr>
                                  </w:pPr>
                                  <w:proofErr w:type="spellStart"/>
                                  <w:proofErr w:type="gramStart"/>
                                  <w:r w:rsidRPr="0017463B">
                                    <w:rPr>
                                      <w:sz w:val="12"/>
                                    </w:rPr>
                                    <w:t>celeryd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EC646F" w:rsidRPr="0017463B" w:rsidRDefault="00EC646F" w:rsidP="0017463B">
                                  <w:pPr>
                                    <w:spacing w:after="0" w:line="240" w:lineRule="auto"/>
                                    <w:contextualSpacing/>
                                    <w:jc w:val="center"/>
                                    <w:rPr>
                                      <w:sz w:val="12"/>
                                    </w:rPr>
                                  </w:pPr>
                                  <w:r w:rsidRPr="0017463B">
                                    <w:rPr>
                                      <w:sz w:val="12"/>
                                    </w:rPr>
                                    <w:t xml:space="preserve">Apache2/ </w:t>
                                  </w:r>
                                  <w:proofErr w:type="spellStart"/>
                                  <w:r w:rsidRPr="0017463B">
                                    <w:rPr>
                                      <w:sz w:val="12"/>
                                    </w:rPr>
                                    <w:t>wsgi</w:t>
                                  </w:r>
                                  <w:proofErr w:type="spellEnd"/>
                                  <w:r w:rsidRPr="0017463B">
                                    <w:rPr>
                                      <w:sz w:val="12"/>
                                    </w:rPr>
                                    <w:t>-mod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EC646F" w:rsidRPr="0017463B" w:rsidRDefault="00EC646F"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EC646F" w:rsidRPr="0017463B" w:rsidRDefault="00EC646F"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EC646F" w:rsidRDefault="00EC646F" w:rsidP="0017463B">
                                  <w:pPr>
                                    <w:spacing w:after="0" w:line="240" w:lineRule="auto"/>
                                    <w:contextualSpacing/>
                                    <w:jc w:val="center"/>
                                    <w:rPr>
                                      <w:sz w:val="12"/>
                                    </w:rPr>
                                  </w:pPr>
                                  <w:proofErr w:type="spellStart"/>
                                  <w:r>
                                    <w:rPr>
                                      <w:sz w:val="12"/>
                                    </w:rPr>
                                    <w:t>DatastoreR</w:t>
                                  </w:r>
                                  <w:proofErr w:type="spellEnd"/>
                                </w:p>
                                <w:p w14:paraId="208E9712" w14:textId="77777777" w:rsidR="00EC646F" w:rsidRPr="0017463B" w:rsidRDefault="00EC646F"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EC646F" w:rsidRPr="00D03A8A" w:rsidRDefault="00EC646F" w:rsidP="0017463B">
                                  <w:pPr>
                                    <w:spacing w:after="0" w:line="240" w:lineRule="auto"/>
                                    <w:contextualSpacing/>
                                    <w:jc w:val="center"/>
                                    <w:rPr>
                                      <w:sz w:val="12"/>
                                    </w:rPr>
                                  </w:pPr>
                                  <w:r>
                                    <w:rPr>
                                      <w:sz w:val="12"/>
                                    </w:rPr>
                                    <w:t>Datastore</w:t>
                                  </w:r>
                                </w:p>
                                <w:p w14:paraId="07CA9AE8" w14:textId="77777777" w:rsidR="00EC646F" w:rsidRPr="0017463B" w:rsidRDefault="00EC646F" w:rsidP="0017463B">
                                  <w:pPr>
                                    <w:spacing w:after="0" w:line="240" w:lineRule="auto"/>
                                    <w:contextualSpacing/>
                                    <w:jc w:val="center"/>
                                    <w:rPr>
                                      <w:sz w:val="12"/>
                                    </w:rPr>
                                  </w:pPr>
                                  <w:proofErr w:type="gramStart"/>
                                  <w:r w:rsidRPr="00165C0D">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EC646F" w:rsidRPr="00D03A8A" w:rsidRDefault="00EC646F" w:rsidP="0017463B">
                                  <w:pPr>
                                    <w:spacing w:after="0" w:line="240" w:lineRule="auto"/>
                                    <w:contextualSpacing/>
                                    <w:jc w:val="center"/>
                                    <w:rPr>
                                      <w:sz w:val="12"/>
                                    </w:rPr>
                                  </w:pPr>
                                  <w:r>
                                    <w:rPr>
                                      <w:sz w:val="12"/>
                                    </w:rPr>
                                    <w:t>NGDS</w:t>
                                  </w:r>
                                </w:p>
                                <w:p w14:paraId="4C7EA085" w14:textId="77777777" w:rsidR="00EC646F" w:rsidRPr="0017463B" w:rsidRDefault="00EC646F" w:rsidP="0017463B">
                                  <w:pPr>
                                    <w:spacing w:after="0" w:line="240" w:lineRule="auto"/>
                                    <w:contextualSpacing/>
                                    <w:jc w:val="center"/>
                                    <w:rPr>
                                      <w:sz w:val="12"/>
                                    </w:rPr>
                                  </w:pPr>
                                  <w:proofErr w:type="gramStart"/>
                                  <w:r w:rsidRPr="00165C0D">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EC646F" w:rsidRDefault="00EC646F" w:rsidP="0017463B">
                                  <w:pPr>
                                    <w:spacing w:after="0" w:line="240" w:lineRule="auto"/>
                                    <w:contextualSpacing/>
                                    <w:jc w:val="center"/>
                                    <w:rPr>
                                      <w:sz w:val="12"/>
                                    </w:rPr>
                                  </w:pPr>
                                  <w:r>
                                    <w:rPr>
                                      <w:sz w:val="12"/>
                                    </w:rPr>
                                    <w:t>Spatial</w:t>
                                  </w:r>
                                </w:p>
                                <w:p w14:paraId="2022154C" w14:textId="77777777" w:rsidR="00EC646F" w:rsidRPr="0017463B" w:rsidRDefault="00EC646F"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EC646F" w:rsidRDefault="00EC646F" w:rsidP="0017463B">
                                  <w:pPr>
                                    <w:spacing w:after="0" w:line="240" w:lineRule="auto"/>
                                    <w:contextualSpacing/>
                                    <w:jc w:val="center"/>
                                    <w:rPr>
                                      <w:sz w:val="12"/>
                                    </w:rPr>
                                  </w:pPr>
                                  <w:proofErr w:type="spellStart"/>
                                  <w:r>
                                    <w:rPr>
                                      <w:sz w:val="12"/>
                                    </w:rPr>
                                    <w:t>Importlib</w:t>
                                  </w:r>
                                  <w:proofErr w:type="spellEnd"/>
                                </w:p>
                                <w:p w14:paraId="46D89C32" w14:textId="77777777" w:rsidR="00EC646F" w:rsidRPr="0017463B" w:rsidRDefault="00EC646F"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EC646F" w:rsidRDefault="00EC646F" w:rsidP="0017463B">
                                  <w:pPr>
                                    <w:spacing w:after="0" w:line="240" w:lineRule="auto"/>
                                    <w:contextualSpacing/>
                                    <w:jc w:val="center"/>
                                    <w:rPr>
                                      <w:sz w:val="12"/>
                                    </w:rPr>
                                  </w:pPr>
                                  <w:r>
                                    <w:rPr>
                                      <w:sz w:val="12"/>
                                    </w:rPr>
                                    <w:t>Apache</w:t>
                                  </w:r>
                                </w:p>
                                <w:p w14:paraId="588A99D6" w14:textId="77777777" w:rsidR="00EC646F" w:rsidRPr="0017463B" w:rsidRDefault="00EC646F"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EC646F" w:rsidRPr="0017463B" w:rsidRDefault="00EC646F" w:rsidP="0017463B">
                                  <w:pPr>
                                    <w:spacing w:after="0" w:line="240" w:lineRule="auto"/>
                                    <w:contextualSpacing/>
                                    <w:jc w:val="center"/>
                                    <w:rPr>
                                      <w:sz w:val="12"/>
                                    </w:rPr>
                                  </w:pPr>
                                  <w:proofErr w:type="spellStart"/>
                                  <w:r>
                                    <w:rPr>
                                      <w:sz w:val="12"/>
                                    </w:rPr>
                                    <w:t>Geoserver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EC646F" w:rsidRPr="00F8738E" w:rsidRDefault="00EC646F" w:rsidP="0031217E">
                              <w:pPr>
                                <w:pStyle w:val="Caption"/>
                                <w:rPr>
                                  <w:noProof/>
                                </w:rPr>
                              </w:pPr>
                              <w:bookmarkStart w:id="684" w:name="_Toc382558280"/>
                              <w:r>
                                <w:t xml:space="preserve">Figure </w:t>
                              </w:r>
                              <w:fldSimple w:instr=" SEQ Figure \* ARABIC ">
                                <w:r>
                                  <w:rPr>
                                    <w:noProof/>
                                  </w:rPr>
                                  <w:t>1</w:t>
                                </w:r>
                              </w:fldSimple>
                              <w:r>
                                <w:t>: NGDS Software Stack in Production Mode</w:t>
                              </w:r>
                              <w:bookmarkEnd w:id="6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EC646F" w:rsidRPr="0017463B" w:rsidRDefault="00EC646F" w:rsidP="0017463B">
                            <w:pPr>
                              <w:jc w:val="center"/>
                              <w:rPr>
                                <w:sz w:val="12"/>
                              </w:rPr>
                            </w:pPr>
                            <w:proofErr w:type="spellStart"/>
                            <w:r w:rsidRPr="0017463B">
                              <w:rPr>
                                <w:sz w:val="12"/>
                              </w:rPr>
                              <w:t>Xubuntu</w:t>
                            </w:r>
                            <w:proofErr w:type="spellEnd"/>
                            <w:r w:rsidRPr="0017463B">
                              <w:rPr>
                                <w:sz w:val="12"/>
                              </w:rPr>
                              <w:t xml:space="preserve">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EC646F" w:rsidRPr="0017463B" w:rsidRDefault="00EC646F"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EC646F" w:rsidRPr="0017463B" w:rsidRDefault="00EC646F" w:rsidP="0017463B">
                            <w:pPr>
                              <w:spacing w:after="0" w:line="240" w:lineRule="auto"/>
                              <w:contextualSpacing/>
                              <w:jc w:val="center"/>
                              <w:rPr>
                                <w:sz w:val="12"/>
                              </w:rPr>
                            </w:pPr>
                            <w:r w:rsidRPr="0017463B">
                              <w:rPr>
                                <w:sz w:val="12"/>
                              </w:rPr>
                              <w:t xml:space="preserve">Ubuntu </w:t>
                            </w:r>
                          </w:p>
                          <w:p w14:paraId="0D7A4B64" w14:textId="77777777" w:rsidR="00EC646F" w:rsidRPr="0017463B" w:rsidRDefault="00EC646F"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EC646F" w:rsidRPr="0017463B" w:rsidRDefault="00EC646F" w:rsidP="0017463B">
                            <w:pPr>
                              <w:spacing w:after="0" w:line="240" w:lineRule="auto"/>
                              <w:contextualSpacing/>
                              <w:jc w:val="center"/>
                              <w:rPr>
                                <w:sz w:val="12"/>
                              </w:rPr>
                            </w:pPr>
                            <w:r w:rsidRPr="0017463B">
                              <w:rPr>
                                <w:sz w:val="12"/>
                              </w:rPr>
                              <w:t>GDAL</w:t>
                            </w:r>
                          </w:p>
                          <w:p w14:paraId="262EB545" w14:textId="77777777" w:rsidR="00EC646F" w:rsidRPr="0017463B" w:rsidRDefault="00EC646F" w:rsidP="0017463B">
                            <w:pPr>
                              <w:spacing w:after="0" w:line="240" w:lineRule="auto"/>
                              <w:contextualSpacing/>
                              <w:jc w:val="center"/>
                              <w:rPr>
                                <w:sz w:val="12"/>
                              </w:rPr>
                            </w:pPr>
                            <w:r w:rsidRPr="0017463B">
                              <w:rPr>
                                <w:sz w:val="12"/>
                              </w:rPr>
                              <w:t>(</w:t>
                            </w:r>
                            <w:proofErr w:type="gramStart"/>
                            <w:r w:rsidRPr="0017463B">
                              <w:rPr>
                                <w:sz w:val="12"/>
                              </w:rPr>
                              <w:t>library</w:t>
                            </w:r>
                            <w:proofErr w:type="gramEnd"/>
                            <w:r w:rsidRPr="0017463B">
                              <w:rPr>
                                <w:sz w:val="12"/>
                              </w:rPr>
                              <w:t>)</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EC646F" w:rsidRPr="0017463B" w:rsidRDefault="00EC646F"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EC646F" w:rsidRPr="0017463B" w:rsidRDefault="00EC646F" w:rsidP="0017463B">
                            <w:pPr>
                              <w:spacing w:after="0" w:line="240" w:lineRule="auto"/>
                              <w:contextualSpacing/>
                              <w:jc w:val="center"/>
                              <w:rPr>
                                <w:sz w:val="12"/>
                              </w:rPr>
                            </w:pPr>
                            <w:r w:rsidRPr="0017463B">
                              <w:rPr>
                                <w:sz w:val="12"/>
                              </w:rPr>
                              <w:t>NGDS</w:t>
                            </w:r>
                          </w:p>
                          <w:p w14:paraId="7572D29B" w14:textId="77777777" w:rsidR="00EC646F" w:rsidRPr="0017463B" w:rsidRDefault="00EC646F" w:rsidP="0017463B">
                            <w:pPr>
                              <w:spacing w:after="0" w:line="240" w:lineRule="auto"/>
                              <w:contextualSpacing/>
                              <w:jc w:val="center"/>
                              <w:rPr>
                                <w:sz w:val="12"/>
                              </w:rPr>
                            </w:pPr>
                            <w:r w:rsidRPr="0017463B">
                              <w:rPr>
                                <w:sz w:val="12"/>
                              </w:rPr>
                              <w:t>Harvester</w:t>
                            </w:r>
                          </w:p>
                          <w:p w14:paraId="51067B12" w14:textId="77777777" w:rsidR="00EC646F" w:rsidRPr="0017463B" w:rsidRDefault="00EC646F" w:rsidP="0017463B">
                            <w:pPr>
                              <w:spacing w:after="0" w:line="240" w:lineRule="auto"/>
                              <w:contextualSpacing/>
                              <w:jc w:val="center"/>
                              <w:rPr>
                                <w:sz w:val="12"/>
                              </w:rPr>
                            </w:pPr>
                            <w:r w:rsidRPr="0017463B">
                              <w:rPr>
                                <w:sz w:val="12"/>
                              </w:rPr>
                              <w:t>(</w:t>
                            </w:r>
                            <w:proofErr w:type="spellStart"/>
                            <w:proofErr w:type="gramStart"/>
                            <w:r w:rsidRPr="0017463B">
                              <w:rPr>
                                <w:sz w:val="12"/>
                              </w:rPr>
                              <w:t>paster</w:t>
                            </w:r>
                            <w:proofErr w:type="spellEnd"/>
                            <w:proofErr w:type="gramEnd"/>
                            <w:r w:rsidRPr="0017463B">
                              <w:rPr>
                                <w:sz w:val="12"/>
                              </w:rPr>
                              <w:t xml:space="preserve"> </w:t>
                            </w:r>
                            <w:proofErr w:type="spellStart"/>
                            <w:r w:rsidRPr="0017463B">
                              <w:rPr>
                                <w:sz w:val="12"/>
                              </w:rPr>
                              <w:t>cmd</w:t>
                            </w:r>
                            <w:proofErr w:type="spellEnd"/>
                            <w:r w:rsidRPr="0017463B">
                              <w:rPr>
                                <w:sz w:val="12"/>
                              </w:rPr>
                              <w:t>)</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EC646F" w:rsidRPr="0017463B" w:rsidRDefault="00EC646F" w:rsidP="0017463B">
                            <w:pPr>
                              <w:spacing w:after="0" w:line="240" w:lineRule="auto"/>
                              <w:contextualSpacing/>
                              <w:jc w:val="center"/>
                              <w:rPr>
                                <w:sz w:val="12"/>
                              </w:rPr>
                            </w:pPr>
                            <w:r w:rsidRPr="0017463B">
                              <w:rPr>
                                <w:sz w:val="12"/>
                              </w:rPr>
                              <w:t>Java Development Kit</w:t>
                            </w:r>
                          </w:p>
                          <w:p w14:paraId="2D841A81" w14:textId="77777777" w:rsidR="00EC646F" w:rsidRPr="0017463B" w:rsidRDefault="00EC646F"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EC646F" w:rsidRPr="0017463B" w:rsidRDefault="00EC646F" w:rsidP="0017463B">
                            <w:pPr>
                              <w:spacing w:after="0" w:line="240" w:lineRule="auto"/>
                              <w:contextualSpacing/>
                              <w:jc w:val="center"/>
                              <w:rPr>
                                <w:sz w:val="12"/>
                              </w:rPr>
                            </w:pPr>
                            <w:proofErr w:type="spellStart"/>
                            <w:r w:rsidRPr="0017463B">
                              <w:rPr>
                                <w:sz w:val="12"/>
                              </w:rPr>
                              <w:t>Postgres</w:t>
                            </w:r>
                            <w:proofErr w:type="spellEnd"/>
                            <w:r w:rsidRPr="0017463B">
                              <w:rPr>
                                <w:sz w:val="12"/>
                              </w:rPr>
                              <w:t xml:space="preserve"> </w:t>
                            </w:r>
                          </w:p>
                          <w:p w14:paraId="397461C1" w14:textId="77777777" w:rsidR="00EC646F" w:rsidRPr="0017463B" w:rsidRDefault="00EC646F"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EC646F" w:rsidRPr="0017463B" w:rsidRDefault="00EC646F" w:rsidP="0017463B">
                            <w:pPr>
                              <w:spacing w:after="0" w:line="240" w:lineRule="auto"/>
                              <w:contextualSpacing/>
                              <w:jc w:val="center"/>
                              <w:rPr>
                                <w:sz w:val="12"/>
                              </w:rPr>
                            </w:pPr>
                            <w:r w:rsidRPr="0017463B">
                              <w:rPr>
                                <w:sz w:val="12"/>
                              </w:rPr>
                              <w:t>Apache Tomcat</w:t>
                            </w:r>
                          </w:p>
                          <w:p w14:paraId="13280F3A" w14:textId="77777777" w:rsidR="00EC646F" w:rsidRPr="0017463B" w:rsidRDefault="00EC646F" w:rsidP="0017463B">
                            <w:pPr>
                              <w:spacing w:after="0" w:line="240" w:lineRule="auto"/>
                              <w:contextualSpacing/>
                              <w:jc w:val="center"/>
                              <w:rPr>
                                <w:sz w:val="12"/>
                              </w:rPr>
                            </w:pPr>
                            <w:r w:rsidRPr="0017463B">
                              <w:rPr>
                                <w:sz w:val="12"/>
                              </w:rPr>
                              <w:t>(</w:t>
                            </w:r>
                            <w:proofErr w:type="gramStart"/>
                            <w:r w:rsidRPr="0017463B">
                              <w:rPr>
                                <w:sz w:val="12"/>
                              </w:rPr>
                              <w:t>planned</w:t>
                            </w:r>
                            <w:proofErr w:type="gramEnd"/>
                            <w:r w:rsidRPr="0017463B">
                              <w:rPr>
                                <w:sz w:val="12"/>
                              </w:rPr>
                              <w:t>)</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EC646F" w:rsidRPr="0017463B" w:rsidRDefault="00EC646F"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EC646F" w:rsidRPr="0017463B" w:rsidRDefault="00EC646F" w:rsidP="0017463B">
                            <w:pPr>
                              <w:spacing w:after="0" w:line="240" w:lineRule="auto"/>
                              <w:contextualSpacing/>
                              <w:jc w:val="center"/>
                              <w:rPr>
                                <w:sz w:val="12"/>
                              </w:rPr>
                            </w:pPr>
                            <w:proofErr w:type="spellStart"/>
                            <w:proofErr w:type="gramStart"/>
                            <w:r w:rsidRPr="0017463B">
                              <w:rPr>
                                <w:sz w:val="12"/>
                              </w:rPr>
                              <w:t>celeryd</w:t>
                            </w:r>
                            <w:proofErr w:type="spellEnd"/>
                            <w:proofErr w:type="gramEnd"/>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EC646F" w:rsidRPr="0017463B" w:rsidRDefault="00EC646F" w:rsidP="0017463B">
                            <w:pPr>
                              <w:spacing w:after="0" w:line="240" w:lineRule="auto"/>
                              <w:contextualSpacing/>
                              <w:jc w:val="center"/>
                              <w:rPr>
                                <w:sz w:val="12"/>
                              </w:rPr>
                            </w:pPr>
                            <w:r w:rsidRPr="0017463B">
                              <w:rPr>
                                <w:sz w:val="12"/>
                              </w:rPr>
                              <w:t xml:space="preserve">Apache2/ </w:t>
                            </w:r>
                            <w:proofErr w:type="spellStart"/>
                            <w:r w:rsidRPr="0017463B">
                              <w:rPr>
                                <w:sz w:val="12"/>
                              </w:rPr>
                              <w:t>wsgi</w:t>
                            </w:r>
                            <w:proofErr w:type="spellEnd"/>
                            <w:r w:rsidRPr="0017463B">
                              <w:rPr>
                                <w:sz w:val="12"/>
                              </w:rPr>
                              <w:t>-mod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EC646F" w:rsidRPr="0017463B" w:rsidRDefault="00EC646F"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EC646F" w:rsidRPr="0017463B" w:rsidRDefault="00EC646F"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EC646F" w:rsidRDefault="00EC646F" w:rsidP="0017463B">
                            <w:pPr>
                              <w:spacing w:after="0" w:line="240" w:lineRule="auto"/>
                              <w:contextualSpacing/>
                              <w:jc w:val="center"/>
                              <w:rPr>
                                <w:sz w:val="12"/>
                              </w:rPr>
                            </w:pPr>
                            <w:proofErr w:type="spellStart"/>
                            <w:r>
                              <w:rPr>
                                <w:sz w:val="12"/>
                              </w:rPr>
                              <w:t>DatastoreR</w:t>
                            </w:r>
                            <w:proofErr w:type="spellEnd"/>
                          </w:p>
                          <w:p w14:paraId="208E9712" w14:textId="77777777" w:rsidR="00EC646F" w:rsidRPr="0017463B" w:rsidRDefault="00EC646F" w:rsidP="0017463B">
                            <w:pPr>
                              <w:spacing w:after="0" w:line="240" w:lineRule="auto"/>
                              <w:contextualSpacing/>
                              <w:jc w:val="center"/>
                              <w:rPr>
                                <w:sz w:val="12"/>
                              </w:rPr>
                            </w:pPr>
                            <w:proofErr w:type="gramStart"/>
                            <w:r>
                              <w:rPr>
                                <w:sz w:val="12"/>
                              </w:rPr>
                              <w:t>extension</w:t>
                            </w:r>
                            <w:proofErr w:type="gramEnd"/>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EC646F" w:rsidRPr="00D03A8A" w:rsidRDefault="00EC646F" w:rsidP="0017463B">
                            <w:pPr>
                              <w:spacing w:after="0" w:line="240" w:lineRule="auto"/>
                              <w:contextualSpacing/>
                              <w:jc w:val="center"/>
                              <w:rPr>
                                <w:sz w:val="12"/>
                              </w:rPr>
                            </w:pPr>
                            <w:r>
                              <w:rPr>
                                <w:sz w:val="12"/>
                              </w:rPr>
                              <w:t>Datastore</w:t>
                            </w:r>
                          </w:p>
                          <w:p w14:paraId="07CA9AE8" w14:textId="77777777" w:rsidR="00EC646F" w:rsidRPr="0017463B" w:rsidRDefault="00EC646F"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EC646F" w:rsidRPr="00D03A8A" w:rsidRDefault="00EC646F" w:rsidP="0017463B">
                            <w:pPr>
                              <w:spacing w:after="0" w:line="240" w:lineRule="auto"/>
                              <w:contextualSpacing/>
                              <w:jc w:val="center"/>
                              <w:rPr>
                                <w:sz w:val="12"/>
                              </w:rPr>
                            </w:pPr>
                            <w:r>
                              <w:rPr>
                                <w:sz w:val="12"/>
                              </w:rPr>
                              <w:t>NGDS</w:t>
                            </w:r>
                          </w:p>
                          <w:p w14:paraId="4C7EA085" w14:textId="77777777" w:rsidR="00EC646F" w:rsidRPr="0017463B" w:rsidRDefault="00EC646F"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EC646F" w:rsidRDefault="00EC646F" w:rsidP="0017463B">
                            <w:pPr>
                              <w:spacing w:after="0" w:line="240" w:lineRule="auto"/>
                              <w:contextualSpacing/>
                              <w:jc w:val="center"/>
                              <w:rPr>
                                <w:sz w:val="12"/>
                              </w:rPr>
                            </w:pPr>
                            <w:r>
                              <w:rPr>
                                <w:sz w:val="12"/>
                              </w:rPr>
                              <w:t>Spatial</w:t>
                            </w:r>
                          </w:p>
                          <w:p w14:paraId="2022154C" w14:textId="77777777" w:rsidR="00EC646F" w:rsidRPr="0017463B" w:rsidRDefault="00EC646F" w:rsidP="0017463B">
                            <w:pPr>
                              <w:spacing w:after="0" w:line="240" w:lineRule="auto"/>
                              <w:contextualSpacing/>
                              <w:jc w:val="center"/>
                              <w:rPr>
                                <w:sz w:val="12"/>
                              </w:rPr>
                            </w:pPr>
                            <w:proofErr w:type="gramStart"/>
                            <w:r>
                              <w:rPr>
                                <w:sz w:val="12"/>
                              </w:rPr>
                              <w:t>extension</w:t>
                            </w:r>
                            <w:proofErr w:type="gramEnd"/>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EC646F" w:rsidRDefault="00EC646F" w:rsidP="0017463B">
                            <w:pPr>
                              <w:spacing w:after="0" w:line="240" w:lineRule="auto"/>
                              <w:contextualSpacing/>
                              <w:jc w:val="center"/>
                              <w:rPr>
                                <w:sz w:val="12"/>
                              </w:rPr>
                            </w:pPr>
                            <w:proofErr w:type="spellStart"/>
                            <w:r>
                              <w:rPr>
                                <w:sz w:val="12"/>
                              </w:rPr>
                              <w:t>Importlib</w:t>
                            </w:r>
                            <w:proofErr w:type="spellEnd"/>
                          </w:p>
                          <w:p w14:paraId="46D89C32" w14:textId="77777777" w:rsidR="00EC646F" w:rsidRPr="0017463B" w:rsidRDefault="00EC646F" w:rsidP="0017463B">
                            <w:pPr>
                              <w:spacing w:after="0" w:line="240" w:lineRule="auto"/>
                              <w:contextualSpacing/>
                              <w:jc w:val="center"/>
                              <w:rPr>
                                <w:sz w:val="12"/>
                              </w:rPr>
                            </w:pPr>
                            <w:proofErr w:type="gramStart"/>
                            <w:r>
                              <w:rPr>
                                <w:sz w:val="12"/>
                              </w:rPr>
                              <w:t>extension</w:t>
                            </w:r>
                            <w:proofErr w:type="gramEnd"/>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EC646F" w:rsidRDefault="00EC646F" w:rsidP="0017463B">
                            <w:pPr>
                              <w:spacing w:after="0" w:line="240" w:lineRule="auto"/>
                              <w:contextualSpacing/>
                              <w:jc w:val="center"/>
                              <w:rPr>
                                <w:sz w:val="12"/>
                              </w:rPr>
                            </w:pPr>
                            <w:r>
                              <w:rPr>
                                <w:sz w:val="12"/>
                              </w:rPr>
                              <w:t>Apache</w:t>
                            </w:r>
                          </w:p>
                          <w:p w14:paraId="588A99D6" w14:textId="77777777" w:rsidR="00EC646F" w:rsidRPr="0017463B" w:rsidRDefault="00EC646F"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EC646F" w:rsidRPr="0017463B" w:rsidRDefault="00EC646F" w:rsidP="0017463B">
                            <w:pPr>
                              <w:spacing w:after="0" w:line="240" w:lineRule="auto"/>
                              <w:contextualSpacing/>
                              <w:jc w:val="center"/>
                              <w:rPr>
                                <w:sz w:val="12"/>
                              </w:rPr>
                            </w:pPr>
                            <w:proofErr w:type="spellStart"/>
                            <w:r>
                              <w:rPr>
                                <w:sz w:val="12"/>
                              </w:rPr>
                              <w:t>Geoserver</w:t>
                            </w:r>
                            <w:proofErr w:type="spellEnd"/>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EC646F" w:rsidRPr="00F8738E" w:rsidRDefault="00EC646F" w:rsidP="0031217E">
                        <w:pPr>
                          <w:pStyle w:val="Caption"/>
                          <w:rPr>
                            <w:noProof/>
                          </w:rPr>
                        </w:pPr>
                        <w:bookmarkStart w:id="685" w:name="_Toc382558280"/>
                        <w:r>
                          <w:t xml:space="preserve">Figure </w:t>
                        </w:r>
                        <w:fldSimple w:instr=" SEQ Figure \* ARABIC ">
                          <w:r>
                            <w:rPr>
                              <w:noProof/>
                            </w:rPr>
                            <w:t>1</w:t>
                          </w:r>
                        </w:fldSimple>
                        <w:r>
                          <w:t>: NGDS Software Stack in Production Mode</w:t>
                        </w:r>
                        <w:bookmarkEnd w:id="685"/>
                      </w:p>
                    </w:txbxContent>
                  </v:textbox>
                </v:shape>
                <w10:wrap type="topAndBottom"/>
              </v:group>
            </w:pict>
          </mc:Fallback>
        </mc:AlternateContent>
      </w:r>
      <w:r w:rsidR="00E340AB">
        <w:t>Figure 1</w:t>
      </w:r>
      <w:r w:rsidR="003D217D">
        <w:t xml:space="preserve"> provides a visual representation of</w:t>
      </w:r>
      <w:r w:rsidR="00570AE9" w:rsidRPr="00415183">
        <w:t xml:space="preserve"> the manner in which these components interact</w:t>
      </w:r>
      <w:r w:rsidR="003D217D">
        <w:t xml:space="preserve">. </w:t>
      </w:r>
      <w:r w:rsidR="00AD5C87">
        <w:t>Comp</w:t>
      </w:r>
      <w:r w:rsidR="00AD5C87">
        <w:t>o</w:t>
      </w:r>
      <w:r w:rsidR="00AD5C87">
        <w:t xml:space="preserve">nents </w:t>
      </w:r>
      <w:ins w:id="686" w:author="Stephen Richard" w:date="2014-03-30T08:29:00Z">
        <w:r w:rsidR="00533194">
          <w:t>higher in the figure have dependencies on the components beneath the box in which they are d</w:t>
        </w:r>
        <w:r w:rsidR="00533194">
          <w:t>e</w:t>
        </w:r>
        <w:r w:rsidR="00533194">
          <w:t>picted.</w:t>
        </w:r>
      </w:ins>
      <w:del w:id="687" w:author="Stephen Richard" w:date="2014-03-30T08:31:00Z">
        <w:r w:rsidR="00AD5C87" w:rsidDel="00EC646F">
          <w:delText xml:space="preserve">near the top of the figure are </w:delText>
        </w:r>
        <w:r w:rsidR="00AD5C87" w:rsidDel="00EC646F">
          <w:rPr>
            <w:i/>
          </w:rPr>
          <w:delText xml:space="preserve">nested </w:delText>
        </w:r>
        <w:r w:rsidR="00AD5C87" w:rsidDel="00EC646F">
          <w:delText>within components near the bottom of the fi</w:delText>
        </w:r>
        <w:r w:rsidR="00AD5C87" w:rsidDel="00EC646F">
          <w:delText>g</w:delText>
        </w:r>
        <w:r w:rsidR="00AD5C87" w:rsidDel="00EC646F">
          <w:delText>ure</w:delText>
        </w:r>
        <w:r w:rsidR="006D43CC" w:rsidRPr="00415183" w:rsidDel="00EC646F">
          <w:delText>:</w:delText>
        </w:r>
      </w:del>
      <w:ins w:id="688" w:author="Stephen Richard" w:date="2014-03-30T08:32:00Z">
        <w:r w:rsidR="00EC646F">
          <w:t xml:space="preserve"> For instance Apache SOLR is a Java servlet that is hosted by the Tomcat application server</w:t>
        </w:r>
      </w:ins>
      <w:ins w:id="689" w:author="Stephen Richard" w:date="2014-03-30T08:46:00Z">
        <w:r w:rsidR="00727188">
          <w:t>, which requires a Java environment</w:t>
        </w:r>
      </w:ins>
      <w:ins w:id="690" w:author="Stephen Richard" w:date="2014-03-30T08:49:00Z">
        <w:r w:rsidR="00727188">
          <w:t xml:space="preserve"> to execute Java programs. </w:t>
        </w:r>
      </w:ins>
      <w:ins w:id="691" w:author="Stephen Richard" w:date="2014-03-30T08:50:00Z">
        <w:r w:rsidR="00727188">
          <w:t>The Upstart process (an Ubuntu operating sy</w:t>
        </w:r>
        <w:r w:rsidR="00727188">
          <w:t>s</w:t>
        </w:r>
        <w:r w:rsidR="00727188">
          <w:t>tem service) monitors processes and restarts them if there are any crashes, and that service (among many others</w:t>
        </w:r>
      </w:ins>
      <w:ins w:id="692" w:author="Stephen Richard" w:date="2014-03-30T08:51:00Z">
        <w:r w:rsidR="00727188">
          <w:t xml:space="preserve">…) </w:t>
        </w:r>
      </w:ins>
      <w:ins w:id="693" w:author="Stephen Richard" w:date="2014-03-30T08:52:00Z">
        <w:r w:rsidR="00727188">
          <w:t>depends</w:t>
        </w:r>
      </w:ins>
      <w:ins w:id="694" w:author="Stephen Richard" w:date="2014-03-30T08:51:00Z">
        <w:r w:rsidR="00727188">
          <w:t xml:space="preserve"> on the foundation functionality of the Ubuntu (Linux) operating system for file a</w:t>
        </w:r>
        <w:r w:rsidR="00727188">
          <w:t>c</w:t>
        </w:r>
        <w:r w:rsidR="00727188">
          <w:t>cess, interaction with the user</w:t>
        </w:r>
      </w:ins>
      <w:ins w:id="695" w:author="Stephen Richard" w:date="2014-03-30T08:52:00Z">
        <w:r w:rsidR="00727188">
          <w:t xml:space="preserve">, and many </w:t>
        </w:r>
      </w:ins>
      <w:ins w:id="696" w:author="Stephen Richard" w:date="2014-03-30T08:51:00Z">
        <w:r w:rsidR="00727188">
          <w:t>other functions</w:t>
        </w:r>
      </w:ins>
      <w:ins w:id="697" w:author="Stephen Richard" w:date="2014-03-30T08:53:00Z">
        <w:r w:rsidR="00727188">
          <w:t>.</w:t>
        </w:r>
      </w:ins>
    </w:p>
    <w:p w14:paraId="3990943C" w14:textId="16AAEBEA" w:rsidR="006D43CC" w:rsidDel="00727188" w:rsidRDefault="006D43CC" w:rsidP="00F57D24">
      <w:pPr>
        <w:pStyle w:val="Heading2"/>
        <w:rPr>
          <w:del w:id="698" w:author="Stephen Richard" w:date="2014-03-30T08:55:00Z"/>
        </w:rPr>
        <w:pPrChange w:id="699" w:author="Stephen Richard" w:date="2014-03-30T08:57:00Z">
          <w:pPr>
            <w:pStyle w:val="Body"/>
            <w:spacing w:before="0" w:after="100" w:line="240" w:lineRule="auto"/>
          </w:pPr>
        </w:pPrChange>
      </w:pPr>
    </w:p>
    <w:p w14:paraId="7A938B26" w14:textId="19E82E7B" w:rsidR="002239A2" w:rsidDel="00727188" w:rsidRDefault="002239A2" w:rsidP="00F57D24">
      <w:pPr>
        <w:pStyle w:val="Heading2"/>
        <w:rPr>
          <w:del w:id="700" w:author="Stephen Richard" w:date="2014-03-30T08:55:00Z"/>
        </w:rPr>
        <w:pPrChange w:id="701" w:author="Stephen Richard" w:date="2014-03-30T08:57:00Z">
          <w:pPr>
            <w:pStyle w:val="Body"/>
            <w:spacing w:before="0" w:after="100" w:line="240" w:lineRule="auto"/>
          </w:pPr>
        </w:pPrChange>
      </w:pPr>
    </w:p>
    <w:p w14:paraId="094E2A58" w14:textId="7B4BE771" w:rsidR="002239A2" w:rsidRPr="00415183" w:rsidDel="00727188" w:rsidRDefault="002239A2" w:rsidP="00F57D24">
      <w:pPr>
        <w:pStyle w:val="Heading2"/>
        <w:rPr>
          <w:del w:id="702" w:author="Stephen Richard" w:date="2014-03-30T08:55:00Z"/>
        </w:rPr>
        <w:pPrChange w:id="703" w:author="Stephen Richard" w:date="2014-03-30T08:57:00Z">
          <w:pPr>
            <w:pStyle w:val="Body"/>
            <w:spacing w:before="0" w:after="100" w:line="240" w:lineRule="auto"/>
          </w:pPr>
        </w:pPrChange>
      </w:pPr>
    </w:p>
    <w:p w14:paraId="16BB1710" w14:textId="0B25010C" w:rsidR="003D0B95" w:rsidRPr="003D0B95" w:rsidDel="00F57D24" w:rsidRDefault="003D0B95" w:rsidP="00F57D24">
      <w:pPr>
        <w:pStyle w:val="Heading2"/>
        <w:rPr>
          <w:del w:id="704" w:author="Stephen Richard" w:date="2014-03-30T08:57:00Z"/>
          <w:noProof/>
        </w:rPr>
        <w:pPrChange w:id="705" w:author="Stephen Richard" w:date="2014-03-30T08:57:00Z">
          <w:pPr>
            <w:pStyle w:val="ListParagraph"/>
            <w:keepNext/>
            <w:keepLines/>
            <w:numPr>
              <w:numId w:val="30"/>
            </w:numPr>
            <w:tabs>
              <w:tab w:val="num" w:pos="432"/>
            </w:tabs>
            <w:spacing w:before="200" w:after="0"/>
            <w:ind w:left="432" w:hanging="432"/>
            <w:contextualSpacing w:val="0"/>
            <w:outlineLvl w:val="1"/>
          </w:pPr>
        </w:pPrChange>
      </w:pPr>
      <w:bookmarkStart w:id="706" w:name="_Toc380693532"/>
      <w:bookmarkStart w:id="707" w:name="_Toc380693721"/>
      <w:bookmarkStart w:id="708" w:name="_Toc380696934"/>
      <w:bookmarkStart w:id="709" w:name="_Toc380734604"/>
      <w:bookmarkStart w:id="710" w:name="_Toc380756483"/>
      <w:bookmarkStart w:id="711" w:name="_Toc382489324"/>
      <w:bookmarkStart w:id="712" w:name="_Toc382491049"/>
      <w:bookmarkStart w:id="713" w:name="_Toc382492811"/>
      <w:bookmarkStart w:id="714" w:name="_Toc382923221"/>
      <w:bookmarkStart w:id="715" w:name="_Toc382923336"/>
      <w:bookmarkStart w:id="716" w:name="_Toc382934947"/>
      <w:bookmarkStart w:id="717" w:name="_Toc383599514"/>
      <w:bookmarkEnd w:id="706"/>
      <w:bookmarkEnd w:id="707"/>
      <w:bookmarkEnd w:id="708"/>
      <w:bookmarkEnd w:id="709"/>
      <w:bookmarkEnd w:id="710"/>
      <w:bookmarkEnd w:id="711"/>
      <w:bookmarkEnd w:id="712"/>
      <w:bookmarkEnd w:id="713"/>
      <w:bookmarkEnd w:id="714"/>
      <w:bookmarkEnd w:id="715"/>
      <w:bookmarkEnd w:id="716"/>
      <w:bookmarkEnd w:id="717"/>
    </w:p>
    <w:p w14:paraId="227070EB" w14:textId="25A5EF45" w:rsidR="003D0B95" w:rsidRPr="003D0B95" w:rsidDel="00F57D24" w:rsidRDefault="003D0B95" w:rsidP="00F57D24">
      <w:pPr>
        <w:pStyle w:val="Heading2"/>
        <w:rPr>
          <w:del w:id="718" w:author="Stephen Richard" w:date="2014-03-30T08:57:00Z"/>
          <w:noProof/>
        </w:rPr>
        <w:pPrChange w:id="719" w:author="Stephen Richard" w:date="2014-03-30T08:57:00Z">
          <w:pPr>
            <w:pStyle w:val="ListParagraph"/>
            <w:keepNext/>
            <w:keepLines/>
            <w:numPr>
              <w:numId w:val="30"/>
            </w:numPr>
            <w:tabs>
              <w:tab w:val="num" w:pos="432"/>
            </w:tabs>
            <w:spacing w:before="200" w:after="0"/>
            <w:ind w:left="432" w:hanging="432"/>
            <w:contextualSpacing w:val="0"/>
            <w:outlineLvl w:val="1"/>
          </w:pPr>
        </w:pPrChange>
      </w:pPr>
      <w:bookmarkStart w:id="720" w:name="_Toc380693722"/>
      <w:bookmarkStart w:id="721" w:name="_Toc380696935"/>
      <w:bookmarkStart w:id="722" w:name="_Toc380734605"/>
      <w:bookmarkStart w:id="723" w:name="_Toc380756484"/>
      <w:bookmarkStart w:id="724" w:name="_Toc382489325"/>
      <w:bookmarkStart w:id="725" w:name="_Toc382491050"/>
      <w:bookmarkStart w:id="726" w:name="_Toc382492812"/>
      <w:bookmarkStart w:id="727" w:name="_Toc382923222"/>
      <w:bookmarkStart w:id="728" w:name="_Toc382923337"/>
      <w:bookmarkStart w:id="729" w:name="_Toc382934948"/>
      <w:bookmarkStart w:id="730" w:name="_Toc383599515"/>
      <w:bookmarkEnd w:id="720"/>
      <w:bookmarkEnd w:id="721"/>
      <w:bookmarkEnd w:id="722"/>
      <w:bookmarkEnd w:id="723"/>
      <w:bookmarkEnd w:id="724"/>
      <w:bookmarkEnd w:id="725"/>
      <w:bookmarkEnd w:id="726"/>
      <w:bookmarkEnd w:id="727"/>
      <w:bookmarkEnd w:id="728"/>
      <w:bookmarkEnd w:id="729"/>
      <w:bookmarkEnd w:id="730"/>
    </w:p>
    <w:p w14:paraId="4EA8B260" w14:textId="29FAD430" w:rsidR="009E1A8C" w:rsidRPr="00415183" w:rsidDel="00727188" w:rsidRDefault="009E1A8C" w:rsidP="00F57D24">
      <w:pPr>
        <w:pStyle w:val="Heading2"/>
        <w:rPr>
          <w:del w:id="731" w:author="Stephen Richard" w:date="2014-03-30T08:55:00Z"/>
        </w:rPr>
        <w:pPrChange w:id="732" w:author="Stephen Richard" w:date="2014-03-30T08:57:00Z">
          <w:pPr>
            <w:pStyle w:val="Body"/>
            <w:spacing w:before="0" w:after="100" w:line="240" w:lineRule="auto"/>
          </w:pPr>
        </w:pPrChange>
      </w:pPr>
    </w:p>
    <w:p w14:paraId="38CFDFE5" w14:textId="77777777" w:rsidR="001B1EFE" w:rsidRPr="002D24FD" w:rsidRDefault="001B1EFE" w:rsidP="00F57D24">
      <w:pPr>
        <w:pStyle w:val="Heading2"/>
        <w:rPr>
          <w:noProof/>
        </w:rPr>
        <w:pPrChange w:id="733" w:author="Stephen Richard" w:date="2014-03-30T08:57:00Z">
          <w:pPr>
            <w:pStyle w:val="Heading2"/>
            <w:numPr>
              <w:numId w:val="30"/>
            </w:numPr>
            <w:tabs>
              <w:tab w:val="num" w:pos="756"/>
            </w:tabs>
            <w:ind w:left="0" w:firstLine="0"/>
          </w:pPr>
        </w:pPrChange>
      </w:pPr>
      <w:bookmarkStart w:id="734" w:name="_Toc383599516"/>
      <w:bookmarkStart w:id="735" w:name="_Ref383931551"/>
      <w:bookmarkStart w:id="736" w:name="_Ref383931558"/>
      <w:bookmarkStart w:id="737" w:name="_Ref383931561"/>
      <w:r w:rsidRPr="002D24FD">
        <w:rPr>
          <w:noProof/>
        </w:rPr>
        <w:t>Install</w:t>
      </w:r>
      <w:r w:rsidR="00D83AD1">
        <w:rPr>
          <w:noProof/>
        </w:rPr>
        <w:t xml:space="preserve"> Git</w:t>
      </w:r>
      <w:bookmarkEnd w:id="734"/>
      <w:bookmarkEnd w:id="735"/>
      <w:bookmarkEnd w:id="736"/>
      <w:bookmarkEnd w:id="737"/>
    </w:p>
    <w:p w14:paraId="19CD37EC" w14:textId="77777777" w:rsidR="006D43CC" w:rsidRPr="008E7191" w:rsidRDefault="006C57DF" w:rsidP="00807A71">
      <w:pPr>
        <w:pPrChange w:id="738" w:author="Stephen Richard" w:date="2014-03-30T09:09:00Z">
          <w:pPr>
            <w:pStyle w:val="Body"/>
            <w:spacing w:before="0" w:after="100" w:line="240" w:lineRule="auto"/>
          </w:pPr>
        </w:pPrChange>
      </w:pPr>
      <w:r>
        <w:t>To install</w:t>
      </w:r>
      <w:r w:rsidR="002D24FD" w:rsidRPr="002239A2">
        <w:t xml:space="preserve"> </w:t>
      </w:r>
      <w:proofErr w:type="spellStart"/>
      <w:r>
        <w:rPr>
          <w:b/>
        </w:rPr>
        <w:t>G</w:t>
      </w:r>
      <w:r w:rsidR="002D24FD" w:rsidRPr="002239A2">
        <w:rPr>
          <w:b/>
        </w:rPr>
        <w:t>it</w:t>
      </w:r>
      <w:proofErr w:type="spellEnd"/>
      <w:r w:rsidR="002D24FD" w:rsidRPr="002239A2">
        <w:t xml:space="preserve">, make sure you are logged in as </w:t>
      </w:r>
      <w:proofErr w:type="spellStart"/>
      <w:r w:rsidR="002D24FD" w:rsidRPr="002239A2">
        <w:rPr>
          <w:b/>
        </w:rPr>
        <w:t>ngds</w:t>
      </w:r>
      <w:proofErr w:type="spellEnd"/>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807A71" w:rsidRDefault="007E5C8B" w:rsidP="005C10FA">
            <w:pPr>
              <w:spacing w:after="0"/>
              <w:rPr>
                <w:rStyle w:val="Courier"/>
                <w:rPrChange w:id="739" w:author="Stephen Richard" w:date="2014-03-30T09:07:00Z">
                  <w:rPr>
                    <w:rFonts w:ascii="Courier New" w:hAnsi="Courier New" w:cs="Courier New"/>
                  </w:rPr>
                </w:rPrChange>
              </w:rPr>
            </w:pPr>
            <w:r w:rsidRPr="00807A71">
              <w:rPr>
                <w:rStyle w:val="Courier"/>
                <w:rPrChange w:id="740" w:author="Stephen Richard" w:date="2014-03-30T09:07:00Z">
                  <w:rPr>
                    <w:rFonts w:ascii="Courier New" w:hAnsi="Courier New" w:cs="Courier New"/>
                  </w:rPr>
                </w:rPrChange>
              </w:rPr>
              <w:t>%  cd ~</w:t>
            </w:r>
            <w:proofErr w:type="spellStart"/>
            <w:r w:rsidRPr="00807A71">
              <w:rPr>
                <w:rStyle w:val="Courier"/>
                <w:rPrChange w:id="741" w:author="Stephen Richard" w:date="2014-03-30T09:07:00Z">
                  <w:rPr>
                    <w:rFonts w:ascii="Courier New" w:hAnsi="Courier New" w:cs="Courier New"/>
                  </w:rPr>
                </w:rPrChange>
              </w:rPr>
              <w:t>ngds</w:t>
            </w:r>
            <w:proofErr w:type="spellEnd"/>
          </w:p>
          <w:p w14:paraId="6F3032B8" w14:textId="77777777" w:rsidR="00C111FB" w:rsidRPr="00807A71" w:rsidRDefault="002D24FD" w:rsidP="005C10FA">
            <w:pPr>
              <w:spacing w:after="0"/>
              <w:rPr>
                <w:rStyle w:val="Courier"/>
                <w:rPrChange w:id="742" w:author="Stephen Richard" w:date="2014-03-30T09:07:00Z">
                  <w:rPr>
                    <w:rFonts w:ascii="Courier New" w:hAnsi="Courier New" w:cs="Courier New"/>
                  </w:rPr>
                </w:rPrChange>
              </w:rPr>
            </w:pPr>
            <w:r w:rsidRPr="00807A71">
              <w:rPr>
                <w:rStyle w:val="Courier"/>
                <w:rPrChange w:id="743" w:author="Stephen Richard" w:date="2014-03-30T09:07:00Z">
                  <w:rPr>
                    <w:rFonts w:ascii="Courier New" w:hAnsi="Courier New" w:cs="Courier New"/>
                  </w:rPr>
                </w:rPrChange>
              </w:rPr>
              <w:t xml:space="preserve">% </w:t>
            </w:r>
            <w:r w:rsidR="007E5C8B" w:rsidRPr="00807A71">
              <w:rPr>
                <w:rStyle w:val="Courier"/>
                <w:rPrChange w:id="744" w:author="Stephen Richard" w:date="2014-03-30T09:07:00Z">
                  <w:rPr>
                    <w:rFonts w:ascii="Courier New" w:hAnsi="Courier New" w:cs="Courier New"/>
                  </w:rPr>
                </w:rPrChange>
              </w:rPr>
              <w:t xml:space="preserve"> </w:t>
            </w:r>
            <w:proofErr w:type="spellStart"/>
            <w:r w:rsidRPr="00807A71">
              <w:rPr>
                <w:rStyle w:val="Courier"/>
                <w:rPrChange w:id="745" w:author="Stephen Richard" w:date="2014-03-30T09:07:00Z">
                  <w:rPr>
                    <w:rFonts w:ascii="Courier New" w:hAnsi="Courier New" w:cs="Courier New"/>
                  </w:rPr>
                </w:rPrChange>
              </w:rPr>
              <w:t>sudo</w:t>
            </w:r>
            <w:proofErr w:type="spellEnd"/>
            <w:r w:rsidRPr="00807A71">
              <w:rPr>
                <w:rStyle w:val="Courier"/>
                <w:rPrChange w:id="746" w:author="Stephen Richard" w:date="2014-03-30T09:07:00Z">
                  <w:rPr>
                    <w:rFonts w:ascii="Courier New" w:hAnsi="Courier New" w:cs="Courier New"/>
                  </w:rPr>
                </w:rPrChange>
              </w:rPr>
              <w:t xml:space="preserve"> apt-</w:t>
            </w:r>
            <w:r w:rsidR="00F6375E" w:rsidRPr="00807A71">
              <w:rPr>
                <w:rStyle w:val="Courier"/>
                <w:rPrChange w:id="747" w:author="Stephen Richard" w:date="2014-03-30T09:07:00Z">
                  <w:rPr>
                    <w:rFonts w:ascii="Courier New" w:hAnsi="Courier New" w:cs="Courier New"/>
                  </w:rPr>
                </w:rPrChange>
              </w:rPr>
              <w:t xml:space="preserve">get install </w:t>
            </w:r>
            <w:proofErr w:type="spellStart"/>
            <w:r w:rsidR="00F6375E" w:rsidRPr="00807A71">
              <w:rPr>
                <w:rStyle w:val="Courier"/>
                <w:rPrChange w:id="748" w:author="Stephen Richard" w:date="2014-03-30T09:07:00Z">
                  <w:rPr>
                    <w:rFonts w:ascii="Courier New" w:hAnsi="Courier New" w:cs="Courier New"/>
                  </w:rPr>
                </w:rPrChange>
              </w:rPr>
              <w:t>git</w:t>
            </w:r>
            <w:proofErr w:type="spellEnd"/>
            <w:r w:rsidR="00862614" w:rsidRPr="00807A71">
              <w:rPr>
                <w:rStyle w:val="Courier"/>
                <w:rPrChange w:id="749" w:author="Stephen Richard" w:date="2014-03-30T09:07:00Z">
                  <w:rPr>
                    <w:rFonts w:ascii="Courier New" w:hAnsi="Courier New" w:cs="Courier New"/>
                  </w:rPr>
                </w:rPrChange>
              </w:rPr>
              <w:t xml:space="preserve"> </w:t>
            </w:r>
            <w:proofErr w:type="spellStart"/>
            <w:r w:rsidR="00862614" w:rsidRPr="00807A71">
              <w:rPr>
                <w:rStyle w:val="Courier"/>
                <w:rPrChange w:id="750" w:author="Stephen Richard" w:date="2014-03-30T09:07:00Z">
                  <w:rPr>
                    <w:rFonts w:ascii="Courier New" w:hAnsi="Courier New" w:cs="Courier New"/>
                  </w:rPr>
                </w:rPrChange>
              </w:rPr>
              <w:t>git</w:t>
            </w:r>
            <w:proofErr w:type="spellEnd"/>
            <w:r w:rsidR="00862614" w:rsidRPr="00807A71">
              <w:rPr>
                <w:rStyle w:val="Courier"/>
                <w:rPrChange w:id="751" w:author="Stephen Richard" w:date="2014-03-30T09:07:00Z">
                  <w:rPr>
                    <w:rFonts w:ascii="Courier New" w:hAnsi="Courier New" w:cs="Courier New"/>
                  </w:rPr>
                </w:rPrChange>
              </w:rPr>
              <w:t>-core</w:t>
            </w:r>
          </w:p>
        </w:tc>
      </w:tr>
    </w:tbl>
    <w:p w14:paraId="2E4E07E2" w14:textId="77777777" w:rsidR="00433647" w:rsidRPr="00981B61" w:rsidRDefault="00433647" w:rsidP="0031217E">
      <w:pPr>
        <w:rPr>
          <w:highlight w:val="yellow"/>
        </w:rPr>
        <w:pPrChange w:id="752" w:author="Stephen Richard" w:date="2014-03-30T09:20:00Z">
          <w:pPr>
            <w:pStyle w:val="Body"/>
            <w:spacing w:before="0" w:after="100" w:line="240" w:lineRule="auto"/>
          </w:pPr>
        </w:pPrChange>
      </w:pPr>
    </w:p>
    <w:p w14:paraId="02913BD4" w14:textId="77777777" w:rsidR="00623D11" w:rsidRPr="00727188" w:rsidRDefault="00623D11" w:rsidP="00F57D24">
      <w:pPr>
        <w:pStyle w:val="Heading2"/>
        <w:rPr>
          <w:rPrChange w:id="753" w:author="Stephen Richard" w:date="2014-03-30T08:55:00Z">
            <w:rPr>
              <w:bCs w:val="0"/>
              <w:noProof/>
            </w:rPr>
          </w:rPrChange>
        </w:rPr>
        <w:pPrChange w:id="754" w:author="Stephen Richard" w:date="2014-03-30T08:57:00Z">
          <w:pPr>
            <w:pStyle w:val="Heading2"/>
            <w:numPr>
              <w:numId w:val="30"/>
            </w:numPr>
            <w:tabs>
              <w:tab w:val="num" w:pos="756"/>
            </w:tabs>
            <w:ind w:left="0" w:firstLine="0"/>
          </w:pPr>
        </w:pPrChange>
      </w:pPr>
      <w:bookmarkStart w:id="755" w:name="_Toc379537697"/>
      <w:bookmarkStart w:id="756" w:name="_Toc379537698"/>
      <w:bookmarkStart w:id="757" w:name="_Toc383599517"/>
      <w:bookmarkEnd w:id="755"/>
      <w:bookmarkEnd w:id="756"/>
      <w:r w:rsidRPr="00727188">
        <w:rPr>
          <w:rPrChange w:id="758" w:author="Stephen Richard" w:date="2014-03-30T08:55:00Z">
            <w:rPr>
              <w:bCs w:val="0"/>
              <w:noProof/>
            </w:rPr>
          </w:rPrChange>
        </w:rPr>
        <w:t>Obtain the NGDS Software Stack Installation Files</w:t>
      </w:r>
      <w:bookmarkEnd w:id="757"/>
    </w:p>
    <w:p w14:paraId="18B0D583" w14:textId="77777777" w:rsidR="00B1462A" w:rsidRDefault="000A10C2" w:rsidP="00807A71">
      <w:pPr>
        <w:pPrChange w:id="759" w:author="Stephen Richard" w:date="2014-03-30T09:09:00Z">
          <w:pPr>
            <w:pStyle w:val="Body"/>
            <w:spacing w:before="0" w:after="100" w:line="240" w:lineRule="auto"/>
          </w:pPr>
        </w:pPrChange>
      </w:pPr>
      <w:r>
        <w:t xml:space="preserve">To obtain the installation files for the NGDS Software Stack, </w:t>
      </w:r>
      <w:r w:rsidR="00A106AF">
        <w:t xml:space="preserve">create a </w:t>
      </w:r>
      <w:proofErr w:type="spellStart"/>
      <w:r w:rsidR="00A106AF">
        <w:rPr>
          <w:b/>
        </w:rPr>
        <w:t>tmp</w:t>
      </w:r>
      <w:proofErr w:type="spellEnd"/>
      <w:r w:rsidR="00A106AF">
        <w:t xml:space="preserve"> directory and clone the </w:t>
      </w:r>
      <w:proofErr w:type="spellStart"/>
      <w:r w:rsidR="00A106AF">
        <w:t>git</w:t>
      </w:r>
      <w:proofErr w:type="spellEnd"/>
      <w:r w:rsidR="00A106AF">
        <w:t xml:space="preserve"> r</w:t>
      </w:r>
      <w:r w:rsidR="00A106AF">
        <w:t>e</w:t>
      </w:r>
      <w:r w:rsidR="00A106AF">
        <w:t>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807A71" w:rsidRDefault="000A10C2" w:rsidP="000A10C2">
            <w:pPr>
              <w:spacing w:after="0"/>
              <w:rPr>
                <w:rStyle w:val="Courier"/>
                <w:rPrChange w:id="760" w:author="Stephen Richard" w:date="2014-03-30T09:07:00Z">
                  <w:rPr>
                    <w:rFonts w:ascii="Courier New" w:hAnsi="Courier New" w:cs="Courier New"/>
                  </w:rPr>
                </w:rPrChange>
              </w:rPr>
            </w:pPr>
            <w:r w:rsidRPr="00807A71">
              <w:rPr>
                <w:rStyle w:val="Courier"/>
                <w:rPrChange w:id="761" w:author="Stephen Richard" w:date="2014-03-30T09:07:00Z">
                  <w:rPr>
                    <w:rFonts w:ascii="Courier New" w:hAnsi="Courier New" w:cs="Courier New"/>
                  </w:rPr>
                </w:rPrChange>
              </w:rPr>
              <w:t xml:space="preserve">%  </w:t>
            </w:r>
            <w:proofErr w:type="spellStart"/>
            <w:r w:rsidRPr="00807A71">
              <w:rPr>
                <w:rStyle w:val="Courier"/>
                <w:rPrChange w:id="762" w:author="Stephen Richard" w:date="2014-03-30T09:07:00Z">
                  <w:rPr>
                    <w:rFonts w:ascii="Courier New" w:hAnsi="Courier New" w:cs="Courier New"/>
                  </w:rPr>
                </w:rPrChange>
              </w:rPr>
              <w:t>mkdir</w:t>
            </w:r>
            <w:proofErr w:type="spellEnd"/>
            <w:r w:rsidRPr="00807A71">
              <w:rPr>
                <w:rStyle w:val="Courier"/>
                <w:rPrChange w:id="763" w:author="Stephen Richard" w:date="2014-03-30T09:07:00Z">
                  <w:rPr>
                    <w:rFonts w:ascii="Courier New" w:hAnsi="Courier New" w:cs="Courier New"/>
                  </w:rPr>
                </w:rPrChange>
              </w:rPr>
              <w:t xml:space="preserve"> </w:t>
            </w:r>
            <w:proofErr w:type="spellStart"/>
            <w:r w:rsidRPr="00807A71">
              <w:rPr>
                <w:rStyle w:val="Courier"/>
                <w:rPrChange w:id="764" w:author="Stephen Richard" w:date="2014-03-30T09:07:00Z">
                  <w:rPr>
                    <w:rFonts w:ascii="Courier New" w:hAnsi="Courier New" w:cs="Courier New"/>
                  </w:rPr>
                </w:rPrChange>
              </w:rPr>
              <w:t>tmp</w:t>
            </w:r>
            <w:proofErr w:type="spellEnd"/>
          </w:p>
          <w:p w14:paraId="1EA1260D" w14:textId="77777777" w:rsidR="000A10C2" w:rsidRPr="00807A71" w:rsidRDefault="000A10C2" w:rsidP="000A10C2">
            <w:pPr>
              <w:spacing w:after="0"/>
              <w:rPr>
                <w:rStyle w:val="Courier"/>
                <w:rPrChange w:id="765" w:author="Stephen Richard" w:date="2014-03-30T09:07:00Z">
                  <w:rPr>
                    <w:rFonts w:ascii="Courier New" w:hAnsi="Courier New" w:cs="Courier New"/>
                  </w:rPr>
                </w:rPrChange>
              </w:rPr>
            </w:pPr>
            <w:r w:rsidRPr="00807A71">
              <w:rPr>
                <w:rStyle w:val="Courier"/>
                <w:rPrChange w:id="766" w:author="Stephen Richard" w:date="2014-03-30T09:07:00Z">
                  <w:rPr>
                    <w:rFonts w:ascii="Courier New" w:hAnsi="Courier New" w:cs="Courier New"/>
                  </w:rPr>
                </w:rPrChange>
              </w:rPr>
              <w:t xml:space="preserve">%  cd </w:t>
            </w:r>
            <w:proofErr w:type="spellStart"/>
            <w:r w:rsidRPr="00807A71">
              <w:rPr>
                <w:rStyle w:val="Courier"/>
                <w:rPrChange w:id="767" w:author="Stephen Richard" w:date="2014-03-30T09:07:00Z">
                  <w:rPr>
                    <w:rFonts w:ascii="Courier New" w:hAnsi="Courier New" w:cs="Courier New"/>
                  </w:rPr>
                </w:rPrChange>
              </w:rPr>
              <w:t>tmp</w:t>
            </w:r>
            <w:proofErr w:type="spellEnd"/>
          </w:p>
          <w:p w14:paraId="273D78B2" w14:textId="77777777" w:rsidR="000A10C2" w:rsidRPr="00807A71" w:rsidRDefault="000A10C2" w:rsidP="000A10C2">
            <w:pPr>
              <w:spacing w:after="0"/>
              <w:rPr>
                <w:rStyle w:val="Courier"/>
                <w:rPrChange w:id="768" w:author="Stephen Richard" w:date="2014-03-30T09:07:00Z">
                  <w:rPr>
                    <w:rFonts w:ascii="Courier New" w:hAnsi="Courier New" w:cs="Courier New"/>
                  </w:rPr>
                </w:rPrChange>
              </w:rPr>
            </w:pPr>
            <w:r w:rsidRPr="00807A71">
              <w:rPr>
                <w:rStyle w:val="Courier"/>
                <w:rPrChange w:id="769" w:author="Stephen Richard" w:date="2014-03-30T09:07:00Z">
                  <w:rPr>
                    <w:rFonts w:ascii="Courier New" w:hAnsi="Courier New" w:cs="Courier New"/>
                  </w:rPr>
                </w:rPrChange>
              </w:rPr>
              <w:lastRenderedPageBreak/>
              <w:t xml:space="preserve">%  </w:t>
            </w:r>
            <w:proofErr w:type="spellStart"/>
            <w:r w:rsidRPr="00807A71">
              <w:rPr>
                <w:rStyle w:val="Courier"/>
                <w:rPrChange w:id="770" w:author="Stephen Richard" w:date="2014-03-30T09:07:00Z">
                  <w:rPr>
                    <w:rFonts w:ascii="Courier New" w:hAnsi="Courier New" w:cs="Courier New"/>
                  </w:rPr>
                </w:rPrChange>
              </w:rPr>
              <w:t>git</w:t>
            </w:r>
            <w:proofErr w:type="spellEnd"/>
            <w:r w:rsidRPr="00807A71">
              <w:rPr>
                <w:rStyle w:val="Courier"/>
                <w:rPrChange w:id="771" w:author="Stephen Richard" w:date="2014-03-30T09:07:00Z">
                  <w:rPr>
                    <w:rFonts w:ascii="Courier New" w:hAnsi="Courier New" w:cs="Courier New"/>
                  </w:rPr>
                </w:rPrChange>
              </w:rPr>
              <w:t xml:space="preserve"> clone https://github.com/ngds/ckanext-ngds.git</w:t>
            </w:r>
          </w:p>
        </w:tc>
      </w:tr>
    </w:tbl>
    <w:p w14:paraId="0D6C415C" w14:textId="77777777" w:rsidR="00B1462A" w:rsidRPr="00415183" w:rsidRDefault="00B1462A" w:rsidP="00415183">
      <w:pPr>
        <w:pStyle w:val="SourceCode"/>
        <w:spacing w:before="0" w:after="100"/>
        <w:ind w:left="0"/>
        <w:rPr>
          <w:rFonts w:asciiTheme="minorHAnsi" w:hAnsiTheme="minorHAnsi"/>
        </w:rPr>
      </w:pPr>
    </w:p>
    <w:p w14:paraId="0D1424D7" w14:textId="77777777" w:rsidR="00DC60C7" w:rsidRPr="006A47B1" w:rsidRDefault="00DC60C7" w:rsidP="00F57D24">
      <w:pPr>
        <w:pStyle w:val="Heading2"/>
        <w:rPr>
          <w:noProof/>
        </w:rPr>
        <w:pPrChange w:id="772" w:author="Stephen Richard" w:date="2014-03-30T08:57:00Z">
          <w:pPr>
            <w:pStyle w:val="Heading2"/>
            <w:numPr>
              <w:numId w:val="30"/>
            </w:numPr>
            <w:tabs>
              <w:tab w:val="num" w:pos="756"/>
            </w:tabs>
            <w:ind w:left="0" w:firstLine="0"/>
          </w:pPr>
        </w:pPrChange>
      </w:pPr>
      <w:bookmarkStart w:id="773" w:name="_Toc379537700"/>
      <w:bookmarkStart w:id="774" w:name="_Toc383599518"/>
      <w:bookmarkEnd w:id="773"/>
      <w:r>
        <w:rPr>
          <w:noProof/>
        </w:rPr>
        <w:t>Set Installation Parameters</w:t>
      </w:r>
      <w:bookmarkEnd w:id="774"/>
    </w:p>
    <w:p w14:paraId="58D60B58" w14:textId="77777777" w:rsidR="00E30029" w:rsidRDefault="00CC5A1D" w:rsidP="0031217E">
      <w:pPr>
        <w:pPrChange w:id="775" w:author="Stephen Richard" w:date="2014-03-30T09:20:00Z">
          <w:pPr>
            <w:pStyle w:val="Body"/>
            <w:spacing w:before="0" w:after="100" w:line="240" w:lineRule="auto"/>
          </w:pPr>
        </w:pPrChange>
      </w:pPr>
      <w:r>
        <w:t xml:space="preserve">Before running the NGDS Software Stack installation script, you will need to </w:t>
      </w:r>
      <w:r w:rsidR="009C1D85">
        <w:t xml:space="preserve">ensure </w:t>
      </w:r>
      <w:proofErr w:type="gramStart"/>
      <w:r>
        <w:t>specif</w:t>
      </w:r>
      <w:r w:rsidR="009C1D85">
        <w:t>ic</w:t>
      </w:r>
      <w:r>
        <w:t xml:space="preserve">  required</w:t>
      </w:r>
      <w:proofErr w:type="gramEnd"/>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Default="00405A7F" w:rsidP="00405A7F">
            <w:pPr>
              <w:pStyle w:val="HTMLPreformatted"/>
            </w:pPr>
            <w:r w:rsidRPr="000A10C2">
              <w:t xml:space="preserve">%  </w:t>
            </w:r>
            <w:r>
              <w:rPr>
                <w:rStyle w:val="HTMLCode"/>
              </w:rPr>
              <w:t xml:space="preserve">cd </w:t>
            </w:r>
            <w:proofErr w:type="spellStart"/>
            <w:r>
              <w:rPr>
                <w:rStyle w:val="HTMLCode"/>
              </w:rPr>
              <w:t>ckanext-ngds</w:t>
            </w:r>
            <w:proofErr w:type="spellEnd"/>
            <w:r>
              <w:rPr>
                <w:rStyle w:val="HTMLCode"/>
              </w:rPr>
              <w:t>/installation</w:t>
            </w:r>
          </w:p>
          <w:p w14:paraId="4DE52AB2" w14:textId="77777777" w:rsidR="00AB4226" w:rsidRPr="00807A71" w:rsidRDefault="00AB4226" w:rsidP="00E30029">
            <w:pPr>
              <w:spacing w:after="0"/>
              <w:rPr>
                <w:rStyle w:val="Courier"/>
                <w:rPrChange w:id="776" w:author="Stephen Richard" w:date="2014-03-30T09:07:00Z">
                  <w:rPr>
                    <w:rFonts w:ascii="Courier New" w:hAnsi="Courier New" w:cs="Courier New"/>
                  </w:rPr>
                </w:rPrChange>
              </w:rPr>
            </w:pPr>
            <w:r w:rsidRPr="00807A71">
              <w:rPr>
                <w:rStyle w:val="Courier"/>
                <w:rPrChange w:id="777" w:author="Stephen Richard" w:date="2014-03-30T09:07:00Z">
                  <w:rPr>
                    <w:rFonts w:ascii="Courier New" w:hAnsi="Courier New" w:cs="Courier New"/>
                  </w:rPr>
                </w:rPrChange>
              </w:rPr>
              <w:t xml:space="preserve">%  </w:t>
            </w:r>
            <w:proofErr w:type="spellStart"/>
            <w:r w:rsidRPr="00807A71">
              <w:rPr>
                <w:rStyle w:val="Courier"/>
                <w:rPrChange w:id="778" w:author="Stephen Richard" w:date="2014-03-30T09:07:00Z">
                  <w:rPr>
                    <w:rFonts w:ascii="Courier New" w:hAnsi="Courier New" w:cs="Courier New"/>
                  </w:rPr>
                </w:rPrChange>
              </w:rPr>
              <w:t>sudo</w:t>
            </w:r>
            <w:proofErr w:type="spellEnd"/>
            <w:r w:rsidRPr="00807A71">
              <w:rPr>
                <w:rStyle w:val="Courier"/>
                <w:rPrChange w:id="779" w:author="Stephen Richard" w:date="2014-03-30T09:07:00Z">
                  <w:rPr>
                    <w:rFonts w:ascii="Courier New" w:hAnsi="Courier New" w:cs="Courier New"/>
                  </w:rPr>
                </w:rPrChange>
              </w:rPr>
              <w:t xml:space="preserve"> </w:t>
            </w:r>
            <w:proofErr w:type="spellStart"/>
            <w:r w:rsidRPr="00807A71">
              <w:rPr>
                <w:rStyle w:val="Courier"/>
                <w:rPrChange w:id="780" w:author="Stephen Richard" w:date="2014-03-30T09:07:00Z">
                  <w:rPr>
                    <w:rFonts w:ascii="Courier New" w:hAnsi="Courier New" w:cs="Courier New"/>
                  </w:rPr>
                </w:rPrChange>
              </w:rPr>
              <w:t>nano</w:t>
            </w:r>
            <w:proofErr w:type="spellEnd"/>
            <w:r w:rsidRPr="00807A71">
              <w:rPr>
                <w:rStyle w:val="Courier"/>
                <w:rPrChange w:id="781" w:author="Stephen Richard" w:date="2014-03-30T09:07:00Z">
                  <w:rPr>
                    <w:rFonts w:ascii="Courier New" w:hAnsi="Courier New" w:cs="Courier New"/>
                  </w:rPr>
                </w:rPrChange>
              </w:rPr>
              <w:t xml:space="preserve"> </w:t>
            </w:r>
            <w:r w:rsidR="00E30029" w:rsidRPr="00807A71">
              <w:rPr>
                <w:rStyle w:val="Courier"/>
                <w:rPrChange w:id="782" w:author="Stephen Richard" w:date="2014-03-30T09:07:00Z">
                  <w:rPr>
                    <w:rFonts w:ascii="Courier New" w:hAnsi="Courier New" w:cs="Courier New"/>
                  </w:rPr>
                </w:rPrChange>
              </w:rPr>
              <w:t>install-ngds.sh</w:t>
            </w:r>
          </w:p>
        </w:tc>
      </w:tr>
    </w:tbl>
    <w:p w14:paraId="06A2FF47" w14:textId="77777777" w:rsidR="00AB4226" w:rsidRDefault="00AB4226" w:rsidP="0031217E">
      <w:pPr>
        <w:pPrChange w:id="783" w:author="Stephen Richard" w:date="2014-03-30T09:20:00Z">
          <w:pPr>
            <w:pStyle w:val="Body"/>
            <w:spacing w:before="0" w:after="100" w:line="240" w:lineRule="auto"/>
          </w:pPr>
        </w:pPrChange>
      </w:pPr>
    </w:p>
    <w:p w14:paraId="36280642" w14:textId="77777777" w:rsidR="009F1069" w:rsidRPr="00415183" w:rsidRDefault="009F1069" w:rsidP="0031217E">
      <w:pPr>
        <w:pPrChange w:id="784" w:author="Stephen Richard" w:date="2014-03-30T09:20:00Z">
          <w:pPr>
            <w:pStyle w:val="Body"/>
            <w:spacing w:before="0" w:after="100" w:line="240" w:lineRule="auto"/>
          </w:pPr>
        </w:pPrChange>
      </w:pPr>
      <w:r w:rsidRPr="00415183">
        <w:t xml:space="preserve">The most important variables </w:t>
      </w:r>
      <w:r w:rsidR="00CC5A1D">
        <w:t xml:space="preserve">to specify </w:t>
      </w:r>
      <w:r w:rsidRPr="00415183">
        <w:t>are:</w:t>
      </w:r>
    </w:p>
    <w:p w14:paraId="3884E60C" w14:textId="770E5C5C" w:rsidR="00F275A4" w:rsidRPr="00807A71" w:rsidRDefault="00E30029" w:rsidP="00807A71">
      <w:pPr>
        <w:pStyle w:val="ListBullet"/>
        <w:rPr>
          <w:rPrChange w:id="785" w:author="Stephen Richard" w:date="2014-03-30T09:15:00Z">
            <w:rPr/>
          </w:rPrChange>
        </w:rPr>
        <w:pPrChange w:id="786" w:author="Stephen Richard" w:date="2014-03-30T09:15:00Z">
          <w:pPr>
            <w:pStyle w:val="ListBullet2"/>
            <w:spacing w:after="100" w:line="240" w:lineRule="auto"/>
          </w:pPr>
        </w:pPrChange>
      </w:pPr>
      <w:proofErr w:type="spellStart"/>
      <w:r w:rsidRPr="00807A71">
        <w:rPr>
          <w:rPrChange w:id="787" w:author="Stephen Richard" w:date="2014-03-30T09:15:00Z">
            <w:rPr/>
          </w:rPrChange>
        </w:rPr>
        <w:t>depolyment_type</w:t>
      </w:r>
      <w:proofErr w:type="spellEnd"/>
      <w:r w:rsidRPr="00807A71">
        <w:rPr>
          <w:rPrChange w:id="788" w:author="Stephen Richard" w:date="2014-03-30T09:15:00Z">
            <w:rPr/>
          </w:rPrChange>
        </w:rPr>
        <w:t xml:space="preserve">: </w:t>
      </w:r>
      <w:r w:rsidR="009B7C20" w:rsidRPr="00807A71">
        <w:rPr>
          <w:rPrChange w:id="789" w:author="Stephen Richard" w:date="2014-03-30T09:15:00Z">
            <w:rPr/>
          </w:rPrChange>
        </w:rPr>
        <w:t>U</w:t>
      </w:r>
      <w:r w:rsidRPr="00807A71">
        <w:rPr>
          <w:rPrChange w:id="790" w:author="Stephen Richard" w:date="2014-03-30T09:15:00Z">
            <w:rPr/>
          </w:rPrChange>
        </w:rPr>
        <w:t>ser may c</w:t>
      </w:r>
      <w:r w:rsidR="009F1069" w:rsidRPr="00807A71">
        <w:rPr>
          <w:rPrChange w:id="791" w:author="Stephen Richard" w:date="2014-03-30T09:15:00Z">
            <w:rPr/>
          </w:rPrChange>
        </w:rPr>
        <w:t xml:space="preserve">hoose between </w:t>
      </w:r>
      <w:del w:id="792" w:author="Stephen Richard" w:date="2014-03-30T09:13:00Z">
        <w:r w:rsidR="009F1069" w:rsidRPr="00807A71" w:rsidDel="00807A71">
          <w:rPr>
            <w:rPrChange w:id="793" w:author="Stephen Richard" w:date="2014-03-30T09:15:00Z">
              <w:rPr>
                <w:i/>
              </w:rPr>
            </w:rPrChange>
          </w:rPr>
          <w:delText>node</w:delText>
        </w:r>
        <w:r w:rsidR="00F37091" w:rsidRPr="00807A71" w:rsidDel="00807A71">
          <w:rPr>
            <w:rPrChange w:id="794" w:author="Stephen Richard" w:date="2014-03-30T09:15:00Z">
              <w:rPr/>
            </w:rPrChange>
          </w:rPr>
          <w:delText xml:space="preserve"> or</w:delText>
        </w:r>
        <w:r w:rsidR="00F67981" w:rsidRPr="00807A71" w:rsidDel="00807A71">
          <w:rPr>
            <w:rPrChange w:id="795" w:author="Stephen Richard" w:date="2014-03-30T09:15:00Z">
              <w:rPr/>
            </w:rPrChange>
          </w:rPr>
          <w:delText xml:space="preserve"> </w:delText>
        </w:r>
        <w:r w:rsidR="00F37091" w:rsidRPr="00807A71" w:rsidDel="00807A71">
          <w:rPr>
            <w:rPrChange w:id="796" w:author="Stephen Richard" w:date="2014-03-30T09:15:00Z">
              <w:rPr>
                <w:i/>
              </w:rPr>
            </w:rPrChange>
          </w:rPr>
          <w:delText>central</w:delText>
        </w:r>
      </w:del>
      <w:ins w:id="797" w:author="Stephen Richard" w:date="2014-03-30T09:13:00Z">
        <w:r w:rsidR="00807A71" w:rsidRPr="00807A71">
          <w:rPr>
            <w:rPrChange w:id="798" w:author="Stephen Richard" w:date="2014-03-30T09:15:00Z">
              <w:rPr/>
            </w:rPrChange>
          </w:rPr>
          <w:t>publisher or aggregator</w:t>
        </w:r>
      </w:ins>
      <w:r w:rsidR="00F37091" w:rsidRPr="00807A71">
        <w:rPr>
          <w:rPrChange w:id="799" w:author="Stephen Richard" w:date="2014-03-30T09:15:00Z">
            <w:rPr/>
          </w:rPrChange>
        </w:rPr>
        <w:t xml:space="preserve"> </w:t>
      </w:r>
      <w:r w:rsidR="00F67981" w:rsidRPr="00807A71">
        <w:rPr>
          <w:rPrChange w:id="800" w:author="Stephen Richard" w:date="2014-03-30T09:15:00Z">
            <w:rPr/>
          </w:rPrChange>
        </w:rPr>
        <w:t>mode:</w:t>
      </w:r>
      <w:r w:rsidR="009F1069" w:rsidRPr="00807A71">
        <w:rPr>
          <w:rPrChange w:id="801" w:author="Stephen Richard" w:date="2014-03-30T09:15:00Z">
            <w:rPr/>
          </w:rPrChange>
        </w:rPr>
        <w:t xml:space="preserve"> </w:t>
      </w:r>
    </w:p>
    <w:p w14:paraId="5D7A2C8E" w14:textId="4BBD3DFF" w:rsidR="009F1069" w:rsidRPr="00807A71" w:rsidRDefault="009F1069" w:rsidP="00807A71">
      <w:pPr>
        <w:pStyle w:val="ListBullet2"/>
        <w:rPr>
          <w:rPrChange w:id="802" w:author="Stephen Richard" w:date="2014-03-30T09:14:00Z">
            <w:rPr/>
          </w:rPrChange>
        </w:rPr>
        <w:pPrChange w:id="803" w:author="Stephen Richard" w:date="2014-03-30T09:14:00Z">
          <w:pPr>
            <w:pStyle w:val="ListBullet2"/>
            <w:spacing w:after="100" w:line="240" w:lineRule="auto"/>
            <w:ind w:left="1080"/>
          </w:pPr>
        </w:pPrChange>
      </w:pPr>
      <w:del w:id="804" w:author="Stephen Richard" w:date="2014-03-30T09:13:00Z">
        <w:r w:rsidRPr="00807A71" w:rsidDel="00807A71">
          <w:rPr>
            <w:rPrChange w:id="805" w:author="Stephen Richard" w:date="2014-03-30T09:14:00Z">
              <w:rPr>
                <w:i/>
              </w:rPr>
            </w:rPrChange>
          </w:rPr>
          <w:delText>node</w:delText>
        </w:r>
        <w:r w:rsidR="00F67981" w:rsidRPr="00807A71" w:rsidDel="00807A71">
          <w:rPr>
            <w:rPrChange w:id="806" w:author="Stephen Richard" w:date="2014-03-30T09:14:00Z">
              <w:rPr/>
            </w:rPrChange>
          </w:rPr>
          <w:delText xml:space="preserve"> </w:delText>
        </w:r>
      </w:del>
      <w:ins w:id="807" w:author="Stephen Richard" w:date="2014-03-30T09:13:00Z">
        <w:r w:rsidR="00807A71" w:rsidRPr="00807A71">
          <w:rPr>
            <w:rPrChange w:id="808" w:author="Stephen Richard" w:date="2014-03-30T09:14:00Z">
              <w:rPr/>
            </w:rPrChange>
          </w:rPr>
          <w:t>publisher</w:t>
        </w:r>
        <w:r w:rsidR="00807A71" w:rsidRPr="00807A71">
          <w:rPr>
            <w:rPrChange w:id="809" w:author="Stephen Richard" w:date="2014-03-30T09:14:00Z">
              <w:rPr/>
            </w:rPrChange>
          </w:rPr>
          <w:t xml:space="preserve"> </w:t>
        </w:r>
      </w:ins>
      <w:r w:rsidR="00F67981" w:rsidRPr="00807A71">
        <w:rPr>
          <w:rPrChange w:id="810" w:author="Stephen Richard" w:date="2014-03-30T09:14:00Z">
            <w:rPr/>
          </w:rPrChange>
        </w:rPr>
        <w:t>(default)</w:t>
      </w:r>
      <w:r w:rsidR="00F275A4" w:rsidRPr="00807A71">
        <w:rPr>
          <w:rPrChange w:id="811" w:author="Stephen Richard" w:date="2014-03-30T09:14:00Z">
            <w:rPr/>
          </w:rPrChange>
        </w:rPr>
        <w:t xml:space="preserve"> will set up the installation as a publisher node</w:t>
      </w:r>
    </w:p>
    <w:p w14:paraId="330C2764" w14:textId="1CB94261" w:rsidR="00F275A4" w:rsidRPr="00807A71" w:rsidRDefault="00F275A4" w:rsidP="00807A71">
      <w:pPr>
        <w:pStyle w:val="ListBullet2"/>
        <w:rPr>
          <w:rPrChange w:id="812" w:author="Stephen Richard" w:date="2014-03-30T09:14:00Z">
            <w:rPr/>
          </w:rPrChange>
        </w:rPr>
        <w:pPrChange w:id="813" w:author="Stephen Richard" w:date="2014-03-30T09:14:00Z">
          <w:pPr>
            <w:pStyle w:val="ListBullet2"/>
            <w:spacing w:after="100" w:line="240" w:lineRule="auto"/>
            <w:ind w:left="1080"/>
          </w:pPr>
        </w:pPrChange>
      </w:pPr>
      <w:del w:id="814" w:author="Stephen Richard" w:date="2014-03-30T09:13:00Z">
        <w:r w:rsidRPr="00807A71" w:rsidDel="00807A71">
          <w:rPr>
            <w:rPrChange w:id="815" w:author="Stephen Richard" w:date="2014-03-30T09:14:00Z">
              <w:rPr>
                <w:i/>
              </w:rPr>
            </w:rPrChange>
          </w:rPr>
          <w:delText xml:space="preserve">central </w:delText>
        </w:r>
      </w:del>
      <w:ins w:id="816" w:author="Stephen Richard" w:date="2014-03-30T09:13:00Z">
        <w:r w:rsidR="00807A71" w:rsidRPr="00807A71">
          <w:rPr>
            <w:rPrChange w:id="817" w:author="Stephen Richard" w:date="2014-03-30T09:14:00Z">
              <w:rPr/>
            </w:rPrChange>
          </w:rPr>
          <w:t>aggregator</w:t>
        </w:r>
        <w:r w:rsidR="00807A71" w:rsidRPr="00807A71">
          <w:rPr>
            <w:rPrChange w:id="818" w:author="Stephen Richard" w:date="2014-03-30T09:14:00Z">
              <w:rPr/>
            </w:rPrChange>
          </w:rPr>
          <w:t xml:space="preserve"> </w:t>
        </w:r>
      </w:ins>
      <w:r w:rsidRPr="00807A71">
        <w:rPr>
          <w:rPrChange w:id="819" w:author="Stephen Richard" w:date="2014-03-30T09:14:00Z">
            <w:rPr/>
          </w:rPrChange>
        </w:rPr>
        <w:t xml:space="preserve">will set up the installation </w:t>
      </w:r>
      <w:r w:rsidR="00F67981" w:rsidRPr="00807A71">
        <w:rPr>
          <w:rPrChange w:id="820" w:author="Stephen Richard" w:date="2014-03-30T09:14:00Z">
            <w:rPr/>
          </w:rPrChange>
        </w:rPr>
        <w:t>as an  aggregator node</w:t>
      </w:r>
    </w:p>
    <w:p w14:paraId="744FFF11" w14:textId="77777777" w:rsidR="00374F46" w:rsidRPr="00807A71" w:rsidRDefault="008C4416" w:rsidP="00807A71">
      <w:pPr>
        <w:pStyle w:val="ListBullet"/>
        <w:rPr>
          <w:rPrChange w:id="821" w:author="Stephen Richard" w:date="2014-03-30T09:14:00Z">
            <w:rPr/>
          </w:rPrChange>
        </w:rPr>
        <w:pPrChange w:id="822" w:author="Stephen Richard" w:date="2014-03-30T09:15:00Z">
          <w:pPr>
            <w:pStyle w:val="ListBullet2"/>
            <w:spacing w:after="100" w:line="240" w:lineRule="auto"/>
          </w:pPr>
        </w:pPrChange>
      </w:pPr>
      <w:proofErr w:type="spellStart"/>
      <w:r w:rsidRPr="00807A71">
        <w:rPr>
          <w:rPrChange w:id="823" w:author="Stephen Richard" w:date="2014-03-30T09:14:00Z">
            <w:rPr/>
          </w:rPrChange>
        </w:rPr>
        <w:t>site_url</w:t>
      </w:r>
      <w:proofErr w:type="spellEnd"/>
      <w:r w:rsidRPr="00807A71">
        <w:rPr>
          <w:rPrChange w:id="824" w:author="Stephen Richard" w:date="2014-03-30T09:14:00Z">
            <w:rPr/>
          </w:rPrChange>
        </w:rPr>
        <w:t>=’http://</w:t>
      </w:r>
      <w:r w:rsidR="008413BE" w:rsidRPr="00807A71">
        <w:rPr>
          <w:rPrChange w:id="825" w:author="Stephen Richard" w:date="2014-03-30T09:14:00Z">
            <w:rPr/>
          </w:rPrChange>
        </w:rPr>
        <w:t>myservername_IPname</w:t>
      </w:r>
      <w:r w:rsidRPr="00807A71">
        <w:rPr>
          <w:rPrChange w:id="826" w:author="Stephen Richard" w:date="2014-03-30T09:14:00Z">
            <w:rPr/>
          </w:rPrChange>
        </w:rPr>
        <w:t>’</w:t>
      </w:r>
    </w:p>
    <w:p w14:paraId="3BF923EA" w14:textId="77777777" w:rsidR="00250876" w:rsidRPr="00807A71" w:rsidRDefault="00250876" w:rsidP="00807A71">
      <w:pPr>
        <w:pStyle w:val="ListBullet"/>
        <w:rPr>
          <w:rPrChange w:id="827" w:author="Stephen Richard" w:date="2014-03-30T09:14:00Z">
            <w:rPr/>
          </w:rPrChange>
        </w:rPr>
        <w:pPrChange w:id="828" w:author="Stephen Richard" w:date="2014-03-30T09:15:00Z">
          <w:pPr>
            <w:pStyle w:val="ListBullet2"/>
            <w:spacing w:line="240" w:lineRule="auto"/>
          </w:pPr>
        </w:pPrChange>
      </w:pPr>
      <w:r w:rsidRPr="00807A71">
        <w:rPr>
          <w:rPrChange w:id="829" w:author="Stephen Richard" w:date="2014-03-30T09:14:00Z">
            <w:rPr/>
          </w:rPrChange>
        </w:rPr>
        <w:t>SERVER_NAME = Should be the same as the '</w:t>
      </w:r>
      <w:proofErr w:type="spellStart"/>
      <w:r w:rsidRPr="00807A71">
        <w:rPr>
          <w:rPrChange w:id="830" w:author="Stephen Richard" w:date="2014-03-30T09:14:00Z">
            <w:rPr/>
          </w:rPrChange>
        </w:rPr>
        <w:t>site_url</w:t>
      </w:r>
      <w:proofErr w:type="spellEnd"/>
      <w:r w:rsidRPr="00807A71">
        <w:rPr>
          <w:rPrChange w:id="831" w:author="Stephen Richard" w:date="2014-03-30T09:14:00Z">
            <w:rPr/>
          </w:rPrChange>
        </w:rPr>
        <w:t>' (ex. http://127.0.0.1)</w:t>
      </w:r>
    </w:p>
    <w:p w14:paraId="5FE3A1D8" w14:textId="77777777" w:rsidR="00250876" w:rsidRPr="00807A71" w:rsidRDefault="00250876" w:rsidP="00807A71">
      <w:pPr>
        <w:pStyle w:val="ListBullet"/>
        <w:rPr>
          <w:rPrChange w:id="832" w:author="Stephen Richard" w:date="2014-03-30T09:14:00Z">
            <w:rPr/>
          </w:rPrChange>
        </w:rPr>
        <w:pPrChange w:id="833" w:author="Stephen Richard" w:date="2014-03-30T09:15:00Z">
          <w:pPr>
            <w:pStyle w:val="ListBullet2"/>
            <w:spacing w:line="240" w:lineRule="auto"/>
          </w:pPr>
        </w:pPrChange>
      </w:pPr>
      <w:r w:rsidRPr="00807A71">
        <w:rPr>
          <w:rPrChange w:id="834" w:author="Stephen Richard" w:date="2014-03-30T09:14:00Z">
            <w:rPr/>
          </w:rPrChange>
        </w:rPr>
        <w:t>SMTP_SERVER = A server that receives outgoing email messages and routes them to recipients (ex. smtp.gmail.com:587)</w:t>
      </w:r>
    </w:p>
    <w:p w14:paraId="3AC4D381" w14:textId="77777777" w:rsidR="00250876" w:rsidRPr="00807A71" w:rsidRDefault="00250876" w:rsidP="00807A71">
      <w:pPr>
        <w:pStyle w:val="ListBullet"/>
        <w:rPr>
          <w:rPrChange w:id="835" w:author="Stephen Richard" w:date="2014-03-30T09:14:00Z">
            <w:rPr/>
          </w:rPrChange>
        </w:rPr>
        <w:pPrChange w:id="836" w:author="Stephen Richard" w:date="2014-03-30T09:15:00Z">
          <w:pPr>
            <w:pStyle w:val="ListBullet2"/>
            <w:spacing w:line="240" w:lineRule="auto"/>
          </w:pPr>
        </w:pPrChange>
      </w:pPr>
      <w:r w:rsidRPr="00807A71">
        <w:rPr>
          <w:rPrChange w:id="837" w:author="Stephen Richard" w:date="2014-03-30T09:14:00Z">
            <w:rPr/>
          </w:rPrChange>
        </w:rPr>
        <w:t>SMTP_STARTTLS = An extension which upgrades a plain text connection to an encrypted one (ex. True)</w:t>
      </w:r>
    </w:p>
    <w:p w14:paraId="2BF2D541" w14:textId="77777777" w:rsidR="00250876" w:rsidRPr="00807A71" w:rsidRDefault="00250876" w:rsidP="00807A71">
      <w:pPr>
        <w:pStyle w:val="ListBullet"/>
        <w:rPr>
          <w:rPrChange w:id="838" w:author="Stephen Richard" w:date="2014-03-30T09:14:00Z">
            <w:rPr/>
          </w:rPrChange>
        </w:rPr>
        <w:pPrChange w:id="839" w:author="Stephen Richard" w:date="2014-03-30T09:15:00Z">
          <w:pPr>
            <w:pStyle w:val="ListBullet2"/>
            <w:spacing w:line="240" w:lineRule="auto"/>
          </w:pPr>
        </w:pPrChange>
      </w:pPr>
      <w:r w:rsidRPr="00807A71">
        <w:rPr>
          <w:rPrChange w:id="840" w:author="Stephen Richard" w:date="2014-03-30T09:14:00Z">
            <w:rPr/>
          </w:rPrChange>
        </w:rPr>
        <w:t>SMTP_USER = An email address that will send automated emails from CKAN, through the SMTP server (ex. email@gmail.com)</w:t>
      </w:r>
    </w:p>
    <w:p w14:paraId="1DEBECD7" w14:textId="77777777" w:rsidR="00B10C63" w:rsidRPr="00807A71" w:rsidRDefault="00250876" w:rsidP="00807A71">
      <w:pPr>
        <w:pStyle w:val="ListBullet"/>
        <w:rPr>
          <w:rPrChange w:id="841" w:author="Stephen Richard" w:date="2014-03-30T09:14:00Z">
            <w:rPr/>
          </w:rPrChange>
        </w:rPr>
        <w:pPrChange w:id="842" w:author="Stephen Richard" w:date="2014-03-30T09:15:00Z">
          <w:pPr>
            <w:pStyle w:val="ListBullet2"/>
            <w:spacing w:line="240" w:lineRule="auto"/>
          </w:pPr>
        </w:pPrChange>
      </w:pPr>
      <w:r w:rsidRPr="00807A71">
        <w:rPr>
          <w:rPrChange w:id="843" w:author="Stephen Richard" w:date="2014-03-30T09:14:00Z">
            <w:rPr/>
          </w:rPrChange>
        </w:rPr>
        <w:t>SMTP_PASSWORD = The password associated with the above email address</w:t>
      </w:r>
    </w:p>
    <w:p w14:paraId="7EE9BFDB" w14:textId="77777777" w:rsidR="00BB7D80" w:rsidRPr="00807A71" w:rsidRDefault="00BB7D80" w:rsidP="00807A71">
      <w:pPr>
        <w:pStyle w:val="ListBullet"/>
        <w:rPr>
          <w:rPrChange w:id="844" w:author="Stephen Richard" w:date="2014-03-30T09:14:00Z">
            <w:rPr/>
          </w:rPrChange>
        </w:rPr>
        <w:pPrChange w:id="845" w:author="Stephen Richard" w:date="2014-03-30T09:15:00Z">
          <w:pPr>
            <w:pStyle w:val="ListBullet2"/>
          </w:pPr>
        </w:pPrChange>
      </w:pPr>
      <w:r w:rsidRPr="00807A71">
        <w:rPr>
          <w:rPrChange w:id="846" w:author="Stephen Richard" w:date="2014-03-30T09:14:00Z">
            <w:rPr/>
          </w:rPrChange>
        </w:rPr>
        <w:t xml:space="preserve">GEOSERVER_REST_URL = Which contains the connection parameters for </w:t>
      </w:r>
      <w:proofErr w:type="spellStart"/>
      <w:r w:rsidRPr="00807A71">
        <w:rPr>
          <w:rPrChange w:id="847" w:author="Stephen Richard" w:date="2014-03-30T09:14:00Z">
            <w:rPr/>
          </w:rPrChange>
        </w:rPr>
        <w:t>Geoserver</w:t>
      </w:r>
      <w:proofErr w:type="spellEnd"/>
      <w:r w:rsidRPr="00807A71">
        <w:rPr>
          <w:rPrChange w:id="848" w:author="Stephen Richard" w:date="2014-03-30T09:14:00Z">
            <w:rPr/>
          </w:rPrChange>
        </w:rPr>
        <w:t>, in the form:</w:t>
      </w:r>
    </w:p>
    <w:p w14:paraId="687226E6" w14:textId="77777777" w:rsidR="00BB7D80" w:rsidRPr="005E68DF" w:rsidRDefault="00BB7D80" w:rsidP="00807A71">
      <w:pPr>
        <w:pStyle w:val="ListBullet"/>
        <w:pPrChange w:id="849" w:author="Stephen Richard" w:date="2014-03-30T09:15:00Z">
          <w:pPr>
            <w:pStyle w:val="ListBullet2"/>
            <w:numPr>
              <w:numId w:val="0"/>
            </w:numPr>
            <w:tabs>
              <w:tab w:val="clear" w:pos="1080"/>
            </w:tabs>
            <w:ind w:firstLine="0"/>
          </w:pPr>
        </w:pPrChange>
      </w:pPr>
      <w:r w:rsidRPr="00807A71">
        <w:rPr>
          <w:rPrChange w:id="850" w:author="Stephen Richard" w:date="2014-03-30T09:14:00Z">
            <w:rPr/>
          </w:rPrChange>
        </w:rPr>
        <w:t>"</w:t>
      </w:r>
      <w:proofErr w:type="spellStart"/>
      <w:r w:rsidRPr="00807A71">
        <w:rPr>
          <w:rPrChange w:id="851" w:author="Stephen Richard" w:date="2014-03-30T09:14:00Z">
            <w:rPr/>
          </w:rPrChange>
        </w:rPr>
        <w:t>geoserver</w:t>
      </w:r>
      <w:proofErr w:type="spellEnd"/>
      <w:r w:rsidRPr="00807A71">
        <w:rPr>
          <w:rPrChange w:id="852" w:author="Stephen Richard" w:date="2014-03-30T09:14:00Z">
            <w:rPr/>
          </w:rPrChange>
        </w:rPr>
        <w:t>://{username</w:t>
      </w:r>
      <w:r w:rsidR="005974AA" w:rsidRPr="00807A71">
        <w:rPr>
          <w:rPrChange w:id="853" w:author="Stephen Richard" w:date="2014-03-30T09:14:00Z">
            <w:rPr/>
          </w:rPrChange>
        </w:rPr>
        <w:t>}:{pa</w:t>
      </w:r>
      <w:r w:rsidR="005974AA">
        <w:t>ssword}@{</w:t>
      </w:r>
      <w:proofErr w:type="spellStart"/>
      <w:r w:rsidR="005974AA">
        <w:t>geoserver_rest</w:t>
      </w:r>
      <w:r>
        <w:t>_url</w:t>
      </w:r>
      <w:proofErr w:type="spellEnd"/>
      <w:r>
        <w:t>}"</w:t>
      </w:r>
    </w:p>
    <w:p w14:paraId="7E4B2695" w14:textId="77777777" w:rsidR="009F1069" w:rsidRDefault="002E6184" w:rsidP="00807A71">
      <w:pPr>
        <w:pPrChange w:id="854" w:author="Stephen Richard" w:date="2014-03-30T09:09:00Z">
          <w:pPr>
            <w:pStyle w:val="Body"/>
            <w:spacing w:before="0" w:after="100" w:line="240" w:lineRule="auto"/>
          </w:pPr>
        </w:pPrChange>
      </w:pPr>
      <w:r>
        <w:t xml:space="preserve">The </w:t>
      </w:r>
      <w:proofErr w:type="spellStart"/>
      <w:r w:rsidR="005C08E9" w:rsidRPr="005C08E9">
        <w:rPr>
          <w:b/>
        </w:rPr>
        <w:t>site_url</w:t>
      </w:r>
      <w:proofErr w:type="spellEnd"/>
      <w:r w:rsidR="005C08E9">
        <w:t xml:space="preserve"> should indicate the exact web-facing server or IP address on which this software is installed.</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configured</w:t>
      </w:r>
      <w:r w:rsidR="00510787">
        <w:t xml:space="preserve"> in this file</w:t>
      </w:r>
      <w:r w:rsidR="009F1069" w:rsidRPr="00415183">
        <w:t xml:space="preserve"> as well. Do not change anything beyond line 95</w:t>
      </w:r>
      <w:r w:rsidR="009937DA">
        <w:t xml:space="preserve">, which reads, </w:t>
      </w:r>
      <w:r w:rsidR="009F1069" w:rsidRPr="00415183">
        <w:t>“DO NOT CHANGE ANYTHING BELOW THIS POINT”.</w:t>
      </w:r>
    </w:p>
    <w:p w14:paraId="24142AF3" w14:textId="77777777" w:rsidR="007A22C7" w:rsidRPr="007A22C7" w:rsidRDefault="007A22C7" w:rsidP="00807A71">
      <w:pPr>
        <w:pPrChange w:id="855" w:author="Stephen Richard" w:date="2014-03-30T09:09:00Z">
          <w:pPr>
            <w:pStyle w:val="Body"/>
            <w:spacing w:before="0" w:after="100" w:line="240" w:lineRule="auto"/>
          </w:pPr>
        </w:pPrChange>
      </w:pPr>
      <w:r>
        <w:t xml:space="preserve">The same </w:t>
      </w:r>
      <w:proofErr w:type="spellStart"/>
      <w:r>
        <w:rPr>
          <w:b/>
        </w:rPr>
        <w:t>site_url</w:t>
      </w:r>
      <w:proofErr w:type="spellEnd"/>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ber the username and password, as they will be needed in the post-installation process to create a user a</w:t>
      </w:r>
      <w:r w:rsidR="005974AA">
        <w:t>c</w:t>
      </w:r>
      <w:r w:rsidR="005974AA">
        <w:t xml:space="preserve">count that CKAN can use with </w:t>
      </w:r>
      <w:proofErr w:type="spellStart"/>
      <w:r w:rsidR="005974AA">
        <w:t>Geoserver</w:t>
      </w:r>
      <w:proofErr w:type="spellEnd"/>
      <w:r w:rsidR="005974AA">
        <w:t>:</w:t>
      </w:r>
    </w:p>
    <w:p w14:paraId="34C079D4" w14:textId="77777777" w:rsidR="007A22C7" w:rsidRDefault="005974AA" w:rsidP="007A22C7">
      <w:pPr>
        <w:pStyle w:val="HTMLPreformatted"/>
        <w:rPr>
          <w:rStyle w:val="Courier"/>
        </w:rPr>
      </w:pPr>
      <w:r>
        <w:rPr>
          <w:rStyle w:val="Courierallcaps"/>
        </w:rPr>
        <w:t xml:space="preserve">GEOSERVER_REST_URL = </w:t>
      </w:r>
      <w:r w:rsidR="007A22C7">
        <w:rPr>
          <w:rStyle w:val="Courier"/>
        </w:rPr>
        <w:t>"</w:t>
      </w:r>
      <w:proofErr w:type="spellStart"/>
      <w:r w:rsidR="007A22C7">
        <w:rPr>
          <w:rStyle w:val="Courier"/>
        </w:rPr>
        <w:t>geoser</w:t>
      </w:r>
      <w:r>
        <w:rPr>
          <w:rStyle w:val="Courier"/>
        </w:rPr>
        <w:t>v</w:t>
      </w:r>
      <w:r w:rsidR="007A22C7">
        <w:rPr>
          <w:rStyle w:val="Courier"/>
        </w:rPr>
        <w:t>er</w:t>
      </w:r>
      <w:proofErr w:type="spellEnd"/>
      <w:r w:rsidR="007A22C7">
        <w:rPr>
          <w:rStyle w:val="Courier"/>
        </w:rPr>
        <w:t>://admin:geoserver@</w:t>
      </w:r>
      <w:r w:rsidR="007A22C7">
        <w:t>myservername_IPname</w:t>
      </w:r>
      <w:r w:rsidR="007A22C7">
        <w:rPr>
          <w:rStyle w:val="Courier"/>
        </w:rPr>
        <w:t>:8080/</w:t>
      </w:r>
    </w:p>
    <w:p w14:paraId="570E93C7" w14:textId="77777777" w:rsidR="007A22C7" w:rsidRDefault="007A22C7" w:rsidP="007A22C7">
      <w:pPr>
        <w:pStyle w:val="HTMLPreformatted"/>
      </w:pPr>
      <w:proofErr w:type="spellStart"/>
      <w:proofErr w:type="gramStart"/>
      <w:r>
        <w:rPr>
          <w:rStyle w:val="Courier"/>
        </w:rPr>
        <w:t>geoserver</w:t>
      </w:r>
      <w:proofErr w:type="spellEnd"/>
      <w:r>
        <w:rPr>
          <w:rStyle w:val="Courier"/>
        </w:rPr>
        <w:t>/rest</w:t>
      </w:r>
      <w:proofErr w:type="gramEnd"/>
      <w:r>
        <w:rPr>
          <w:rStyle w:val="Courier"/>
        </w:rPr>
        <w:t>"</w:t>
      </w:r>
    </w:p>
    <w:p w14:paraId="65482A5C" w14:textId="77777777" w:rsidR="007A22C7" w:rsidRPr="00415183" w:rsidRDefault="007A22C7" w:rsidP="0031217E">
      <w:pPr>
        <w:pPrChange w:id="856" w:author="Stephen Richard" w:date="2014-03-30T09:20:00Z">
          <w:pPr>
            <w:pStyle w:val="Body"/>
            <w:spacing w:before="0" w:after="100" w:line="240" w:lineRule="auto"/>
          </w:pPr>
        </w:pPrChange>
      </w:pPr>
    </w:p>
    <w:p w14:paraId="1C8DE8EF" w14:textId="77777777" w:rsidR="00AA5C22" w:rsidRPr="006A47B1" w:rsidRDefault="00AA5C22" w:rsidP="00F57D24">
      <w:pPr>
        <w:pStyle w:val="Heading2"/>
        <w:rPr>
          <w:noProof/>
        </w:rPr>
        <w:pPrChange w:id="857" w:author="Stephen Richard" w:date="2014-03-30T08:57:00Z">
          <w:pPr>
            <w:pStyle w:val="Heading2"/>
            <w:numPr>
              <w:numId w:val="30"/>
            </w:numPr>
            <w:tabs>
              <w:tab w:val="num" w:pos="756"/>
            </w:tabs>
            <w:ind w:left="0" w:firstLine="0"/>
          </w:pPr>
        </w:pPrChange>
      </w:pPr>
      <w:bookmarkStart w:id="858" w:name="_Toc383599519"/>
      <w:r>
        <w:rPr>
          <w:noProof/>
        </w:rPr>
        <w:t>Run the Installation Script</w:t>
      </w:r>
      <w:bookmarkEnd w:id="858"/>
    </w:p>
    <w:p w14:paraId="0B2DE6AE" w14:textId="77777777" w:rsidR="00CC5A1D" w:rsidRDefault="00F90F5D" w:rsidP="00807A71">
      <w:pPr>
        <w:pPrChange w:id="859" w:author="Stephen Richard" w:date="2014-03-30T09:09:00Z">
          <w:pPr>
            <w:pStyle w:val="Body"/>
            <w:spacing w:before="0" w:after="100" w:line="240" w:lineRule="auto"/>
          </w:pPr>
        </w:pPrChange>
      </w:pPr>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77777777" w:rsidR="00CC5A1D" w:rsidRPr="00807A71" w:rsidRDefault="00CC5A1D" w:rsidP="005B5568">
            <w:pPr>
              <w:spacing w:after="0"/>
              <w:rPr>
                <w:rStyle w:val="Courier"/>
                <w:rPrChange w:id="860" w:author="Stephen Richard" w:date="2014-03-30T09:07:00Z">
                  <w:rPr>
                    <w:rFonts w:ascii="Courier New" w:hAnsi="Courier New" w:cs="Courier New"/>
                  </w:rPr>
                </w:rPrChange>
              </w:rPr>
            </w:pPr>
            <w:r w:rsidRPr="00807A71">
              <w:rPr>
                <w:rStyle w:val="Courier"/>
                <w:rPrChange w:id="861" w:author="Stephen Richard" w:date="2014-03-30T09:07:00Z">
                  <w:rPr>
                    <w:rFonts w:ascii="Courier New" w:hAnsi="Courier New" w:cs="Courier New"/>
                  </w:rPr>
                </w:rPrChange>
              </w:rPr>
              <w:t xml:space="preserve">%  </w:t>
            </w:r>
            <w:proofErr w:type="spellStart"/>
            <w:r w:rsidRPr="00807A71">
              <w:rPr>
                <w:rStyle w:val="Courier"/>
                <w:rPrChange w:id="862" w:author="Stephen Richard" w:date="2014-03-30T09:07:00Z">
                  <w:rPr>
                    <w:rFonts w:ascii="Courier New" w:hAnsi="Courier New" w:cs="Courier New"/>
                  </w:rPr>
                </w:rPrChange>
              </w:rPr>
              <w:t>sudo</w:t>
            </w:r>
            <w:proofErr w:type="spellEnd"/>
            <w:r w:rsidRPr="00807A71">
              <w:rPr>
                <w:rStyle w:val="Courier"/>
                <w:rPrChange w:id="863" w:author="Stephen Richard" w:date="2014-03-30T09:07:00Z">
                  <w:rPr>
                    <w:rFonts w:ascii="Courier New" w:hAnsi="Courier New" w:cs="Courier New"/>
                  </w:rPr>
                </w:rPrChange>
              </w:rPr>
              <w:t xml:space="preserve"> ./install_ngds.sh</w:t>
            </w:r>
          </w:p>
        </w:tc>
      </w:tr>
    </w:tbl>
    <w:p w14:paraId="5E13A88D" w14:textId="77777777" w:rsidR="009F1069" w:rsidRDefault="009F1069" w:rsidP="0031217E">
      <w:pPr>
        <w:pPrChange w:id="864" w:author="Stephen Richard" w:date="2014-03-30T09:20:00Z">
          <w:pPr>
            <w:pStyle w:val="Body"/>
            <w:spacing w:before="0" w:after="100" w:line="240" w:lineRule="auto"/>
          </w:pPr>
        </w:pPrChange>
      </w:pPr>
    </w:p>
    <w:p w14:paraId="33361665" w14:textId="77777777" w:rsidR="0057546F" w:rsidRDefault="00F73A52" w:rsidP="0031217E">
      <w:pPr>
        <w:pPrChange w:id="865" w:author="Stephen Richard" w:date="2014-03-30T09:20:00Z">
          <w:pPr>
            <w:pStyle w:val="Body"/>
            <w:spacing w:before="0" w:after="100" w:line="240" w:lineRule="auto"/>
          </w:pPr>
        </w:pPrChange>
      </w:pPr>
      <w:r>
        <w:t>The above script will take some time to install various features and functions</w:t>
      </w:r>
      <w:r w:rsidR="0057546F">
        <w:t>.</w:t>
      </w:r>
    </w:p>
    <w:p w14:paraId="3D05ED1E" w14:textId="77777777" w:rsidR="00B1462A" w:rsidRDefault="00B72B89" w:rsidP="0031217E">
      <w:pPr>
        <w:pPrChange w:id="866" w:author="Stephen Richard" w:date="2014-03-30T09:20:00Z">
          <w:pPr>
            <w:pStyle w:val="Body"/>
            <w:spacing w:before="0" w:after="100" w:line="240" w:lineRule="auto"/>
          </w:pPr>
        </w:pPrChange>
      </w:pPr>
      <w:r>
        <w:t>Th</w:t>
      </w:r>
      <w:r w:rsidR="00414541">
        <w:t>e</w:t>
      </w:r>
      <w:r>
        <w:t xml:space="preserve"> NGDS Software Stack</w:t>
      </w:r>
      <w:r w:rsidR="00414541">
        <w:t xml:space="preserve"> has now been installed</w:t>
      </w:r>
      <w:r w:rsidR="00286DBF">
        <w:t>; follow the additional steps below to complete confi</w:t>
      </w:r>
      <w:r w:rsidR="00286DBF">
        <w:t>g</w:t>
      </w:r>
      <w:r w:rsidR="00286DBF">
        <w:t>uration of your new node.</w:t>
      </w:r>
    </w:p>
    <w:p w14:paraId="27667C3B" w14:textId="77777777" w:rsidR="00F46263" w:rsidRPr="00415183" w:rsidRDefault="00F46263" w:rsidP="0031217E">
      <w:pPr>
        <w:pPrChange w:id="867" w:author="Stephen Richard" w:date="2014-03-30T09:20:00Z">
          <w:pPr>
            <w:pStyle w:val="Body"/>
            <w:spacing w:before="0" w:after="100" w:line="240" w:lineRule="auto"/>
          </w:pPr>
        </w:pPrChange>
      </w:pPr>
    </w:p>
    <w:p w14:paraId="21B89F3B" w14:textId="77777777" w:rsidR="00DF4A7F" w:rsidRPr="006A47B1" w:rsidRDefault="00DF4A7F" w:rsidP="00F57D24">
      <w:pPr>
        <w:pStyle w:val="Heading2"/>
        <w:rPr>
          <w:noProof/>
        </w:rPr>
        <w:pPrChange w:id="868" w:author="Stephen Richard" w:date="2014-03-30T08:57:00Z">
          <w:pPr>
            <w:pStyle w:val="Heading2"/>
            <w:numPr>
              <w:numId w:val="30"/>
            </w:numPr>
            <w:tabs>
              <w:tab w:val="num" w:pos="756"/>
            </w:tabs>
            <w:ind w:left="0" w:firstLine="0"/>
          </w:pPr>
        </w:pPrChange>
      </w:pPr>
      <w:bookmarkStart w:id="869" w:name="_Toc383599520"/>
      <w:bookmarkStart w:id="870" w:name="_Toc377463039"/>
      <w:r>
        <w:rPr>
          <w:noProof/>
        </w:rPr>
        <w:lastRenderedPageBreak/>
        <w:t>Final Steps</w:t>
      </w:r>
      <w:bookmarkEnd w:id="869"/>
    </w:p>
    <w:p w14:paraId="42C14BF6"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71" w:name="_Toc380693542"/>
      <w:bookmarkStart w:id="872" w:name="_Toc380693730"/>
      <w:bookmarkStart w:id="873" w:name="_Toc380696943"/>
      <w:bookmarkStart w:id="874" w:name="_Toc380734613"/>
      <w:bookmarkStart w:id="875" w:name="_Toc380756492"/>
      <w:bookmarkStart w:id="876" w:name="_Toc382489332"/>
      <w:bookmarkStart w:id="877" w:name="_Toc382491057"/>
      <w:bookmarkStart w:id="878" w:name="_Toc382492819"/>
      <w:bookmarkStart w:id="879" w:name="_Toc382923228"/>
      <w:bookmarkStart w:id="880" w:name="_Toc382923343"/>
      <w:bookmarkStart w:id="881" w:name="_Toc382934954"/>
      <w:bookmarkStart w:id="882" w:name="_Toc383599521"/>
      <w:bookmarkEnd w:id="871"/>
      <w:bookmarkEnd w:id="872"/>
      <w:bookmarkEnd w:id="873"/>
      <w:bookmarkEnd w:id="874"/>
      <w:bookmarkEnd w:id="875"/>
      <w:bookmarkEnd w:id="876"/>
      <w:bookmarkEnd w:id="877"/>
      <w:bookmarkEnd w:id="878"/>
      <w:bookmarkEnd w:id="879"/>
      <w:bookmarkEnd w:id="880"/>
      <w:bookmarkEnd w:id="881"/>
      <w:bookmarkEnd w:id="882"/>
    </w:p>
    <w:p w14:paraId="0C8BF8AF"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83" w:name="_Toc380693543"/>
      <w:bookmarkStart w:id="884" w:name="_Toc380693731"/>
      <w:bookmarkStart w:id="885" w:name="_Toc380696944"/>
      <w:bookmarkStart w:id="886" w:name="_Toc380734614"/>
      <w:bookmarkStart w:id="887" w:name="_Toc380756493"/>
      <w:bookmarkStart w:id="888" w:name="_Toc382489333"/>
      <w:bookmarkStart w:id="889" w:name="_Toc382491058"/>
      <w:bookmarkStart w:id="890" w:name="_Toc382492820"/>
      <w:bookmarkStart w:id="891" w:name="_Toc382923229"/>
      <w:bookmarkStart w:id="892" w:name="_Toc382923344"/>
      <w:bookmarkStart w:id="893" w:name="_Toc382934955"/>
      <w:bookmarkStart w:id="894" w:name="_Toc383599522"/>
      <w:bookmarkEnd w:id="883"/>
      <w:bookmarkEnd w:id="884"/>
      <w:bookmarkEnd w:id="885"/>
      <w:bookmarkEnd w:id="886"/>
      <w:bookmarkEnd w:id="887"/>
      <w:bookmarkEnd w:id="888"/>
      <w:bookmarkEnd w:id="889"/>
      <w:bookmarkEnd w:id="890"/>
      <w:bookmarkEnd w:id="891"/>
      <w:bookmarkEnd w:id="892"/>
      <w:bookmarkEnd w:id="893"/>
      <w:bookmarkEnd w:id="894"/>
    </w:p>
    <w:p w14:paraId="70CFFCA8"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95" w:name="_Toc380693544"/>
      <w:bookmarkStart w:id="896" w:name="_Toc380693732"/>
      <w:bookmarkStart w:id="897" w:name="_Toc380696945"/>
      <w:bookmarkStart w:id="898" w:name="_Toc380734615"/>
      <w:bookmarkStart w:id="899" w:name="_Toc380756494"/>
      <w:bookmarkStart w:id="900" w:name="_Toc382489334"/>
      <w:bookmarkStart w:id="901" w:name="_Toc382491059"/>
      <w:bookmarkStart w:id="902" w:name="_Toc382492821"/>
      <w:bookmarkStart w:id="903" w:name="_Toc382923230"/>
      <w:bookmarkStart w:id="904" w:name="_Toc382923345"/>
      <w:bookmarkStart w:id="905" w:name="_Toc382934956"/>
      <w:bookmarkStart w:id="906" w:name="_Toc383599523"/>
      <w:bookmarkEnd w:id="895"/>
      <w:bookmarkEnd w:id="896"/>
      <w:bookmarkEnd w:id="897"/>
      <w:bookmarkEnd w:id="898"/>
      <w:bookmarkEnd w:id="899"/>
      <w:bookmarkEnd w:id="900"/>
      <w:bookmarkEnd w:id="901"/>
      <w:bookmarkEnd w:id="902"/>
      <w:bookmarkEnd w:id="903"/>
      <w:bookmarkEnd w:id="904"/>
      <w:bookmarkEnd w:id="905"/>
      <w:bookmarkEnd w:id="906"/>
    </w:p>
    <w:p w14:paraId="761CA3E0"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907" w:name="_Toc380693545"/>
      <w:bookmarkStart w:id="908" w:name="_Toc380693733"/>
      <w:bookmarkStart w:id="909" w:name="_Toc380696946"/>
      <w:bookmarkStart w:id="910" w:name="_Toc380734616"/>
      <w:bookmarkStart w:id="911" w:name="_Toc380756495"/>
      <w:bookmarkStart w:id="912" w:name="_Toc382489335"/>
      <w:bookmarkStart w:id="913" w:name="_Toc382491060"/>
      <w:bookmarkStart w:id="914" w:name="_Toc382492822"/>
      <w:bookmarkStart w:id="915" w:name="_Toc382923231"/>
      <w:bookmarkStart w:id="916" w:name="_Toc382923346"/>
      <w:bookmarkStart w:id="917" w:name="_Toc382934957"/>
      <w:bookmarkStart w:id="918" w:name="_Toc383599524"/>
      <w:bookmarkEnd w:id="907"/>
      <w:bookmarkEnd w:id="908"/>
      <w:bookmarkEnd w:id="909"/>
      <w:bookmarkEnd w:id="910"/>
      <w:bookmarkEnd w:id="911"/>
      <w:bookmarkEnd w:id="912"/>
      <w:bookmarkEnd w:id="913"/>
      <w:bookmarkEnd w:id="914"/>
      <w:bookmarkEnd w:id="915"/>
      <w:bookmarkEnd w:id="916"/>
      <w:bookmarkEnd w:id="917"/>
      <w:bookmarkEnd w:id="918"/>
    </w:p>
    <w:p w14:paraId="43C7C97A"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919" w:name="_Toc380693546"/>
      <w:bookmarkStart w:id="920" w:name="_Toc380693734"/>
      <w:bookmarkStart w:id="921" w:name="_Toc380696947"/>
      <w:bookmarkStart w:id="922" w:name="_Toc380734617"/>
      <w:bookmarkStart w:id="923" w:name="_Toc380756496"/>
      <w:bookmarkStart w:id="924" w:name="_Toc382489336"/>
      <w:bookmarkStart w:id="925" w:name="_Toc382491061"/>
      <w:bookmarkStart w:id="926" w:name="_Toc382492823"/>
      <w:bookmarkStart w:id="927" w:name="_Toc382923232"/>
      <w:bookmarkStart w:id="928" w:name="_Toc382923347"/>
      <w:bookmarkStart w:id="929" w:name="_Toc382934958"/>
      <w:bookmarkStart w:id="930" w:name="_Toc383599525"/>
      <w:bookmarkEnd w:id="919"/>
      <w:bookmarkEnd w:id="920"/>
      <w:bookmarkEnd w:id="921"/>
      <w:bookmarkEnd w:id="922"/>
      <w:bookmarkEnd w:id="923"/>
      <w:bookmarkEnd w:id="924"/>
      <w:bookmarkEnd w:id="925"/>
      <w:bookmarkEnd w:id="926"/>
      <w:bookmarkEnd w:id="927"/>
      <w:bookmarkEnd w:id="928"/>
      <w:bookmarkEnd w:id="929"/>
      <w:bookmarkEnd w:id="930"/>
    </w:p>
    <w:p w14:paraId="628925F5"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931" w:name="_Toc380693547"/>
      <w:bookmarkStart w:id="932" w:name="_Toc380693735"/>
      <w:bookmarkStart w:id="933" w:name="_Toc380696948"/>
      <w:bookmarkStart w:id="934" w:name="_Toc380734618"/>
      <w:bookmarkStart w:id="935" w:name="_Toc380756497"/>
      <w:bookmarkStart w:id="936" w:name="_Toc382489337"/>
      <w:bookmarkStart w:id="937" w:name="_Toc382491062"/>
      <w:bookmarkStart w:id="938" w:name="_Toc382492824"/>
      <w:bookmarkStart w:id="939" w:name="_Toc382923233"/>
      <w:bookmarkStart w:id="940" w:name="_Toc382923348"/>
      <w:bookmarkStart w:id="941" w:name="_Toc382934959"/>
      <w:bookmarkStart w:id="942" w:name="_Toc383599526"/>
      <w:bookmarkEnd w:id="931"/>
      <w:bookmarkEnd w:id="932"/>
      <w:bookmarkEnd w:id="933"/>
      <w:bookmarkEnd w:id="934"/>
      <w:bookmarkEnd w:id="935"/>
      <w:bookmarkEnd w:id="936"/>
      <w:bookmarkEnd w:id="937"/>
      <w:bookmarkEnd w:id="938"/>
      <w:bookmarkEnd w:id="939"/>
      <w:bookmarkEnd w:id="940"/>
      <w:bookmarkEnd w:id="941"/>
      <w:bookmarkEnd w:id="942"/>
    </w:p>
    <w:p w14:paraId="428223A3" w14:textId="77777777"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943" w:name="_Toc380693548"/>
      <w:bookmarkStart w:id="944" w:name="_Toc380693736"/>
      <w:bookmarkStart w:id="945" w:name="_Toc380696949"/>
      <w:bookmarkStart w:id="946" w:name="_Toc380734619"/>
      <w:bookmarkStart w:id="947" w:name="_Toc380756498"/>
      <w:bookmarkStart w:id="948" w:name="_Toc382489338"/>
      <w:bookmarkStart w:id="949" w:name="_Toc382491063"/>
      <w:bookmarkStart w:id="950" w:name="_Toc382492825"/>
      <w:bookmarkStart w:id="951" w:name="_Toc382923234"/>
      <w:bookmarkStart w:id="952" w:name="_Toc382923349"/>
      <w:bookmarkStart w:id="953" w:name="_Toc382934960"/>
      <w:bookmarkStart w:id="954" w:name="_Toc383599527"/>
      <w:bookmarkEnd w:id="943"/>
      <w:bookmarkEnd w:id="944"/>
      <w:bookmarkEnd w:id="945"/>
      <w:bookmarkEnd w:id="946"/>
      <w:bookmarkEnd w:id="947"/>
      <w:bookmarkEnd w:id="948"/>
      <w:bookmarkEnd w:id="949"/>
      <w:bookmarkEnd w:id="950"/>
      <w:bookmarkEnd w:id="951"/>
      <w:bookmarkEnd w:id="952"/>
      <w:bookmarkEnd w:id="953"/>
      <w:bookmarkEnd w:id="954"/>
    </w:p>
    <w:p w14:paraId="159DF2D1" w14:textId="77777777"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955" w:name="_Toc380734620"/>
      <w:bookmarkStart w:id="956" w:name="_Toc380756499"/>
      <w:bookmarkStart w:id="957" w:name="_Toc382489339"/>
      <w:bookmarkStart w:id="958" w:name="_Toc382491064"/>
      <w:bookmarkStart w:id="959" w:name="_Toc382492826"/>
      <w:bookmarkStart w:id="960" w:name="_Toc382923235"/>
      <w:bookmarkStart w:id="961" w:name="_Toc382923350"/>
      <w:bookmarkStart w:id="962" w:name="_Toc382934961"/>
      <w:bookmarkStart w:id="963" w:name="_Toc383599528"/>
      <w:bookmarkEnd w:id="955"/>
      <w:bookmarkEnd w:id="956"/>
      <w:bookmarkEnd w:id="957"/>
      <w:bookmarkEnd w:id="958"/>
      <w:bookmarkEnd w:id="959"/>
      <w:bookmarkEnd w:id="960"/>
      <w:bookmarkEnd w:id="961"/>
      <w:bookmarkEnd w:id="962"/>
      <w:bookmarkEnd w:id="963"/>
    </w:p>
    <w:p w14:paraId="67790428" w14:textId="77777777"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964" w:name="_Toc382489340"/>
      <w:bookmarkStart w:id="965" w:name="_Toc382491065"/>
      <w:bookmarkStart w:id="966" w:name="_Toc382492827"/>
      <w:bookmarkStart w:id="967" w:name="_Toc382923236"/>
      <w:bookmarkStart w:id="968" w:name="_Toc382923351"/>
      <w:bookmarkStart w:id="969" w:name="_Toc382934962"/>
      <w:bookmarkStart w:id="970" w:name="_Toc383599529"/>
      <w:bookmarkEnd w:id="964"/>
      <w:bookmarkEnd w:id="965"/>
      <w:bookmarkEnd w:id="966"/>
      <w:bookmarkEnd w:id="967"/>
      <w:bookmarkEnd w:id="968"/>
      <w:bookmarkEnd w:id="969"/>
      <w:bookmarkEnd w:id="970"/>
    </w:p>
    <w:p w14:paraId="28A15045" w14:textId="77777777"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971" w:name="_Toc382489341"/>
      <w:bookmarkStart w:id="972" w:name="_Toc382491066"/>
      <w:bookmarkStart w:id="973" w:name="_Toc382492828"/>
      <w:bookmarkStart w:id="974" w:name="_Toc382923237"/>
      <w:bookmarkStart w:id="975" w:name="_Toc382923352"/>
      <w:bookmarkStart w:id="976" w:name="_Toc382934963"/>
      <w:bookmarkStart w:id="977" w:name="_Toc383599530"/>
      <w:bookmarkEnd w:id="971"/>
      <w:bookmarkEnd w:id="972"/>
      <w:bookmarkEnd w:id="973"/>
      <w:bookmarkEnd w:id="974"/>
      <w:bookmarkEnd w:id="975"/>
      <w:bookmarkEnd w:id="976"/>
      <w:bookmarkEnd w:id="977"/>
    </w:p>
    <w:p w14:paraId="4F912375"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978" w:name="_Toc382489342"/>
      <w:bookmarkStart w:id="979" w:name="_Toc382491067"/>
      <w:bookmarkStart w:id="980" w:name="_Toc382492829"/>
      <w:bookmarkStart w:id="981" w:name="_Toc382923238"/>
      <w:bookmarkStart w:id="982" w:name="_Toc382923353"/>
      <w:bookmarkStart w:id="983" w:name="_Toc382934964"/>
      <w:bookmarkStart w:id="984" w:name="_Toc383599531"/>
      <w:bookmarkEnd w:id="978"/>
      <w:bookmarkEnd w:id="979"/>
      <w:bookmarkEnd w:id="980"/>
      <w:bookmarkEnd w:id="981"/>
      <w:bookmarkEnd w:id="982"/>
      <w:bookmarkEnd w:id="983"/>
      <w:bookmarkEnd w:id="984"/>
    </w:p>
    <w:p w14:paraId="0E0A28C8"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985" w:name="_Toc382489343"/>
      <w:bookmarkStart w:id="986" w:name="_Toc382491068"/>
      <w:bookmarkStart w:id="987" w:name="_Toc382492830"/>
      <w:bookmarkStart w:id="988" w:name="_Toc382923239"/>
      <w:bookmarkStart w:id="989" w:name="_Toc382923354"/>
      <w:bookmarkStart w:id="990" w:name="_Toc382934965"/>
      <w:bookmarkStart w:id="991" w:name="_Toc383599532"/>
      <w:bookmarkEnd w:id="985"/>
      <w:bookmarkEnd w:id="986"/>
      <w:bookmarkEnd w:id="987"/>
      <w:bookmarkEnd w:id="988"/>
      <w:bookmarkEnd w:id="989"/>
      <w:bookmarkEnd w:id="990"/>
      <w:bookmarkEnd w:id="991"/>
    </w:p>
    <w:p w14:paraId="36CB3C00"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992" w:name="_Toc382489344"/>
      <w:bookmarkStart w:id="993" w:name="_Toc382491069"/>
      <w:bookmarkStart w:id="994" w:name="_Toc382492831"/>
      <w:bookmarkStart w:id="995" w:name="_Toc382923240"/>
      <w:bookmarkStart w:id="996" w:name="_Toc382923355"/>
      <w:bookmarkStart w:id="997" w:name="_Toc382934966"/>
      <w:bookmarkStart w:id="998" w:name="_Toc383599533"/>
      <w:bookmarkEnd w:id="992"/>
      <w:bookmarkEnd w:id="993"/>
      <w:bookmarkEnd w:id="994"/>
      <w:bookmarkEnd w:id="995"/>
      <w:bookmarkEnd w:id="996"/>
      <w:bookmarkEnd w:id="997"/>
      <w:bookmarkEnd w:id="998"/>
    </w:p>
    <w:p w14:paraId="2DC9A072"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999" w:name="_Toc382489345"/>
      <w:bookmarkStart w:id="1000" w:name="_Toc382491070"/>
      <w:bookmarkStart w:id="1001" w:name="_Toc382492832"/>
      <w:bookmarkStart w:id="1002" w:name="_Toc382923241"/>
      <w:bookmarkStart w:id="1003" w:name="_Toc382923356"/>
      <w:bookmarkStart w:id="1004" w:name="_Toc382934967"/>
      <w:bookmarkStart w:id="1005" w:name="_Toc383599534"/>
      <w:bookmarkEnd w:id="999"/>
      <w:bookmarkEnd w:id="1000"/>
      <w:bookmarkEnd w:id="1001"/>
      <w:bookmarkEnd w:id="1002"/>
      <w:bookmarkEnd w:id="1003"/>
      <w:bookmarkEnd w:id="1004"/>
      <w:bookmarkEnd w:id="1005"/>
    </w:p>
    <w:p w14:paraId="2B1D0417"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1006" w:name="_Toc382489346"/>
      <w:bookmarkStart w:id="1007" w:name="_Toc382491071"/>
      <w:bookmarkStart w:id="1008" w:name="_Toc382492833"/>
      <w:bookmarkStart w:id="1009" w:name="_Toc382923242"/>
      <w:bookmarkStart w:id="1010" w:name="_Toc382923357"/>
      <w:bookmarkStart w:id="1011" w:name="_Toc382934968"/>
      <w:bookmarkStart w:id="1012" w:name="_Toc383599535"/>
      <w:bookmarkEnd w:id="1006"/>
      <w:bookmarkEnd w:id="1007"/>
      <w:bookmarkEnd w:id="1008"/>
      <w:bookmarkEnd w:id="1009"/>
      <w:bookmarkEnd w:id="1010"/>
      <w:bookmarkEnd w:id="1011"/>
      <w:bookmarkEnd w:id="1012"/>
    </w:p>
    <w:p w14:paraId="1332B58F" w14:textId="77777777"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1013" w:name="_Toc382489347"/>
      <w:bookmarkStart w:id="1014" w:name="_Toc382491072"/>
      <w:bookmarkStart w:id="1015" w:name="_Toc382492834"/>
      <w:bookmarkStart w:id="1016" w:name="_Toc382923243"/>
      <w:bookmarkStart w:id="1017" w:name="_Toc382923358"/>
      <w:bookmarkStart w:id="1018" w:name="_Toc382934969"/>
      <w:bookmarkStart w:id="1019" w:name="_Toc383599536"/>
      <w:bookmarkEnd w:id="1013"/>
      <w:bookmarkEnd w:id="1014"/>
      <w:bookmarkEnd w:id="1015"/>
      <w:bookmarkEnd w:id="1016"/>
      <w:bookmarkEnd w:id="1017"/>
      <w:bookmarkEnd w:id="1018"/>
      <w:bookmarkEnd w:id="1019"/>
    </w:p>
    <w:p w14:paraId="1B6BE234"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1020" w:name="_Toc380734630"/>
      <w:bookmarkStart w:id="1021" w:name="_Toc380756509"/>
      <w:bookmarkStart w:id="1022" w:name="_Toc382489349"/>
      <w:bookmarkStart w:id="1023" w:name="_Toc382491074"/>
      <w:bookmarkStart w:id="1024" w:name="_Toc382492836"/>
      <w:bookmarkStart w:id="1025" w:name="_Toc382923244"/>
      <w:bookmarkStart w:id="1026" w:name="_Toc382923359"/>
      <w:bookmarkStart w:id="1027" w:name="_Toc382934970"/>
      <w:bookmarkStart w:id="1028" w:name="_Toc383599537"/>
      <w:bookmarkStart w:id="1029" w:name="_Toc377463040"/>
      <w:bookmarkEnd w:id="870"/>
      <w:bookmarkEnd w:id="1020"/>
      <w:bookmarkEnd w:id="1021"/>
      <w:bookmarkEnd w:id="1022"/>
      <w:bookmarkEnd w:id="1023"/>
      <w:bookmarkEnd w:id="1024"/>
      <w:bookmarkEnd w:id="1025"/>
      <w:bookmarkEnd w:id="1026"/>
      <w:bookmarkEnd w:id="1027"/>
      <w:bookmarkEnd w:id="1028"/>
    </w:p>
    <w:p w14:paraId="14D1A1A9"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1030" w:name="_Toc380734631"/>
      <w:bookmarkStart w:id="1031" w:name="_Toc380756510"/>
      <w:bookmarkStart w:id="1032" w:name="_Toc382489350"/>
      <w:bookmarkStart w:id="1033" w:name="_Toc382491075"/>
      <w:bookmarkStart w:id="1034" w:name="_Toc382492837"/>
      <w:bookmarkStart w:id="1035" w:name="_Toc382923245"/>
      <w:bookmarkStart w:id="1036" w:name="_Toc382923360"/>
      <w:bookmarkStart w:id="1037" w:name="_Toc382934971"/>
      <w:bookmarkStart w:id="1038" w:name="_Toc383599538"/>
      <w:bookmarkEnd w:id="1030"/>
      <w:bookmarkEnd w:id="1031"/>
      <w:bookmarkEnd w:id="1032"/>
      <w:bookmarkEnd w:id="1033"/>
      <w:bookmarkEnd w:id="1034"/>
      <w:bookmarkEnd w:id="1035"/>
      <w:bookmarkEnd w:id="1036"/>
      <w:bookmarkEnd w:id="1037"/>
      <w:bookmarkEnd w:id="1038"/>
    </w:p>
    <w:p w14:paraId="49338FC9"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1039" w:name="_Toc380734632"/>
      <w:bookmarkStart w:id="1040" w:name="_Toc380756511"/>
      <w:bookmarkStart w:id="1041" w:name="_Toc382489351"/>
      <w:bookmarkStart w:id="1042" w:name="_Toc382491076"/>
      <w:bookmarkStart w:id="1043" w:name="_Toc382492838"/>
      <w:bookmarkStart w:id="1044" w:name="_Toc382923246"/>
      <w:bookmarkStart w:id="1045" w:name="_Toc382923361"/>
      <w:bookmarkStart w:id="1046" w:name="_Toc382934972"/>
      <w:bookmarkStart w:id="1047" w:name="_Toc383599539"/>
      <w:bookmarkEnd w:id="1039"/>
      <w:bookmarkEnd w:id="1040"/>
      <w:bookmarkEnd w:id="1041"/>
      <w:bookmarkEnd w:id="1042"/>
      <w:bookmarkEnd w:id="1043"/>
      <w:bookmarkEnd w:id="1044"/>
      <w:bookmarkEnd w:id="1045"/>
      <w:bookmarkEnd w:id="1046"/>
      <w:bookmarkEnd w:id="1047"/>
    </w:p>
    <w:p w14:paraId="5A1FDF1F" w14:textId="77777777"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1048" w:name="_Toc380734633"/>
      <w:bookmarkStart w:id="1049" w:name="_Toc380756512"/>
      <w:bookmarkStart w:id="1050" w:name="_Toc382489352"/>
      <w:bookmarkStart w:id="1051" w:name="_Toc382491077"/>
      <w:bookmarkStart w:id="1052" w:name="_Toc382492839"/>
      <w:bookmarkStart w:id="1053" w:name="_Toc382923247"/>
      <w:bookmarkStart w:id="1054" w:name="_Toc382923362"/>
      <w:bookmarkStart w:id="1055" w:name="_Toc382934973"/>
      <w:bookmarkStart w:id="1056" w:name="_Toc383599540"/>
      <w:bookmarkEnd w:id="1048"/>
      <w:bookmarkEnd w:id="1049"/>
      <w:bookmarkEnd w:id="1050"/>
      <w:bookmarkEnd w:id="1051"/>
      <w:bookmarkEnd w:id="1052"/>
      <w:bookmarkEnd w:id="1053"/>
      <w:bookmarkEnd w:id="1054"/>
      <w:bookmarkEnd w:id="1055"/>
      <w:bookmarkEnd w:id="1056"/>
    </w:p>
    <w:p w14:paraId="13BF7E95"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1057" w:name="_Toc380734634"/>
      <w:bookmarkStart w:id="1058" w:name="_Toc380756513"/>
      <w:bookmarkStart w:id="1059" w:name="_Toc382489353"/>
      <w:bookmarkStart w:id="1060" w:name="_Toc382491078"/>
      <w:bookmarkStart w:id="1061" w:name="_Toc382492840"/>
      <w:bookmarkStart w:id="1062" w:name="_Toc382923248"/>
      <w:bookmarkStart w:id="1063" w:name="_Toc382923363"/>
      <w:bookmarkStart w:id="1064" w:name="_Toc382934974"/>
      <w:bookmarkStart w:id="1065" w:name="_Toc383599541"/>
      <w:bookmarkEnd w:id="1057"/>
      <w:bookmarkEnd w:id="1058"/>
      <w:bookmarkEnd w:id="1059"/>
      <w:bookmarkEnd w:id="1060"/>
      <w:bookmarkEnd w:id="1061"/>
      <w:bookmarkEnd w:id="1062"/>
      <w:bookmarkEnd w:id="1063"/>
      <w:bookmarkEnd w:id="1064"/>
      <w:bookmarkEnd w:id="1065"/>
    </w:p>
    <w:p w14:paraId="3467D732"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1066" w:name="_Toc380734635"/>
      <w:bookmarkStart w:id="1067" w:name="_Toc380756514"/>
      <w:bookmarkStart w:id="1068" w:name="_Toc382489354"/>
      <w:bookmarkStart w:id="1069" w:name="_Toc382491079"/>
      <w:bookmarkStart w:id="1070" w:name="_Toc382492841"/>
      <w:bookmarkStart w:id="1071" w:name="_Toc382923249"/>
      <w:bookmarkStart w:id="1072" w:name="_Toc382923364"/>
      <w:bookmarkStart w:id="1073" w:name="_Toc382934975"/>
      <w:bookmarkStart w:id="1074" w:name="_Toc383599542"/>
      <w:bookmarkEnd w:id="1066"/>
      <w:bookmarkEnd w:id="1067"/>
      <w:bookmarkEnd w:id="1068"/>
      <w:bookmarkEnd w:id="1069"/>
      <w:bookmarkEnd w:id="1070"/>
      <w:bookmarkEnd w:id="1071"/>
      <w:bookmarkEnd w:id="1072"/>
      <w:bookmarkEnd w:id="1073"/>
      <w:bookmarkEnd w:id="1074"/>
    </w:p>
    <w:p w14:paraId="0EB7746E"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1075" w:name="_Toc380734636"/>
      <w:bookmarkStart w:id="1076" w:name="_Toc380756515"/>
      <w:bookmarkStart w:id="1077" w:name="_Toc382489355"/>
      <w:bookmarkStart w:id="1078" w:name="_Toc382491080"/>
      <w:bookmarkStart w:id="1079" w:name="_Toc382492842"/>
      <w:bookmarkStart w:id="1080" w:name="_Toc382923250"/>
      <w:bookmarkStart w:id="1081" w:name="_Toc382923365"/>
      <w:bookmarkStart w:id="1082" w:name="_Toc382934976"/>
      <w:bookmarkStart w:id="1083" w:name="_Toc383599543"/>
      <w:bookmarkEnd w:id="1075"/>
      <w:bookmarkEnd w:id="1076"/>
      <w:bookmarkEnd w:id="1077"/>
      <w:bookmarkEnd w:id="1078"/>
      <w:bookmarkEnd w:id="1079"/>
      <w:bookmarkEnd w:id="1080"/>
      <w:bookmarkEnd w:id="1081"/>
      <w:bookmarkEnd w:id="1082"/>
      <w:bookmarkEnd w:id="1083"/>
    </w:p>
    <w:p w14:paraId="2EFA5C94"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1084" w:name="_Toc380734637"/>
      <w:bookmarkStart w:id="1085" w:name="_Toc380756516"/>
      <w:bookmarkStart w:id="1086" w:name="_Toc382489356"/>
      <w:bookmarkStart w:id="1087" w:name="_Toc382491081"/>
      <w:bookmarkStart w:id="1088" w:name="_Toc382492843"/>
      <w:bookmarkStart w:id="1089" w:name="_Toc382923251"/>
      <w:bookmarkStart w:id="1090" w:name="_Toc382923366"/>
      <w:bookmarkStart w:id="1091" w:name="_Toc382934977"/>
      <w:bookmarkStart w:id="1092" w:name="_Toc383599544"/>
      <w:bookmarkEnd w:id="1084"/>
      <w:bookmarkEnd w:id="1085"/>
      <w:bookmarkEnd w:id="1086"/>
      <w:bookmarkEnd w:id="1087"/>
      <w:bookmarkEnd w:id="1088"/>
      <w:bookmarkEnd w:id="1089"/>
      <w:bookmarkEnd w:id="1090"/>
      <w:bookmarkEnd w:id="1091"/>
      <w:bookmarkEnd w:id="1092"/>
    </w:p>
    <w:p w14:paraId="55BE7195"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1093" w:name="_Toc380734638"/>
      <w:bookmarkStart w:id="1094" w:name="_Toc380756517"/>
      <w:bookmarkStart w:id="1095" w:name="_Toc382489357"/>
      <w:bookmarkStart w:id="1096" w:name="_Toc382491082"/>
      <w:bookmarkStart w:id="1097" w:name="_Toc382492844"/>
      <w:bookmarkStart w:id="1098" w:name="_Toc382923252"/>
      <w:bookmarkStart w:id="1099" w:name="_Toc382923367"/>
      <w:bookmarkStart w:id="1100" w:name="_Toc382934978"/>
      <w:bookmarkStart w:id="1101" w:name="_Toc383599545"/>
      <w:bookmarkEnd w:id="1093"/>
      <w:bookmarkEnd w:id="1094"/>
      <w:bookmarkEnd w:id="1095"/>
      <w:bookmarkEnd w:id="1096"/>
      <w:bookmarkEnd w:id="1097"/>
      <w:bookmarkEnd w:id="1098"/>
      <w:bookmarkEnd w:id="1099"/>
      <w:bookmarkEnd w:id="1100"/>
      <w:bookmarkEnd w:id="1101"/>
    </w:p>
    <w:p w14:paraId="0618367A"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1102" w:name="_Toc380734639"/>
      <w:bookmarkStart w:id="1103" w:name="_Toc380756518"/>
      <w:bookmarkStart w:id="1104" w:name="_Toc382489358"/>
      <w:bookmarkStart w:id="1105" w:name="_Toc382491083"/>
      <w:bookmarkStart w:id="1106" w:name="_Toc382492845"/>
      <w:bookmarkStart w:id="1107" w:name="_Toc382923253"/>
      <w:bookmarkStart w:id="1108" w:name="_Toc382923368"/>
      <w:bookmarkStart w:id="1109" w:name="_Toc382934979"/>
      <w:bookmarkStart w:id="1110" w:name="_Toc383599546"/>
      <w:bookmarkEnd w:id="1102"/>
      <w:bookmarkEnd w:id="1103"/>
      <w:bookmarkEnd w:id="1104"/>
      <w:bookmarkEnd w:id="1105"/>
      <w:bookmarkEnd w:id="1106"/>
      <w:bookmarkEnd w:id="1107"/>
      <w:bookmarkEnd w:id="1108"/>
      <w:bookmarkEnd w:id="1109"/>
      <w:bookmarkEnd w:id="1110"/>
    </w:p>
    <w:p w14:paraId="69EE9586" w14:textId="77777777"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1111" w:name="_Toc380734640"/>
      <w:bookmarkStart w:id="1112" w:name="_Toc380756519"/>
      <w:bookmarkStart w:id="1113" w:name="_Toc382489359"/>
      <w:bookmarkStart w:id="1114" w:name="_Toc382491084"/>
      <w:bookmarkStart w:id="1115" w:name="_Toc382492846"/>
      <w:bookmarkStart w:id="1116" w:name="_Toc382923254"/>
      <w:bookmarkStart w:id="1117" w:name="_Toc382923369"/>
      <w:bookmarkStart w:id="1118" w:name="_Toc382934980"/>
      <w:bookmarkStart w:id="1119" w:name="_Toc383599547"/>
      <w:bookmarkEnd w:id="1111"/>
      <w:bookmarkEnd w:id="1112"/>
      <w:bookmarkEnd w:id="1113"/>
      <w:bookmarkEnd w:id="1114"/>
      <w:bookmarkEnd w:id="1115"/>
      <w:bookmarkEnd w:id="1116"/>
      <w:bookmarkEnd w:id="1117"/>
      <w:bookmarkEnd w:id="1118"/>
      <w:bookmarkEnd w:id="1119"/>
    </w:p>
    <w:p w14:paraId="00EB2028" w14:textId="77777777"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1120" w:name="_Toc380734641"/>
      <w:bookmarkStart w:id="1121" w:name="_Toc380756520"/>
      <w:bookmarkStart w:id="1122" w:name="_Toc382489360"/>
      <w:bookmarkStart w:id="1123" w:name="_Toc382491085"/>
      <w:bookmarkStart w:id="1124" w:name="_Toc382492847"/>
      <w:bookmarkStart w:id="1125" w:name="_Toc382923255"/>
      <w:bookmarkStart w:id="1126" w:name="_Toc382923370"/>
      <w:bookmarkStart w:id="1127" w:name="_Toc382934981"/>
      <w:bookmarkStart w:id="1128" w:name="_Toc383599548"/>
      <w:bookmarkEnd w:id="1120"/>
      <w:bookmarkEnd w:id="1121"/>
      <w:bookmarkEnd w:id="1122"/>
      <w:bookmarkEnd w:id="1123"/>
      <w:bookmarkEnd w:id="1124"/>
      <w:bookmarkEnd w:id="1125"/>
      <w:bookmarkEnd w:id="1126"/>
      <w:bookmarkEnd w:id="1127"/>
      <w:bookmarkEnd w:id="1128"/>
    </w:p>
    <w:bookmarkEnd w:id="1029"/>
    <w:p w14:paraId="573D5647" w14:textId="77777777" w:rsidR="00433647" w:rsidRPr="00FB6A10" w:rsidRDefault="00433647" w:rsidP="00807A71">
      <w:pPr>
        <w:pStyle w:val="NoSpacing"/>
        <w:pPrChange w:id="1129" w:author="Stephen Richard" w:date="2014-03-30T09:06:00Z">
          <w:pPr>
            <w:spacing w:after="0"/>
          </w:pPr>
        </w:pPrChange>
      </w:pPr>
      <w:r w:rsidRPr="00FB6A10">
        <w:t xml:space="preserve">If the installation was performed correctly, the web-accessible interface provided by the </w:t>
      </w:r>
      <w:r w:rsidRPr="00FB6A10">
        <w:rPr>
          <w:noProof/>
        </w:rPr>
        <w:t>NGDS Software Stack</w:t>
      </w:r>
      <w:r w:rsidRPr="00FB6A10">
        <w:t xml:space="preserve"> can be reached at:</w:t>
      </w:r>
    </w:p>
    <w:p w14:paraId="6723C107" w14:textId="0C64D28C" w:rsidR="00433647" w:rsidRPr="00FB6A10" w:rsidRDefault="00433647" w:rsidP="00075829">
      <w:r w:rsidRPr="00FB6A10">
        <w:tab/>
      </w:r>
      <w:hyperlink r:id="rId16" w:history="1">
        <w:r w:rsidR="00286DBF" w:rsidRPr="00E94834">
          <w:rPr>
            <w:rStyle w:val="Hyperlink"/>
            <w:rFonts w:asciiTheme="minorHAnsi" w:hAnsiTheme="minorHAnsi"/>
          </w:rPr>
          <w:t>http://127.0.0.1/</w:t>
        </w:r>
      </w:hyperlink>
      <w:r w:rsidR="00286DBF">
        <w:t xml:space="preserve"> </w:t>
      </w:r>
    </w:p>
    <w:p w14:paraId="61B109AD" w14:textId="77777777" w:rsidR="00433647" w:rsidRPr="00962782" w:rsidRDefault="00433647" w:rsidP="00075829">
      <w:r w:rsidRPr="005E68DF">
        <w:t>Having navigated to the above address, perform the following:</w:t>
      </w:r>
    </w:p>
    <w:p w14:paraId="5FCD0D69" w14:textId="77777777"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1130" w:name="_Toc380734642"/>
      <w:bookmarkStart w:id="1131" w:name="_Toc380756521"/>
      <w:bookmarkStart w:id="1132" w:name="_Toc382489361"/>
      <w:bookmarkStart w:id="1133" w:name="_Toc382491086"/>
      <w:bookmarkStart w:id="1134" w:name="_Toc382492848"/>
      <w:bookmarkStart w:id="1135" w:name="_Toc382923256"/>
      <w:bookmarkStart w:id="1136" w:name="_Toc382923371"/>
      <w:bookmarkStart w:id="1137" w:name="_Toc382934982"/>
      <w:bookmarkStart w:id="1138" w:name="_Toc383599549"/>
      <w:bookmarkEnd w:id="1130"/>
      <w:bookmarkEnd w:id="1131"/>
      <w:bookmarkEnd w:id="1132"/>
      <w:bookmarkEnd w:id="1133"/>
      <w:bookmarkEnd w:id="1134"/>
      <w:bookmarkEnd w:id="1135"/>
      <w:bookmarkEnd w:id="1136"/>
      <w:bookmarkEnd w:id="1137"/>
      <w:bookmarkEnd w:id="1138"/>
    </w:p>
    <w:p w14:paraId="58884DA2" w14:textId="77777777"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1139" w:name="_Toc382923372"/>
      <w:bookmarkStart w:id="1140" w:name="_Toc382934983"/>
      <w:bookmarkStart w:id="1141" w:name="_Toc383599550"/>
      <w:bookmarkEnd w:id="1139"/>
      <w:bookmarkEnd w:id="1140"/>
      <w:bookmarkEnd w:id="1141"/>
    </w:p>
    <w:p w14:paraId="00172D8D" w14:textId="77777777"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1142" w:name="_Toc382923373"/>
      <w:bookmarkStart w:id="1143" w:name="_Toc382934984"/>
      <w:bookmarkStart w:id="1144" w:name="_Toc383599551"/>
      <w:bookmarkEnd w:id="1142"/>
      <w:bookmarkEnd w:id="1143"/>
      <w:bookmarkEnd w:id="1144"/>
    </w:p>
    <w:p w14:paraId="143B2AB4"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1145" w:name="_Toc382923374"/>
      <w:bookmarkStart w:id="1146" w:name="_Toc382934985"/>
      <w:bookmarkStart w:id="1147" w:name="_Toc383599552"/>
      <w:bookmarkEnd w:id="1145"/>
      <w:bookmarkEnd w:id="1146"/>
      <w:bookmarkEnd w:id="1147"/>
    </w:p>
    <w:p w14:paraId="3CE202E0"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1148" w:name="_Toc382923375"/>
      <w:bookmarkStart w:id="1149" w:name="_Toc382934986"/>
      <w:bookmarkStart w:id="1150" w:name="_Toc383599553"/>
      <w:bookmarkEnd w:id="1148"/>
      <w:bookmarkEnd w:id="1149"/>
      <w:bookmarkEnd w:id="1150"/>
    </w:p>
    <w:p w14:paraId="45951772"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1151" w:name="_Toc382923376"/>
      <w:bookmarkStart w:id="1152" w:name="_Toc382934987"/>
      <w:bookmarkStart w:id="1153" w:name="_Toc383599554"/>
      <w:bookmarkEnd w:id="1151"/>
      <w:bookmarkEnd w:id="1152"/>
      <w:bookmarkEnd w:id="1153"/>
    </w:p>
    <w:p w14:paraId="03B15067"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1154" w:name="_Toc382923377"/>
      <w:bookmarkStart w:id="1155" w:name="_Toc382934988"/>
      <w:bookmarkStart w:id="1156" w:name="_Toc383599555"/>
      <w:bookmarkEnd w:id="1154"/>
      <w:bookmarkEnd w:id="1155"/>
      <w:bookmarkEnd w:id="1156"/>
    </w:p>
    <w:p w14:paraId="446626AE" w14:textId="77777777"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1157" w:name="_Toc382923378"/>
      <w:bookmarkStart w:id="1158" w:name="_Toc382934989"/>
      <w:bookmarkStart w:id="1159" w:name="_Toc383599556"/>
      <w:bookmarkEnd w:id="1157"/>
      <w:bookmarkEnd w:id="1158"/>
      <w:bookmarkEnd w:id="1159"/>
    </w:p>
    <w:p w14:paraId="1DE6C1F2" w14:textId="77777777" w:rsidR="009F7828" w:rsidRPr="009F7828" w:rsidRDefault="009F7828" w:rsidP="009F7828">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1160" w:name="_Toc382923379"/>
      <w:bookmarkStart w:id="1161" w:name="_Toc382934990"/>
      <w:bookmarkStart w:id="1162" w:name="_Toc383599557"/>
      <w:bookmarkEnd w:id="1160"/>
      <w:bookmarkEnd w:id="1161"/>
      <w:bookmarkEnd w:id="1162"/>
    </w:p>
    <w:p w14:paraId="38AB277F" w14:textId="77777777" w:rsidR="00384170" w:rsidRPr="00F57D24" w:rsidRDefault="00384170" w:rsidP="00F57D24">
      <w:pPr>
        <w:pStyle w:val="Heading3"/>
        <w:rPr>
          <w:rPrChange w:id="1163" w:author="Stephen Richard" w:date="2014-03-30T09:05:00Z">
            <w:rPr/>
          </w:rPrChange>
        </w:rPr>
        <w:pPrChange w:id="1164" w:author="Stephen Richard" w:date="2014-03-30T09:05:00Z">
          <w:pPr>
            <w:pStyle w:val="Heading3"/>
            <w:numPr>
              <w:numId w:val="37"/>
            </w:numPr>
            <w:ind w:left="1224" w:hanging="504"/>
          </w:pPr>
        </w:pPrChange>
      </w:pPr>
      <w:bookmarkStart w:id="1165" w:name="_Toc383599558"/>
      <w:r w:rsidRPr="00F57D24">
        <w:rPr>
          <w:rPrChange w:id="1166" w:author="Stephen Richard" w:date="2014-03-30T09:05:00Z">
            <w:rPr>
              <w:rFonts w:asciiTheme="minorHAnsi" w:hAnsiTheme="minorHAnsi"/>
            </w:rPr>
          </w:rPrChange>
        </w:rPr>
        <w:t>Log in with the following credentials:</w:t>
      </w:r>
      <w:bookmarkEnd w:id="1165"/>
    </w:p>
    <w:p w14:paraId="19171106" w14:textId="77777777" w:rsidR="00433647" w:rsidRPr="005E68DF" w:rsidRDefault="00433647" w:rsidP="00B93AD1">
      <w:pPr>
        <w:pStyle w:val="ListParagraph"/>
        <w:numPr>
          <w:ilvl w:val="1"/>
          <w:numId w:val="16"/>
        </w:numPr>
        <w:spacing w:afterLines="100" w:after="240" w:line="240" w:lineRule="auto"/>
      </w:pPr>
      <w:r w:rsidRPr="005E68DF">
        <w:t>Username: admin</w:t>
      </w:r>
    </w:p>
    <w:p w14:paraId="24F4DD83" w14:textId="77777777" w:rsidR="00647489" w:rsidRPr="005E68DF" w:rsidRDefault="00433647" w:rsidP="00647489">
      <w:pPr>
        <w:pStyle w:val="ListParagraph"/>
        <w:numPr>
          <w:ilvl w:val="1"/>
          <w:numId w:val="16"/>
        </w:numPr>
        <w:spacing w:afterLines="100" w:after="240" w:line="240" w:lineRule="auto"/>
      </w:pPr>
      <w:r w:rsidRPr="005E68DF">
        <w:t>Password: admin</w:t>
      </w:r>
    </w:p>
    <w:p w14:paraId="60E2A542" w14:textId="77777777"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1167" w:name="_Toc380734655"/>
      <w:bookmarkStart w:id="1168" w:name="_Toc380756534"/>
      <w:bookmarkStart w:id="1169" w:name="_Toc382489372"/>
      <w:bookmarkStart w:id="1170" w:name="_Toc382491097"/>
      <w:bookmarkStart w:id="1171" w:name="_Toc382492859"/>
      <w:bookmarkStart w:id="1172" w:name="_Toc382923267"/>
      <w:bookmarkStart w:id="1173" w:name="_Toc382923381"/>
      <w:bookmarkStart w:id="1174" w:name="_Toc382934992"/>
      <w:bookmarkStart w:id="1175" w:name="_Toc383599559"/>
      <w:bookmarkEnd w:id="1167"/>
      <w:bookmarkEnd w:id="1168"/>
      <w:bookmarkEnd w:id="1169"/>
      <w:bookmarkEnd w:id="1170"/>
      <w:bookmarkEnd w:id="1171"/>
      <w:bookmarkEnd w:id="1172"/>
      <w:bookmarkEnd w:id="1173"/>
      <w:bookmarkEnd w:id="1174"/>
      <w:bookmarkEnd w:id="1175"/>
    </w:p>
    <w:p w14:paraId="71EAB76E" w14:textId="77777777"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1176" w:name="_Toc382492860"/>
      <w:bookmarkStart w:id="1177" w:name="_Toc382923268"/>
      <w:bookmarkStart w:id="1178" w:name="_Toc382923382"/>
      <w:bookmarkStart w:id="1179" w:name="_Toc382934993"/>
      <w:bookmarkStart w:id="1180" w:name="_Toc383599560"/>
      <w:bookmarkEnd w:id="1176"/>
      <w:bookmarkEnd w:id="1177"/>
      <w:bookmarkEnd w:id="1178"/>
      <w:bookmarkEnd w:id="1179"/>
      <w:bookmarkEnd w:id="1180"/>
    </w:p>
    <w:p w14:paraId="548BEAB9" w14:textId="77777777"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1181" w:name="_Toc382923383"/>
      <w:bookmarkStart w:id="1182" w:name="_Toc382934994"/>
      <w:bookmarkStart w:id="1183" w:name="_Toc383599561"/>
      <w:bookmarkEnd w:id="1181"/>
      <w:bookmarkEnd w:id="1182"/>
      <w:bookmarkEnd w:id="1183"/>
    </w:p>
    <w:p w14:paraId="16B8AD7A" w14:textId="77777777"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1184" w:name="_Toc382923384"/>
      <w:bookmarkStart w:id="1185" w:name="_Toc382934995"/>
      <w:bookmarkStart w:id="1186" w:name="_Toc383599562"/>
      <w:bookmarkEnd w:id="1184"/>
      <w:bookmarkEnd w:id="1185"/>
      <w:bookmarkEnd w:id="1186"/>
    </w:p>
    <w:p w14:paraId="45E3D4DF"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1187" w:name="_Toc382923385"/>
      <w:bookmarkStart w:id="1188" w:name="_Toc382934996"/>
      <w:bookmarkStart w:id="1189" w:name="_Toc383599563"/>
      <w:bookmarkEnd w:id="1187"/>
      <w:bookmarkEnd w:id="1188"/>
      <w:bookmarkEnd w:id="1189"/>
    </w:p>
    <w:p w14:paraId="506A47A7"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1190" w:name="_Toc382923386"/>
      <w:bookmarkStart w:id="1191" w:name="_Toc382934997"/>
      <w:bookmarkStart w:id="1192" w:name="_Toc383599564"/>
      <w:bookmarkEnd w:id="1190"/>
      <w:bookmarkEnd w:id="1191"/>
      <w:bookmarkEnd w:id="1192"/>
    </w:p>
    <w:p w14:paraId="184BA6F0"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1193" w:name="_Toc382923387"/>
      <w:bookmarkStart w:id="1194" w:name="_Toc382934998"/>
      <w:bookmarkStart w:id="1195" w:name="_Toc383599565"/>
      <w:bookmarkEnd w:id="1193"/>
      <w:bookmarkEnd w:id="1194"/>
      <w:bookmarkEnd w:id="1195"/>
    </w:p>
    <w:p w14:paraId="295013CA"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1196" w:name="_Toc382923388"/>
      <w:bookmarkStart w:id="1197" w:name="_Toc382934999"/>
      <w:bookmarkStart w:id="1198" w:name="_Toc383599566"/>
      <w:bookmarkEnd w:id="1196"/>
      <w:bookmarkEnd w:id="1197"/>
      <w:bookmarkEnd w:id="1198"/>
    </w:p>
    <w:p w14:paraId="0013F49E" w14:textId="77777777"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1199" w:name="_Toc382923389"/>
      <w:bookmarkStart w:id="1200" w:name="_Toc382935000"/>
      <w:bookmarkStart w:id="1201" w:name="_Toc383599567"/>
      <w:bookmarkEnd w:id="1199"/>
      <w:bookmarkEnd w:id="1200"/>
      <w:bookmarkEnd w:id="1201"/>
    </w:p>
    <w:p w14:paraId="189C08C6" w14:textId="77777777" w:rsidR="009F7828" w:rsidRPr="009F7828" w:rsidRDefault="009F7828" w:rsidP="009F7828">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1202" w:name="_Toc382923390"/>
      <w:bookmarkStart w:id="1203" w:name="_Toc382935001"/>
      <w:bookmarkStart w:id="1204" w:name="_Toc383599568"/>
      <w:bookmarkEnd w:id="1202"/>
      <w:bookmarkEnd w:id="1203"/>
      <w:bookmarkEnd w:id="1204"/>
    </w:p>
    <w:p w14:paraId="35095053" w14:textId="77777777" w:rsidR="009F7828" w:rsidRPr="009F7828" w:rsidRDefault="009F7828" w:rsidP="009F7828">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1205" w:name="_Toc382923391"/>
      <w:bookmarkStart w:id="1206" w:name="_Toc382935002"/>
      <w:bookmarkStart w:id="1207" w:name="_Toc383599569"/>
      <w:bookmarkEnd w:id="1205"/>
      <w:bookmarkEnd w:id="1206"/>
      <w:bookmarkEnd w:id="1207"/>
    </w:p>
    <w:p w14:paraId="415B50B8" w14:textId="77777777" w:rsidR="00384170" w:rsidRPr="00F57D24" w:rsidRDefault="00384170" w:rsidP="00F57D24">
      <w:pPr>
        <w:pStyle w:val="Heading3"/>
        <w:rPr>
          <w:rPrChange w:id="1208" w:author="Stephen Richard" w:date="2014-03-30T09:05:00Z">
            <w:rPr/>
          </w:rPrChange>
        </w:rPr>
        <w:pPrChange w:id="1209" w:author="Stephen Richard" w:date="2014-03-30T09:05:00Z">
          <w:pPr>
            <w:pStyle w:val="Heading3"/>
            <w:numPr>
              <w:numId w:val="45"/>
            </w:numPr>
            <w:ind w:left="1080" w:hanging="360"/>
          </w:pPr>
        </w:pPrChange>
      </w:pPr>
      <w:bookmarkStart w:id="1210" w:name="_Toc383599570"/>
      <w:r w:rsidRPr="00F57D24">
        <w:rPr>
          <w:rPrChange w:id="1211" w:author="Stephen Richard" w:date="2014-03-30T09:05:00Z">
            <w:rPr>
              <w:rFonts w:asciiTheme="minorHAnsi" w:hAnsiTheme="minorHAnsi"/>
            </w:rPr>
          </w:rPrChange>
        </w:rPr>
        <w:t>Navigate to the following URL:</w:t>
      </w:r>
      <w:bookmarkEnd w:id="1210"/>
    </w:p>
    <w:p w14:paraId="67347EEE" w14:textId="4C023980" w:rsidR="003E07B0" w:rsidRPr="005E68DF" w:rsidRDefault="00EC646F" w:rsidP="003E07B0">
      <w:pPr>
        <w:pStyle w:val="ListParagraph"/>
        <w:numPr>
          <w:ilvl w:val="1"/>
          <w:numId w:val="15"/>
        </w:numPr>
        <w:spacing w:afterLines="100" w:after="240" w:line="240" w:lineRule="auto"/>
      </w:pPr>
      <w:hyperlink r:id="rId17" w:history="1">
        <w:r w:rsidR="003E07B0" w:rsidRPr="005C5BCB">
          <w:rPr>
            <w:rStyle w:val="Hyperlink"/>
            <w:rFonts w:asciiTheme="minorHAnsi" w:hAnsiTheme="minorHAnsi"/>
          </w:rPr>
          <w:t>http://127.0.0.1/organization</w:t>
        </w:r>
      </w:hyperlink>
    </w:p>
    <w:p w14:paraId="63F6535D" w14:textId="77777777" w:rsidR="00384170" w:rsidRPr="00F57D24" w:rsidRDefault="00DA1C5E" w:rsidP="00F57D24">
      <w:pPr>
        <w:pStyle w:val="Heading3"/>
        <w:rPr>
          <w:rPrChange w:id="1212" w:author="Stephen Richard" w:date="2014-03-30T09:05:00Z">
            <w:rPr/>
          </w:rPrChange>
        </w:rPr>
        <w:pPrChange w:id="1213" w:author="Stephen Richard" w:date="2014-03-30T09:05:00Z">
          <w:pPr>
            <w:pStyle w:val="Heading3"/>
            <w:numPr>
              <w:numId w:val="45"/>
            </w:numPr>
            <w:spacing w:before="0"/>
            <w:ind w:left="360" w:firstLine="360"/>
          </w:pPr>
        </w:pPrChange>
      </w:pPr>
      <w:bookmarkStart w:id="1214" w:name="_Toc383599571"/>
      <w:r w:rsidRPr="00F57D24">
        <w:rPr>
          <w:rPrChange w:id="1215" w:author="Stephen Richard" w:date="2014-03-30T09:05:00Z">
            <w:rPr>
              <w:rFonts w:asciiTheme="minorHAnsi" w:hAnsiTheme="minorHAnsi"/>
            </w:rPr>
          </w:rPrChange>
        </w:rPr>
        <w:t>Create</w:t>
      </w:r>
      <w:r w:rsidR="00384170" w:rsidRPr="00F57D24">
        <w:rPr>
          <w:rPrChange w:id="1216" w:author="Stephen Richard" w:date="2014-03-30T09:05:00Z">
            <w:rPr>
              <w:rFonts w:asciiTheme="minorHAnsi" w:hAnsiTheme="minorHAnsi"/>
            </w:rPr>
          </w:rPrChange>
        </w:rPr>
        <w:t xml:space="preserve"> a new organization; </w:t>
      </w:r>
      <w:r w:rsidR="00883E42" w:rsidRPr="00F57D24">
        <w:rPr>
          <w:rPrChange w:id="1217" w:author="Stephen Richard" w:date="2014-03-30T09:05:00Z">
            <w:rPr>
              <w:rFonts w:asciiTheme="minorHAnsi" w:hAnsiTheme="minorHAnsi"/>
            </w:rPr>
          </w:rPrChange>
        </w:rPr>
        <w:t xml:space="preserve">make </w:t>
      </w:r>
      <w:r w:rsidR="00384170" w:rsidRPr="00F57D24">
        <w:rPr>
          <w:rPrChange w:id="1218" w:author="Stephen Richard" w:date="2014-03-30T09:05:00Z">
            <w:rPr>
              <w:rFonts w:asciiTheme="minorHAnsi" w:hAnsiTheme="minorHAnsi"/>
            </w:rPr>
          </w:rPrChange>
        </w:rPr>
        <w:t>the na</w:t>
      </w:r>
      <w:r w:rsidR="00883E42" w:rsidRPr="00F57D24">
        <w:rPr>
          <w:rPrChange w:id="1219" w:author="Stephen Richard" w:date="2014-03-30T09:05:00Z">
            <w:rPr>
              <w:rFonts w:asciiTheme="minorHAnsi" w:hAnsiTheme="minorHAnsi"/>
            </w:rPr>
          </w:rPrChange>
        </w:rPr>
        <w:t>me of the organization</w:t>
      </w:r>
      <w:r w:rsidR="00384170" w:rsidRPr="00F57D24">
        <w:rPr>
          <w:rPrChange w:id="1220" w:author="Stephen Richard" w:date="2014-03-30T09:05:00Z">
            <w:rPr>
              <w:rFonts w:asciiTheme="minorHAnsi" w:hAnsiTheme="minorHAnsi"/>
            </w:rPr>
          </w:rPrChange>
        </w:rPr>
        <w:t>:</w:t>
      </w:r>
      <w:bookmarkEnd w:id="1214"/>
    </w:p>
    <w:p w14:paraId="7BE90DFE" w14:textId="77777777" w:rsidR="00433647" w:rsidRDefault="00433647" w:rsidP="00104729">
      <w:pPr>
        <w:pStyle w:val="ListParagraph"/>
        <w:numPr>
          <w:ilvl w:val="1"/>
          <w:numId w:val="15"/>
        </w:numPr>
        <w:spacing w:afterLines="100" w:after="240" w:line="240" w:lineRule="auto"/>
      </w:pPr>
      <w:r w:rsidRPr="005E68DF">
        <w:t>Public</w:t>
      </w:r>
    </w:p>
    <w:p w14:paraId="36CAC91A" w14:textId="60D3411F" w:rsidR="003664D3" w:rsidRDefault="00F139D5" w:rsidP="00807A71">
      <w:pPr>
        <w:pPrChange w:id="1221" w:author="Stephen Richard" w:date="2014-03-30T09:08:00Z">
          <w:pPr>
            <w:spacing w:afterLines="100" w:after="240" w:line="240" w:lineRule="auto"/>
          </w:pPr>
        </w:pPrChange>
      </w:pPr>
      <w:r>
        <w:t xml:space="preserve">Change the master and </w:t>
      </w:r>
      <w:r w:rsidR="00055DFC">
        <w:t>administrator</w:t>
      </w:r>
      <w:r>
        <w:t xml:space="preserve"> passwords in GeoServer for security</w:t>
      </w:r>
      <w:r w:rsidR="000C30CD">
        <w:t>, indicating the same username and passwords from the</w:t>
      </w:r>
      <w:r w:rsidR="000C30CD" w:rsidRPr="000C30CD">
        <w:t xml:space="preserve"> </w:t>
      </w:r>
      <w:r w:rsidR="000C30CD" w:rsidRPr="00BB7D80">
        <w:t>GEOSERVER_REST_URL</w:t>
      </w:r>
      <w:r w:rsidR="000C30CD">
        <w:t xml:space="preserve"> parameter entered in section 3.3</w:t>
      </w:r>
      <w:r>
        <w:t>:</w:t>
      </w:r>
    </w:p>
    <w:p w14:paraId="1C91BFCB" w14:textId="77777777" w:rsidR="003664D3" w:rsidRPr="00F57D24" w:rsidRDefault="003664D3" w:rsidP="00F57D24">
      <w:pPr>
        <w:pStyle w:val="Heading3"/>
        <w:rPr>
          <w:rPrChange w:id="1222" w:author="Stephen Richard" w:date="2014-03-30T09:05:00Z">
            <w:rPr>
              <w:rFonts w:asciiTheme="minorHAnsi" w:hAnsiTheme="minorHAnsi"/>
            </w:rPr>
          </w:rPrChange>
        </w:rPr>
        <w:pPrChange w:id="1223" w:author="Stephen Richard" w:date="2014-03-30T09:05:00Z">
          <w:pPr>
            <w:pStyle w:val="Heading3"/>
            <w:numPr>
              <w:numId w:val="45"/>
            </w:numPr>
            <w:spacing w:before="0"/>
            <w:ind w:left="360" w:firstLine="360"/>
          </w:pPr>
        </w:pPrChange>
      </w:pPr>
      <w:bookmarkStart w:id="1224" w:name="_Toc383599572"/>
      <w:r w:rsidRPr="00F57D24">
        <w:rPr>
          <w:rPrChange w:id="1225" w:author="Stephen Richard" w:date="2014-03-30T09:05:00Z">
            <w:rPr>
              <w:rFonts w:asciiTheme="minorHAnsi" w:hAnsiTheme="minorHAnsi"/>
            </w:rPr>
          </w:rPrChange>
        </w:rPr>
        <w:t>Navigate to the installed GeoServer:</w:t>
      </w:r>
      <w:bookmarkEnd w:id="1224"/>
    </w:p>
    <w:p w14:paraId="1E777DF4" w14:textId="652B5FAC" w:rsidR="00F139D5" w:rsidRDefault="00EC646F" w:rsidP="00F139D5">
      <w:pPr>
        <w:pStyle w:val="ListParagraph"/>
        <w:numPr>
          <w:ilvl w:val="1"/>
          <w:numId w:val="15"/>
        </w:numPr>
      </w:pPr>
      <w:hyperlink r:id="rId18" w:history="1">
        <w:r w:rsidR="00F139D5" w:rsidRPr="006E1CC4">
          <w:rPr>
            <w:rStyle w:val="Hyperlink"/>
            <w:rFonts w:asciiTheme="minorHAnsi" w:hAnsiTheme="minorHAnsi"/>
          </w:rPr>
          <w:t>http://127.0.0.1:8080/geoserver/web/</w:t>
        </w:r>
      </w:hyperlink>
    </w:p>
    <w:p w14:paraId="6927BDC0" w14:textId="77777777" w:rsidR="00F139D5" w:rsidRDefault="00F139D5" w:rsidP="00F139D5">
      <w:pPr>
        <w:pStyle w:val="ListParagraph"/>
        <w:numPr>
          <w:ilvl w:val="1"/>
          <w:numId w:val="15"/>
        </w:numPr>
      </w:pPr>
      <w:r>
        <w:t>Log in with the following credentials:</w:t>
      </w:r>
    </w:p>
    <w:p w14:paraId="34A74CDC" w14:textId="77777777" w:rsidR="00F139D5" w:rsidRDefault="00F139D5" w:rsidP="00F139D5">
      <w:pPr>
        <w:pStyle w:val="ListParagraph"/>
        <w:numPr>
          <w:ilvl w:val="2"/>
          <w:numId w:val="15"/>
        </w:numPr>
      </w:pPr>
      <w:r>
        <w:t>Username: admin</w:t>
      </w:r>
    </w:p>
    <w:p w14:paraId="113C7329" w14:textId="77777777" w:rsidR="00F139D5" w:rsidRDefault="00F139D5" w:rsidP="00F139D5">
      <w:pPr>
        <w:pStyle w:val="ListParagraph"/>
        <w:numPr>
          <w:ilvl w:val="2"/>
          <w:numId w:val="15"/>
        </w:numPr>
      </w:pPr>
      <w:r>
        <w:t xml:space="preserve">Password: </w:t>
      </w:r>
      <w:proofErr w:type="spellStart"/>
      <w:r>
        <w:t>geoserver</w:t>
      </w:r>
      <w:proofErr w:type="spellEnd"/>
    </w:p>
    <w:p w14:paraId="571A9A33" w14:textId="77777777" w:rsidR="00F139D5" w:rsidRPr="00F139D5" w:rsidRDefault="00F139D5" w:rsidP="00C93779">
      <w:pPr>
        <w:pStyle w:val="ListParagraph"/>
        <w:numPr>
          <w:ilvl w:val="1"/>
          <w:numId w:val="15"/>
        </w:numPr>
        <w:spacing w:after="0"/>
      </w:pPr>
      <w:r>
        <w:t>Follow the</w:t>
      </w:r>
      <w:r w:rsidR="00CA69EA">
        <w:t xml:space="preserve"> </w:t>
      </w:r>
      <w:r w:rsidR="00CA69EA">
        <w:rPr>
          <w:b/>
        </w:rPr>
        <w:t>Change it</w:t>
      </w:r>
      <w:r>
        <w:t xml:space="preserve"> instructions on the home page indicated by </w:t>
      </w:r>
      <w:r w:rsidR="00CA69EA">
        <w:t xml:space="preserve">the </w:t>
      </w:r>
      <w:r w:rsidR="00FC6E84">
        <w:rPr>
          <w:noProof/>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19">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t xml:space="preserve"> icon</w:t>
      </w:r>
      <w:r w:rsidR="005974AA">
        <w:t xml:space="preserve"> and enter the username and password set in the installer script for the </w:t>
      </w:r>
      <w:r w:rsidR="005974AA" w:rsidRPr="00AC06A4">
        <w:rPr>
          <w:b/>
        </w:rPr>
        <w:t>GEOSERVER_REST_URL</w:t>
      </w:r>
      <w:r w:rsidR="005974AA">
        <w:t>.</w:t>
      </w:r>
    </w:p>
    <w:p w14:paraId="329A7A1C" w14:textId="77777777" w:rsidR="003664D3" w:rsidRPr="005E68DF" w:rsidRDefault="003664D3" w:rsidP="003664D3">
      <w:pPr>
        <w:pStyle w:val="ListParagraph"/>
        <w:spacing w:afterLines="100" w:after="240" w:line="240" w:lineRule="auto"/>
        <w:ind w:left="1440"/>
      </w:pPr>
    </w:p>
    <w:p w14:paraId="6B4B4701" w14:textId="77777777" w:rsidR="00B83A6B" w:rsidRPr="00415183" w:rsidRDefault="00286DBF" w:rsidP="0031217E">
      <w:pPr>
        <w:pPrChange w:id="1226" w:author="Stephen Richard" w:date="2014-03-30T09:20:00Z">
          <w:pPr>
            <w:pStyle w:val="Body"/>
            <w:spacing w:before="0" w:after="100" w:line="240" w:lineRule="auto"/>
          </w:pPr>
        </w:pPrChange>
      </w:pPr>
      <w:r>
        <w:t>T</w:t>
      </w:r>
      <w:r w:rsidR="00B83A6B" w:rsidRPr="00415183">
        <w:t xml:space="preserve">he system </w:t>
      </w:r>
      <w:r>
        <w:t>has now been</w:t>
      </w:r>
      <w:r w:rsidR="00B83A6B" w:rsidRPr="00415183">
        <w:t xml:space="preserve"> configured </w:t>
      </w:r>
      <w:r>
        <w:t>and is ready for use.</w:t>
      </w:r>
    </w:p>
    <w:p w14:paraId="41EFF277" w14:textId="77777777" w:rsidR="00B1462A" w:rsidRPr="00415183" w:rsidRDefault="00B1462A" w:rsidP="0031217E">
      <w:pPr>
        <w:pPrChange w:id="1227" w:author="Stephen Richard" w:date="2014-03-30T09:20:00Z">
          <w:pPr>
            <w:pStyle w:val="Body"/>
            <w:spacing w:before="0" w:after="100" w:line="240" w:lineRule="auto"/>
          </w:pPr>
        </w:pPrChange>
      </w:pPr>
    </w:p>
    <w:p w14:paraId="2D3597DF" w14:textId="77777777" w:rsidR="00B83E85" w:rsidRPr="00F57D24" w:rsidRDefault="00C111FB" w:rsidP="00F57D24">
      <w:pPr>
        <w:pStyle w:val="Heading1"/>
        <w:rPr>
          <w:rPrChange w:id="1228" w:author="Stephen Richard" w:date="2014-03-30T09:05:00Z">
            <w:rPr>
              <w:rFonts w:asciiTheme="minorHAnsi" w:hAnsiTheme="minorHAnsi"/>
            </w:rPr>
          </w:rPrChange>
        </w:rPr>
        <w:pPrChange w:id="1229" w:author="Stephen Richard" w:date="2014-03-30T09:05:00Z">
          <w:pPr>
            <w:pStyle w:val="Heading1"/>
            <w:spacing w:before="0" w:after="100" w:line="240" w:lineRule="auto"/>
          </w:pPr>
        </w:pPrChange>
      </w:pPr>
      <w:bookmarkStart w:id="1230" w:name="_Toc383599573"/>
      <w:r w:rsidRPr="00F57D24">
        <w:rPr>
          <w:rPrChange w:id="1231" w:author="Stephen Richard" w:date="2014-03-30T09:05:00Z">
            <w:rPr>
              <w:rFonts w:asciiTheme="minorHAnsi" w:hAnsiTheme="minorHAnsi"/>
            </w:rPr>
          </w:rPrChange>
        </w:rPr>
        <w:lastRenderedPageBreak/>
        <w:t>Troubleshooting your NGDS Installation</w:t>
      </w:r>
      <w:bookmarkEnd w:id="1230"/>
    </w:p>
    <w:p w14:paraId="7C101B47" w14:textId="76242EFC" w:rsidR="00C111FB" w:rsidRDefault="00C111FB" w:rsidP="00C111FB">
      <w:pPr>
        <w:rPr>
          <w:rStyle w:val="Hyperlink"/>
          <w:rFonts w:asciiTheme="minorHAnsi" w:hAnsiTheme="minorHAnsi"/>
          <w:color w:val="auto"/>
          <w:u w:val="none"/>
        </w:rPr>
      </w:pPr>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0" w:history="1">
        <w:r w:rsidR="00AE2178" w:rsidRPr="00E94834">
          <w:rPr>
            <w:rStyle w:val="Hyperlink"/>
            <w:rFonts w:asciiTheme="minorHAnsi" w:hAnsiTheme="minorHAnsi"/>
          </w:rPr>
          <w:t>http://127.0.0.1/</w:t>
        </w:r>
      </w:hyperlink>
      <w:r w:rsidR="00AE2178">
        <w:rPr>
          <w:rStyle w:val="Hyperlink"/>
          <w:rFonts w:asciiTheme="minorHAnsi" w:hAnsiTheme="minorHAnsi"/>
          <w:u w:val="none"/>
        </w:rPr>
        <w:t xml:space="preserve"> </w:t>
      </w:r>
      <w:r w:rsidR="00AE2178">
        <w:rPr>
          <w:rStyle w:val="Hyperlink"/>
          <w:rFonts w:asciiTheme="minorHAnsi" w:hAnsiTheme="minorHAnsi"/>
          <w:color w:val="auto"/>
          <w:u w:val="none"/>
        </w:rPr>
        <w:t xml:space="preserve">seems slow or does not load correctly, give it a few extra minutes and try again. Likely, you will </w:t>
      </w:r>
      <w:r w:rsidR="00C13A1B">
        <w:rPr>
          <w:rStyle w:val="Hyperlink"/>
          <w:rFonts w:asciiTheme="minorHAnsi" w:hAnsiTheme="minorHAnsi"/>
          <w:color w:val="auto"/>
          <w:u w:val="none"/>
        </w:rPr>
        <w:t>need</w:t>
      </w:r>
      <w:r w:rsidR="00AE2178">
        <w:rPr>
          <w:rStyle w:val="Hyperlink"/>
          <w:rFonts w:asciiTheme="minorHAnsi" w:hAnsiTheme="minorHAnsi"/>
          <w:color w:val="auto"/>
          <w:u w:val="none"/>
        </w:rPr>
        <w:t xml:space="preserve"> to restart apache and wait a few more minutes.</w:t>
      </w:r>
      <w:r w:rsidR="008A2677">
        <w:rPr>
          <w:rStyle w:val="Hyperlink"/>
          <w:rFonts w:asciiTheme="minorHAnsi" w:hAnsiTheme="minorHAnsi"/>
          <w:color w:val="auto"/>
          <w:u w:val="none"/>
        </w:rPr>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807A71" w:rsidRDefault="008A2677" w:rsidP="008A2677">
            <w:pPr>
              <w:spacing w:after="0"/>
              <w:rPr>
                <w:rStyle w:val="Courier"/>
                <w:rPrChange w:id="1232" w:author="Stephen Richard" w:date="2014-03-30T09:07:00Z">
                  <w:rPr>
                    <w:rFonts w:ascii="Courier New" w:hAnsi="Courier New" w:cs="Courier New"/>
                  </w:rPr>
                </w:rPrChange>
              </w:rPr>
            </w:pPr>
            <w:r w:rsidRPr="00807A71">
              <w:rPr>
                <w:rStyle w:val="Courier"/>
                <w:rPrChange w:id="1233" w:author="Stephen Richard" w:date="2014-03-30T09:07:00Z">
                  <w:rPr>
                    <w:rFonts w:ascii="Courier New" w:hAnsi="Courier New" w:cs="Courier New"/>
                  </w:rPr>
                </w:rPrChange>
              </w:rPr>
              <w:t xml:space="preserve">%  </w:t>
            </w:r>
            <w:proofErr w:type="spellStart"/>
            <w:r w:rsidRPr="00807A71">
              <w:rPr>
                <w:rStyle w:val="Courier"/>
                <w:rPrChange w:id="1234" w:author="Stephen Richard" w:date="2014-03-30T09:07:00Z">
                  <w:rPr>
                    <w:rFonts w:ascii="Courier New" w:hAnsi="Courier New" w:cs="Courier New"/>
                  </w:rPr>
                </w:rPrChange>
              </w:rPr>
              <w:t>sudo</w:t>
            </w:r>
            <w:proofErr w:type="spellEnd"/>
            <w:r w:rsidRPr="00807A71">
              <w:rPr>
                <w:rStyle w:val="Courier"/>
                <w:rPrChange w:id="1235" w:author="Stephen Richard" w:date="2014-03-30T09:07:00Z">
                  <w:rPr>
                    <w:rFonts w:ascii="Courier New" w:hAnsi="Courier New" w:cs="Courier New"/>
                  </w:rPr>
                </w:rPrChange>
              </w:rPr>
              <w:t xml:space="preserve"> a2dissite default</w:t>
            </w:r>
          </w:p>
        </w:tc>
      </w:tr>
    </w:tbl>
    <w:p w14:paraId="0AE1EE5D" w14:textId="77777777" w:rsidR="008A2677" w:rsidRPr="00AE2178" w:rsidRDefault="008A2677" w:rsidP="00C111FB"/>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31217E">
      <w:pPr>
        <w:pPrChange w:id="1236" w:author="Stephen Richard" w:date="2014-03-30T09:19:00Z">
          <w:pPr>
            <w:numPr>
              <w:numId w:val="23"/>
            </w:numPr>
            <w:spacing w:after="120" w:line="240" w:lineRule="auto"/>
            <w:ind w:left="720" w:hanging="360"/>
          </w:pPr>
        </w:pPrChange>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Pr="00D463E8" w:rsidRDefault="00C111FB" w:rsidP="0031217E">
      <w:pPr>
        <w:pPrChange w:id="1237" w:author="Stephen Richard" w:date="2014-03-30T09:19:00Z">
          <w:pPr>
            <w:numPr>
              <w:numId w:val="23"/>
            </w:numPr>
            <w:spacing w:after="120" w:line="240" w:lineRule="auto"/>
            <w:ind w:left="720" w:hanging="360"/>
          </w:pPr>
        </w:pPrChange>
      </w:pPr>
      <w:r w:rsidRPr="00D463E8">
        <w:rPr>
          <w:b/>
        </w:rPr>
        <w:t>Permission Errors</w:t>
      </w:r>
      <w:r w:rsidRPr="00D463E8">
        <w:t>: Permission errors occur when you try to perform an action without super-user cap</w:t>
      </w:r>
      <w:r w:rsidRPr="00D463E8">
        <w:t>a</w:t>
      </w:r>
      <w:r w:rsidRPr="00D463E8">
        <w:t xml:space="preserve">bilities. If you notice permission errors, use the </w:t>
      </w:r>
      <w:proofErr w:type="spellStart"/>
      <w:r w:rsidRPr="00D463E8">
        <w:rPr>
          <w:b/>
        </w:rPr>
        <w:t>sudo</w:t>
      </w:r>
      <w:proofErr w:type="spellEnd"/>
      <w:r w:rsidRPr="00D463E8">
        <w:t xml:space="preserve"> command (“super-user do”) to open up permi</w:t>
      </w:r>
      <w:r w:rsidRPr="00D463E8">
        <w:t>s</w:t>
      </w:r>
      <w:r w:rsidRPr="00D463E8">
        <w:t>sions on the directories involved.</w:t>
      </w:r>
    </w:p>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1238" w:name="_Toc383599574"/>
      <w:r>
        <w:t>Short t</w:t>
      </w:r>
      <w:r w:rsidR="00CE5B49">
        <w:t xml:space="preserve">utorial on </w:t>
      </w:r>
      <w:r w:rsidR="00B62EDD">
        <w:t>using a publisher</w:t>
      </w:r>
      <w:r>
        <w:t xml:space="preserve"> node installation</w:t>
      </w:r>
      <w:bookmarkEnd w:id="1238"/>
    </w:p>
    <w:p w14:paraId="6075460B" w14:textId="26145C43"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1" w:history="1">
        <w:r w:rsidR="006E27FA" w:rsidRPr="0052539E">
          <w:rPr>
            <w:rStyle w:val="Hyperlink"/>
            <w:rFonts w:asciiTheme="minorHAnsi" w:hAnsiTheme="minorHAnsi"/>
          </w:rPr>
          <w:t>http://geothermaldata.org/ngds/data</w:t>
        </w:r>
      </w:hyperlink>
      <w:r w:rsidR="006E27FA">
        <w:t xml:space="preserve">. </w:t>
      </w:r>
    </w:p>
    <w:p w14:paraId="0E0CF9AD" w14:textId="77777777" w:rsidR="00030CA2" w:rsidRPr="00030CA2" w:rsidRDefault="00030CA2" w:rsidP="00030CA2">
      <w:pPr>
        <w:pStyle w:val="ListParagraph"/>
        <w:keepNext/>
        <w:keepLines/>
        <w:numPr>
          <w:ilvl w:val="0"/>
          <w:numId w:val="45"/>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239" w:name="_Toc382923283"/>
      <w:bookmarkStart w:id="1240" w:name="_Toc382923396"/>
      <w:bookmarkStart w:id="1241" w:name="_Toc382935007"/>
      <w:bookmarkStart w:id="1242" w:name="_Toc383599575"/>
      <w:bookmarkEnd w:id="1239"/>
      <w:bookmarkEnd w:id="1240"/>
      <w:bookmarkEnd w:id="1241"/>
      <w:bookmarkEnd w:id="1242"/>
    </w:p>
    <w:p w14:paraId="22D327FC" w14:textId="77777777" w:rsidR="00030CA2" w:rsidRPr="00030CA2" w:rsidRDefault="00030CA2" w:rsidP="00030CA2">
      <w:pPr>
        <w:pStyle w:val="ListParagraph"/>
        <w:keepNext/>
        <w:keepLines/>
        <w:numPr>
          <w:ilvl w:val="0"/>
          <w:numId w:val="45"/>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243" w:name="_Toc382923284"/>
      <w:bookmarkStart w:id="1244" w:name="_Toc382923397"/>
      <w:bookmarkStart w:id="1245" w:name="_Toc382935008"/>
      <w:bookmarkStart w:id="1246" w:name="_Toc383599576"/>
      <w:bookmarkEnd w:id="1243"/>
      <w:bookmarkEnd w:id="1244"/>
      <w:bookmarkEnd w:id="1245"/>
      <w:bookmarkEnd w:id="1246"/>
    </w:p>
    <w:p w14:paraId="19B1A2A0" w14:textId="77777777" w:rsidR="00030CA2" w:rsidRDefault="00CF672F" w:rsidP="00F57D24">
      <w:pPr>
        <w:pStyle w:val="Heading2"/>
        <w:rPr>
          <w:noProof/>
        </w:rPr>
        <w:pPrChange w:id="1247" w:author="Stephen Richard" w:date="2014-03-30T08:57:00Z">
          <w:pPr>
            <w:pStyle w:val="Heading2"/>
            <w:numPr>
              <w:numId w:val="45"/>
            </w:numPr>
            <w:ind w:left="360" w:hanging="360"/>
          </w:pPr>
        </w:pPrChange>
      </w:pPr>
      <w:bookmarkStart w:id="1248" w:name="_Toc383599577"/>
      <w:r>
        <w:rPr>
          <w:noProof/>
        </w:rPr>
        <w:t>Tiers of NGDS data delivery</w:t>
      </w:r>
      <w:bookmarkEnd w:id="1248"/>
    </w:p>
    <w:p w14:paraId="4EB890D1" w14:textId="77777777" w:rsidR="00CB2090" w:rsidRDefault="00CB2090" w:rsidP="00CB2090">
      <w:pPr>
        <w:pStyle w:val="Heading3"/>
        <w:numPr>
          <w:ilvl w:val="2"/>
          <w:numId w:val="45"/>
        </w:numPr>
        <w:ind w:left="1260" w:hanging="540"/>
      </w:pPr>
      <w:bookmarkStart w:id="1249" w:name="_Toc383599578"/>
      <w:r>
        <w:t>Tier 1</w:t>
      </w:r>
      <w:bookmarkEnd w:id="1249"/>
    </w:p>
    <w:p w14:paraId="199880B6" w14:textId="77777777" w:rsidR="00E653F3" w:rsidRDefault="00E653F3" w:rsidP="00807A71">
      <w:pPr>
        <w:pPrChange w:id="1250" w:author="Stephen Richard" w:date="2014-03-30T09:11:00Z">
          <w:pPr>
            <w:ind w:left="720"/>
          </w:pPr>
        </w:pPrChange>
      </w:pPr>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807A71">
      <w:pPr>
        <w:pPrChange w:id="1251" w:author="Stephen Richard" w:date="2014-03-30T09:11:00Z">
          <w:pPr>
            <w:ind w:left="720"/>
          </w:pPr>
        </w:pPrChange>
      </w:pPr>
      <w:r>
        <w:t>Unstructured data requires user interpretation before it can be used for analysis. Users can ut</w:t>
      </w:r>
      <w:r>
        <w:t>i</w:t>
      </w:r>
      <w:r>
        <w:t>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lastRenderedPageBreak/>
        <w:t>cessed by computers; images must be scanned, interpreted, and often georeferenced. Preparing Tier 1 data for analysis can be a painstaking and time-consuming process.</w:t>
      </w:r>
    </w:p>
    <w:p w14:paraId="1B50BA8D" w14:textId="77777777" w:rsidR="007360DA" w:rsidRDefault="007360DA" w:rsidP="00CB2090">
      <w:pPr>
        <w:pStyle w:val="Heading3"/>
        <w:numPr>
          <w:ilvl w:val="2"/>
          <w:numId w:val="45"/>
        </w:numPr>
        <w:ind w:left="1260" w:hanging="540"/>
      </w:pPr>
      <w:bookmarkStart w:id="1252" w:name="_Toc383599579"/>
      <w:r>
        <w:t>Tier 2</w:t>
      </w:r>
      <w:bookmarkEnd w:id="1252"/>
    </w:p>
    <w:p w14:paraId="031173D1" w14:textId="77777777" w:rsidR="00E653F3" w:rsidRPr="00E653F3" w:rsidRDefault="00E653F3" w:rsidP="00807A71">
      <w:pPr>
        <w:pPrChange w:id="1253" w:author="Stephen Richard" w:date="2014-03-30T09:11:00Z">
          <w:pPr>
            <w:ind w:left="720"/>
          </w:pPr>
        </w:pPrChange>
      </w:pPr>
      <w:r w:rsidRPr="00E653F3">
        <w:t>Tier 2 interoperability indicates that information content is structured (consistently organized) in a spreadsheet or database file such that it is amenable to computer processing; that said, Tier 2 data does not use a shared, documented interchange format. Data in this tier must be tran</w:t>
      </w:r>
      <w:r w:rsidRPr="00E653F3">
        <w:t>s</w:t>
      </w:r>
      <w:r w:rsidRPr="00E653F3">
        <w:t>formed by the data consumer on a case-by-case basis for integration with other datasets, requi</w:t>
      </w:r>
      <w:r w:rsidRPr="00E653F3">
        <w:t>r</w:t>
      </w:r>
      <w:r w:rsidRPr="00E653F3">
        <w:t>ing them to study each new data source to figure out how to extract the information they need. Obtaining data in a structured fo</w:t>
      </w:r>
      <w:r w:rsidRPr="00E653F3">
        <w:t>r</w:t>
      </w:r>
      <w:r w:rsidRPr="00E653F3">
        <w:t xml:space="preserve">mat is a step towards interoperability because once the format is </w:t>
      </w:r>
      <w:proofErr w:type="gramStart"/>
      <w:r w:rsidRPr="00E653F3">
        <w:t>understood,</w:t>
      </w:r>
      <w:proofErr w:type="gramEnd"/>
      <w:r w:rsidRPr="00E653F3">
        <w:t xml:space="preserve"> computer programs can be instructed to extract the desired information.</w:t>
      </w:r>
    </w:p>
    <w:p w14:paraId="4F94BC11" w14:textId="77777777" w:rsidR="007360DA" w:rsidRDefault="007360DA" w:rsidP="00CB2090">
      <w:pPr>
        <w:pStyle w:val="Heading3"/>
        <w:numPr>
          <w:ilvl w:val="2"/>
          <w:numId w:val="45"/>
        </w:numPr>
        <w:ind w:left="1260" w:hanging="540"/>
      </w:pPr>
      <w:bookmarkStart w:id="1254" w:name="_Toc383599580"/>
      <w:r>
        <w:t>Tier 3</w:t>
      </w:r>
      <w:bookmarkEnd w:id="1254"/>
    </w:p>
    <w:p w14:paraId="17FFB94A" w14:textId="4DFAB591" w:rsidR="00E653F3" w:rsidRPr="00E653F3" w:rsidRDefault="00E653F3" w:rsidP="00807A71">
      <w:pPr>
        <w:pPrChange w:id="1255" w:author="Stephen Richard" w:date="2014-03-30T09:11:00Z">
          <w:pPr>
            <w:ind w:left="720"/>
          </w:pPr>
        </w:pPrChange>
      </w:pPr>
      <w:r w:rsidRPr="00E653F3">
        <w:t>Tier 3 data is structured data that conforms to an NGDS information exchange. Data that is pu</w:t>
      </w:r>
      <w:r w:rsidRPr="00E653F3">
        <w:t>b</w:t>
      </w:r>
      <w:r w:rsidRPr="00E653F3">
        <w:t>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w:t>
      </w:r>
      <w:r w:rsidR="00673CB3">
        <w:t>t</w:t>
      </w:r>
      <w:r w:rsidR="00673CB3">
        <w:t>able and expedient way.</w:t>
      </w:r>
      <w:r w:rsidR="009562F2">
        <w:t xml:space="preserve"> When a data file (CSV, for example) is said to be “schema-valid”, this refers to the file as is conforming to the standards of a given information </w:t>
      </w:r>
      <w:r w:rsidR="00055DFC">
        <w:t>exchange</w:t>
      </w:r>
      <w:r w:rsidR="009562F2">
        <w:t xml:space="preserve"> schema. The blank Excel files for a given information e</w:t>
      </w:r>
      <w:r w:rsidR="009562F2">
        <w:t>x</w:t>
      </w:r>
      <w:r w:rsidR="009562F2">
        <w:t xml:space="preserve">change are found at </w:t>
      </w:r>
      <w:r w:rsidR="00EC646F">
        <w:fldChar w:fldCharType="begin"/>
      </w:r>
      <w:r w:rsidR="00EC646F">
        <w:instrText xml:space="preserve"> HYPERLINK "http://schemas.usgin.org/models/" </w:instrText>
      </w:r>
      <w:r w:rsidR="00EC646F">
        <w:fldChar w:fldCharType="separate"/>
      </w:r>
      <w:r w:rsidR="009562F2" w:rsidRPr="0052539E">
        <w:rPr>
          <w:rStyle w:val="Hyperlink"/>
          <w:rFonts w:asciiTheme="minorHAnsi" w:hAnsiTheme="minorHAnsi"/>
        </w:rPr>
        <w:t>http://schemas.usgin.org/models/</w:t>
      </w:r>
      <w:r w:rsidR="00EC646F">
        <w:rPr>
          <w:rStyle w:val="Hyperlink"/>
          <w:rFonts w:asciiTheme="minorHAnsi" w:hAnsiTheme="minorHAnsi"/>
        </w:rPr>
        <w:fldChar w:fldCharType="end"/>
      </w:r>
      <w:r w:rsidR="009562F2">
        <w:t xml:space="preserve">.  When data conforms to these specifications (field headings, data types, etc.) the file can be </w:t>
      </w:r>
      <w:r w:rsidR="006E27FA">
        <w:t xml:space="preserve">validated at </w:t>
      </w:r>
      <w:r w:rsidR="00EC646F">
        <w:fldChar w:fldCharType="begin"/>
      </w:r>
      <w:r w:rsidR="00EC646F">
        <w:instrText xml:space="preserve"> HYPERLINK "http://schemas.usgin.org/validate/cm" </w:instrText>
      </w:r>
      <w:r w:rsidR="00EC646F">
        <w:fldChar w:fldCharType="separate"/>
      </w:r>
      <w:r w:rsidR="006E27FA" w:rsidRPr="0052539E">
        <w:rPr>
          <w:rStyle w:val="Hyperlink"/>
          <w:rFonts w:asciiTheme="minorHAnsi" w:hAnsiTheme="minorHAnsi"/>
        </w:rPr>
        <w:t>http://schemas.usgin.org/validate/cm</w:t>
      </w:r>
      <w:r w:rsidR="00EC646F">
        <w:rPr>
          <w:rStyle w:val="Hyperlink"/>
          <w:rFonts w:asciiTheme="minorHAnsi" w:hAnsiTheme="minorHAnsi"/>
        </w:rPr>
        <w:fldChar w:fldCharType="end"/>
      </w:r>
      <w:r w:rsidR="006E27FA">
        <w:t xml:space="preserve"> b</w:t>
      </w:r>
      <w:r w:rsidR="006E27FA">
        <w:t>e</w:t>
      </w:r>
      <w:r w:rsidR="006E27FA">
        <w:t xml:space="preserve">fore uploading to the node as a tier 3, structured dataset (see Section 5.3). </w:t>
      </w:r>
    </w:p>
    <w:p w14:paraId="4873FF95" w14:textId="77777777" w:rsidR="00CF672F" w:rsidRDefault="00CF672F" w:rsidP="00F57D24">
      <w:pPr>
        <w:pStyle w:val="Heading2"/>
        <w:rPr>
          <w:noProof/>
        </w:rPr>
        <w:pPrChange w:id="1256" w:author="Stephen Richard" w:date="2014-03-30T08:57:00Z">
          <w:pPr>
            <w:pStyle w:val="Heading2"/>
            <w:numPr>
              <w:numId w:val="45"/>
            </w:numPr>
            <w:ind w:left="360" w:hanging="360"/>
          </w:pPr>
        </w:pPrChange>
      </w:pPr>
      <w:bookmarkStart w:id="1257" w:name="_Toc383599581"/>
      <w:r>
        <w:rPr>
          <w:noProof/>
        </w:rPr>
        <w:t>How to upload tier 1 and 2 data</w:t>
      </w:r>
      <w:bookmarkEnd w:id="1257"/>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105FEC">
      <w:pPr>
        <w:pStyle w:val="ListParagraph"/>
        <w:numPr>
          <w:ilvl w:val="1"/>
          <w:numId w:val="15"/>
        </w:numPr>
      </w:pPr>
      <w:r>
        <w:t xml:space="preserve">Go to the </w:t>
      </w:r>
      <w:r w:rsidRPr="00840A2A">
        <w:rPr>
          <w:b/>
        </w:rPr>
        <w:t>Contribute</w:t>
      </w:r>
      <w:r>
        <w:t xml:space="preserve"> page.</w:t>
      </w:r>
    </w:p>
    <w:p w14:paraId="32AA0902" w14:textId="77777777" w:rsidR="00C13A1B" w:rsidRDefault="00105FEC" w:rsidP="00105FEC">
      <w:pPr>
        <w:pStyle w:val="ListParagraph"/>
        <w:numPr>
          <w:ilvl w:val="1"/>
          <w:numId w:val="15"/>
        </w:numPr>
      </w:pPr>
      <w:r>
        <w:t xml:space="preserve">Fill in Title for the resource, keywords (Tags), and other metadata. Click </w:t>
      </w:r>
      <w:r w:rsidRPr="00840A2A">
        <w:rPr>
          <w:b/>
        </w:rPr>
        <w:t>Next</w:t>
      </w:r>
      <w:r>
        <w:t>.</w:t>
      </w:r>
    </w:p>
    <w:p w14:paraId="402852FD" w14:textId="77777777" w:rsidR="00105FEC" w:rsidRDefault="00105FEC" w:rsidP="00105FEC">
      <w:pPr>
        <w:pStyle w:val="ListParagraph"/>
        <w:numPr>
          <w:ilvl w:val="1"/>
          <w:numId w:val="15"/>
        </w:numPr>
      </w:pPr>
      <w:r>
        <w:t xml:space="preserve">Click </w:t>
      </w:r>
      <w:r w:rsidRPr="00840A2A">
        <w:rPr>
          <w:b/>
        </w:rPr>
        <w:t>Upload a file</w:t>
      </w:r>
      <w:r>
        <w:t xml:space="preserve"> and navigate to a file or other resource.</w:t>
      </w:r>
    </w:p>
    <w:p w14:paraId="660495C4" w14:textId="77777777" w:rsidR="00105FEC" w:rsidRDefault="00105FEC" w:rsidP="00105FEC">
      <w:pPr>
        <w:pStyle w:val="ListParagraph"/>
        <w:numPr>
          <w:ilvl w:val="1"/>
          <w:numId w:val="15"/>
        </w:numPr>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105FEC">
      <w:pPr>
        <w:pStyle w:val="ListParagraph"/>
        <w:numPr>
          <w:ilvl w:val="1"/>
          <w:numId w:val="15"/>
        </w:numPr>
      </w:pPr>
      <w:r>
        <w:t xml:space="preserve">Enter all metadata. Click </w:t>
      </w:r>
      <w:r>
        <w:rPr>
          <w:b/>
        </w:rPr>
        <w:t>Finish</w:t>
      </w:r>
      <w:r>
        <w:t xml:space="preserve">. </w:t>
      </w:r>
    </w:p>
    <w:p w14:paraId="65BCDAEC" w14:textId="77777777" w:rsidR="00CF672F" w:rsidRDefault="00CF672F" w:rsidP="00F57D24">
      <w:pPr>
        <w:pStyle w:val="Heading2"/>
        <w:rPr>
          <w:noProof/>
        </w:rPr>
        <w:pPrChange w:id="1258" w:author="Stephen Richard" w:date="2014-03-30T08:57:00Z">
          <w:pPr>
            <w:pStyle w:val="Heading2"/>
            <w:numPr>
              <w:numId w:val="45"/>
            </w:numPr>
            <w:ind w:left="360" w:hanging="360"/>
          </w:pPr>
        </w:pPrChange>
      </w:pPr>
      <w:bookmarkStart w:id="1259" w:name="_Toc383599582"/>
      <w:r>
        <w:rPr>
          <w:noProof/>
        </w:rPr>
        <w:t>How to upload teir 3 data and publish web services</w:t>
      </w:r>
      <w:bookmarkEnd w:id="1259"/>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proofErr w:type="gramStart"/>
      <w:r w:rsidR="00026035">
        <w:rPr>
          <w:b/>
        </w:rPr>
        <w:t>Structured</w:t>
      </w:r>
      <w:proofErr w:type="gramEnd"/>
      <w:r w:rsidR="00026035">
        <w:t xml:space="preserve"> data files and publishing them as web services creates GIS points in WFS and WMS formats which is the greatest of utility within the system.</w:t>
      </w:r>
    </w:p>
    <w:p w14:paraId="1C4E4CEF" w14:textId="77777777" w:rsidR="00840A2A" w:rsidRDefault="00840A2A" w:rsidP="00840A2A">
      <w:pPr>
        <w:pStyle w:val="ListParagraph"/>
        <w:numPr>
          <w:ilvl w:val="1"/>
          <w:numId w:val="15"/>
        </w:numPr>
      </w:pPr>
      <w:r>
        <w:t xml:space="preserve">Go to the </w:t>
      </w:r>
      <w:r w:rsidRPr="00840A2A">
        <w:rPr>
          <w:b/>
        </w:rPr>
        <w:t>Contribute</w:t>
      </w:r>
      <w:r>
        <w:t xml:space="preserve"> page.</w:t>
      </w:r>
    </w:p>
    <w:p w14:paraId="02EA26BF" w14:textId="07CCC9D2" w:rsidR="00840A2A" w:rsidRDefault="00840A2A" w:rsidP="00461D67">
      <w:pPr>
        <w:pStyle w:val="ListParagraph"/>
        <w:numPr>
          <w:ilvl w:val="1"/>
          <w:numId w:val="15"/>
        </w:numPr>
      </w:pPr>
      <w:r>
        <w:lastRenderedPageBreak/>
        <w:t>Title will be the title of the web service. Find the</w:t>
      </w:r>
      <w:r w:rsidR="00461D67">
        <w:t xml:space="preserve"> required</w:t>
      </w:r>
      <w:r>
        <w:t xml:space="preserve"> names of services at </w:t>
      </w:r>
      <w:hyperlink r:id="rId22" w:history="1">
        <w:r w:rsidR="00461D67" w:rsidRPr="0052539E">
          <w:rPr>
            <w:rStyle w:val="Hyperlink"/>
            <w:rFonts w:asciiTheme="minorHAnsi" w:hAnsiTheme="minorHAnsi"/>
          </w:rPr>
          <w:t>https://github.com/ngds/system-design/wiki</w:t>
        </w:r>
      </w:hyperlink>
      <w:r w:rsidR="00461D67">
        <w:t xml:space="preserve">. </w:t>
      </w:r>
      <w:r>
        <w:t xml:space="preserve"> </w:t>
      </w:r>
      <w:r w:rsidR="00084FB9">
        <w:t>Fill in keywords (Tags) and other metad</w:t>
      </w:r>
      <w:r w:rsidR="00084FB9">
        <w:t>a</w:t>
      </w:r>
      <w:r w:rsidR="00084FB9">
        <w:t xml:space="preserve">ta. </w:t>
      </w:r>
      <w:r>
        <w:t xml:space="preserve">Click </w:t>
      </w:r>
      <w:r w:rsidRPr="00840A2A">
        <w:rPr>
          <w:b/>
        </w:rPr>
        <w:t>Next</w:t>
      </w:r>
      <w:r>
        <w:t>.</w:t>
      </w:r>
    </w:p>
    <w:p w14:paraId="6BDD3085" w14:textId="77777777" w:rsidR="00840A2A" w:rsidRPr="00840A2A" w:rsidRDefault="00840A2A" w:rsidP="00840A2A">
      <w:pPr>
        <w:pStyle w:val="ListParagraph"/>
        <w:numPr>
          <w:ilvl w:val="1"/>
          <w:numId w:val="15"/>
        </w:numPr>
      </w:pPr>
      <w:r>
        <w:t xml:space="preserve">Click </w:t>
      </w:r>
      <w:r w:rsidRPr="00840A2A">
        <w:rPr>
          <w:b/>
        </w:rPr>
        <w:t>Upload a file</w:t>
      </w:r>
      <w:r>
        <w:t xml:space="preserve"> and navigate to the schema-valid CSV file.</w:t>
      </w:r>
    </w:p>
    <w:p w14:paraId="1F9B54EF" w14:textId="77777777" w:rsidR="00840A2A" w:rsidRDefault="00840A2A" w:rsidP="00840A2A">
      <w:pPr>
        <w:pStyle w:val="ListParagraph"/>
        <w:numPr>
          <w:ilvl w:val="1"/>
          <w:numId w:val="15"/>
        </w:numPr>
      </w:pPr>
      <w:r>
        <w:t xml:space="preserve">Choose </w:t>
      </w:r>
      <w:r w:rsidRPr="00840A2A">
        <w:rPr>
          <w:b/>
        </w:rPr>
        <w:t>Structured Resource</w:t>
      </w:r>
      <w:r>
        <w:t xml:space="preserve"> and enter in all the metadata.</w:t>
      </w:r>
    </w:p>
    <w:p w14:paraId="25160D8C" w14:textId="76E69AC7" w:rsidR="00840A2A" w:rsidRDefault="00840A2A" w:rsidP="00840A2A">
      <w:pPr>
        <w:pStyle w:val="ListParagraph"/>
        <w:numPr>
          <w:ilvl w:val="1"/>
          <w:numId w:val="15"/>
        </w:numPr>
      </w:pPr>
      <w:r>
        <w:t>Choose the appropriate content model from the drop-down list.</w:t>
      </w:r>
      <w:r w:rsidR="00A000B7">
        <w:t xml:space="preserve">  Always use the latest version; this will enter automatically or prompt to enter to associated layer name (again, check </w:t>
      </w:r>
      <w:hyperlink r:id="rId23" w:history="1">
        <w:r w:rsidR="00A000B7" w:rsidRPr="0052539E">
          <w:rPr>
            <w:rStyle w:val="Hyperlink"/>
            <w:rFonts w:asciiTheme="minorHAnsi" w:hAnsiTheme="minorHAnsi"/>
          </w:rPr>
          <w:t>http://schemas.usgin.org/models/</w:t>
        </w:r>
      </w:hyperlink>
      <w:r w:rsidR="00A000B7">
        <w:t xml:space="preserve"> if unsure which layer name to select).</w:t>
      </w:r>
      <w:r>
        <w:t xml:space="preserve"> Click </w:t>
      </w:r>
      <w:r w:rsidRPr="00840A2A">
        <w:rPr>
          <w:b/>
        </w:rPr>
        <w:t>Next</w:t>
      </w:r>
      <w:r>
        <w:t>.</w:t>
      </w:r>
    </w:p>
    <w:p w14:paraId="5A127A97" w14:textId="77777777" w:rsidR="00840A2A" w:rsidRDefault="00840A2A" w:rsidP="00840A2A">
      <w:pPr>
        <w:pStyle w:val="ListParagraph"/>
        <w:numPr>
          <w:ilvl w:val="1"/>
          <w:numId w:val="15"/>
        </w:numPr>
      </w:pPr>
      <w:r>
        <w:t xml:space="preserve">Fill out all metadata here, click </w:t>
      </w:r>
      <w:r w:rsidRPr="00840A2A">
        <w:rPr>
          <w:b/>
        </w:rPr>
        <w:t>Finish</w:t>
      </w:r>
      <w:r>
        <w:t>.</w:t>
      </w:r>
    </w:p>
    <w:p w14:paraId="11F5DEAE" w14:textId="77777777" w:rsidR="00840A2A" w:rsidRDefault="00B371B2" w:rsidP="00840A2A">
      <w:pPr>
        <w:pStyle w:val="ListParagraph"/>
        <w:numPr>
          <w:ilvl w:val="1"/>
          <w:numId w:val="15"/>
        </w:numPr>
      </w:pPr>
      <w:r>
        <w:t>The metadata</w:t>
      </w:r>
      <w:r w:rsidR="00F03E2F">
        <w:t xml:space="preserve"> for that dataset</w:t>
      </w:r>
      <w:r>
        <w:t xml:space="preserve"> is now published, but the web service is not yet pu</w:t>
      </w:r>
      <w:r>
        <w:t>b</w:t>
      </w:r>
      <w:r>
        <w:t xml:space="preserve">lished. To publish the web service, click </w:t>
      </w:r>
      <w:r w:rsidRPr="00B371B2">
        <w:rPr>
          <w:b/>
        </w:rPr>
        <w:t>Publish as OGC</w:t>
      </w:r>
      <w:r>
        <w:t>.</w:t>
      </w:r>
    </w:p>
    <w:p w14:paraId="206C7B4D" w14:textId="77777777" w:rsidR="00CF672F" w:rsidRDefault="00CF672F" w:rsidP="00F57D24">
      <w:pPr>
        <w:pStyle w:val="Heading2"/>
        <w:rPr>
          <w:noProof/>
        </w:rPr>
        <w:pPrChange w:id="1260" w:author="Stephen Richard" w:date="2014-03-30T08:57:00Z">
          <w:pPr>
            <w:pStyle w:val="Heading2"/>
            <w:numPr>
              <w:numId w:val="45"/>
            </w:numPr>
            <w:ind w:left="360" w:hanging="360"/>
          </w:pPr>
        </w:pPrChange>
      </w:pPr>
      <w:bookmarkStart w:id="1261" w:name="_Toc383599583"/>
      <w:r>
        <w:rPr>
          <w:noProof/>
        </w:rPr>
        <w:t>How to upload tier 3 metadata</w:t>
      </w:r>
      <w:bookmarkEnd w:id="1261"/>
    </w:p>
    <w:p w14:paraId="7CC2F463" w14:textId="77777777" w:rsidR="00CE5B49" w:rsidRDefault="00692363">
      <w:r>
        <w:t>As a beta-version of the NAIB, this functionality does not yet exist. Please see Section 5.2 instead for how to register resources and create metadata in the system.</w:t>
      </w:r>
    </w:p>
    <w:p w14:paraId="5E267BBD" w14:textId="77777777" w:rsidR="00D566FD" w:rsidRDefault="00D566FD" w:rsidP="00D566FD">
      <w:pPr>
        <w:pStyle w:val="Heading1"/>
      </w:pPr>
      <w:bookmarkStart w:id="1262" w:name="_Toc383599584"/>
      <w:r>
        <w:t>Tips for using an aggregator node installation</w:t>
      </w:r>
      <w:bookmarkEnd w:id="1262"/>
    </w:p>
    <w:p w14:paraId="0565F295" w14:textId="3A48DD78" w:rsidR="00D566FD" w:rsidRDefault="007C56AF" w:rsidP="00D566FD">
      <w:pPr>
        <w:spacing w:line="240" w:lineRule="auto"/>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807A71">
      <w:pPr>
        <w:pStyle w:val="ListParagraph"/>
        <w:numPr>
          <w:ilvl w:val="0"/>
          <w:numId w:val="52"/>
        </w:numPr>
        <w:spacing w:line="240" w:lineRule="auto"/>
        <w:ind w:left="360"/>
        <w:pPrChange w:id="1263" w:author="Stephen Richard" w:date="2014-03-30T09:12:00Z">
          <w:pPr>
            <w:pStyle w:val="ListParagraph"/>
            <w:numPr>
              <w:numId w:val="52"/>
            </w:numPr>
            <w:spacing w:line="240" w:lineRule="auto"/>
            <w:ind w:hanging="360"/>
          </w:pPr>
        </w:pPrChange>
      </w:pPr>
      <w:r>
        <w:t>Version 1 of this installation will</w:t>
      </w:r>
      <w:r w:rsidRPr="0099463B">
        <w:t xml:space="preserve"> support harvesting from</w:t>
      </w:r>
      <w:r>
        <w:t>:</w:t>
      </w:r>
      <w:r w:rsidRPr="0099463B">
        <w:t xml:space="preserve"> </w:t>
      </w:r>
    </w:p>
    <w:p w14:paraId="3712CAB3" w14:textId="4FA94259" w:rsidR="0099463B" w:rsidRDefault="0099463B" w:rsidP="00807A71">
      <w:pPr>
        <w:pStyle w:val="ListParagraph"/>
        <w:numPr>
          <w:ilvl w:val="1"/>
          <w:numId w:val="52"/>
        </w:numPr>
        <w:spacing w:line="240" w:lineRule="auto"/>
        <w:ind w:left="1080"/>
        <w:pPrChange w:id="1264" w:author="Stephen Richard" w:date="2014-03-30T09:12:00Z">
          <w:pPr>
            <w:pStyle w:val="ListParagraph"/>
            <w:numPr>
              <w:ilvl w:val="1"/>
              <w:numId w:val="52"/>
            </w:numPr>
            <w:spacing w:line="240" w:lineRule="auto"/>
            <w:ind w:left="1440" w:hanging="360"/>
          </w:pPr>
        </w:pPrChange>
      </w:pPr>
      <w:r>
        <w:t>a</w:t>
      </w:r>
      <w:r w:rsidR="00FE263A">
        <w:t>n</w:t>
      </w:r>
      <w:r>
        <w:t xml:space="preserve"> </w:t>
      </w:r>
      <w:r w:rsidR="00FE263A">
        <w:t xml:space="preserve">OGC </w:t>
      </w:r>
      <w:r w:rsidR="00030AAC">
        <w:t>CSW endpoint with ISO-standards-</w:t>
      </w:r>
      <w:r>
        <w:t>compliant metadata (</w:t>
      </w:r>
      <w:r w:rsidR="00EC646F">
        <w:fldChar w:fldCharType="begin"/>
      </w:r>
      <w:r w:rsidR="00EC646F">
        <w:instrText xml:space="preserve"> HYPERLINK "http://usgin.org/specifications" </w:instrText>
      </w:r>
      <w:r w:rsidR="00EC646F">
        <w:fldChar w:fldCharType="separate"/>
      </w:r>
      <w:r w:rsidRPr="006E1CC4">
        <w:rPr>
          <w:rStyle w:val="Hyperlink"/>
          <w:rFonts w:asciiTheme="minorHAnsi" w:hAnsiTheme="minorHAnsi"/>
        </w:rPr>
        <w:t>http://usgin.org/specifications</w:t>
      </w:r>
      <w:r w:rsidR="00EC646F">
        <w:rPr>
          <w:rStyle w:val="Hyperlink"/>
          <w:rFonts w:asciiTheme="minorHAnsi" w:hAnsiTheme="minorHAnsi"/>
        </w:rPr>
        <w:fldChar w:fldCharType="end"/>
      </w:r>
      <w:r>
        <w:t xml:space="preserve">; </w:t>
      </w:r>
      <w:r w:rsidR="00EC646F">
        <w:fldChar w:fldCharType="begin"/>
      </w:r>
      <w:r w:rsidR="00EC646F">
        <w:instrText xml:space="preserve"> HYPERLINK "http://www.opengeospatial.org/standards/cat" </w:instrText>
      </w:r>
      <w:r w:rsidR="00EC646F">
        <w:fldChar w:fldCharType="separate"/>
      </w:r>
      <w:r w:rsidR="008D5A9E" w:rsidRPr="009E1CC0">
        <w:rPr>
          <w:rStyle w:val="Hyperlink"/>
          <w:rFonts w:asciiTheme="minorHAnsi" w:hAnsiTheme="minorHAnsi"/>
        </w:rPr>
        <w:t>http://www.opengeospatial.org/standards/cat</w:t>
      </w:r>
      <w:r w:rsidR="00EC646F">
        <w:rPr>
          <w:rStyle w:val="Hyperlink"/>
          <w:rFonts w:asciiTheme="minorHAnsi" w:hAnsiTheme="minorHAnsi"/>
        </w:rPr>
        <w:fldChar w:fldCharType="end"/>
      </w:r>
      <w:r w:rsidR="008D5A9E">
        <w:t xml:space="preserve"> </w:t>
      </w:r>
      <w:r>
        <w:t>)</w:t>
      </w:r>
    </w:p>
    <w:p w14:paraId="66F7038D" w14:textId="77777777" w:rsidR="0099463B" w:rsidRDefault="0099463B" w:rsidP="00807A71">
      <w:pPr>
        <w:pStyle w:val="ListParagraph"/>
        <w:numPr>
          <w:ilvl w:val="1"/>
          <w:numId w:val="52"/>
        </w:numPr>
        <w:spacing w:line="240" w:lineRule="auto"/>
        <w:ind w:left="1080"/>
        <w:pPrChange w:id="1265" w:author="Stephen Richard" w:date="2014-03-30T09:12:00Z">
          <w:pPr>
            <w:pStyle w:val="ListParagraph"/>
            <w:numPr>
              <w:ilvl w:val="1"/>
              <w:numId w:val="52"/>
            </w:numPr>
            <w:spacing w:line="240" w:lineRule="auto"/>
            <w:ind w:left="1440" w:hanging="360"/>
          </w:pPr>
        </w:pPrChange>
      </w:pPr>
      <w:r>
        <w:t>publisher nodes</w:t>
      </w:r>
      <w:r w:rsidRPr="0099463B">
        <w:t xml:space="preserve"> using the CKAN Harvester</w:t>
      </w:r>
      <w:r>
        <w:t xml:space="preserve"> (</w:t>
      </w:r>
      <w:proofErr w:type="spellStart"/>
      <w:r>
        <w:t>ckan_harvester</w:t>
      </w:r>
      <w:proofErr w:type="spellEnd"/>
      <w:r>
        <w:t xml:space="preserve"> plugin, which is CKAN’s API for harvesting between CKAN instances)</w:t>
      </w:r>
    </w:p>
    <w:p w14:paraId="2D501FDA" w14:textId="77777777" w:rsidR="00E56F4C" w:rsidRPr="0099463B" w:rsidRDefault="00E56F4C" w:rsidP="00807A71">
      <w:pPr>
        <w:pStyle w:val="ListParagraph"/>
        <w:numPr>
          <w:ilvl w:val="0"/>
          <w:numId w:val="52"/>
        </w:numPr>
        <w:spacing w:line="240" w:lineRule="auto"/>
        <w:ind w:left="360"/>
        <w:pPrChange w:id="1266" w:author="Stephen Richard" w:date="2014-03-30T09:12:00Z">
          <w:pPr>
            <w:pStyle w:val="ListParagraph"/>
            <w:numPr>
              <w:numId w:val="52"/>
            </w:numPr>
            <w:spacing w:line="240" w:lineRule="auto"/>
            <w:ind w:hanging="360"/>
          </w:pPr>
        </w:pPrChange>
      </w:pPr>
      <w:r w:rsidRPr="0099463B">
        <w:t>Harves</w:t>
      </w:r>
      <w:r>
        <w:t xml:space="preserve">t using the </w:t>
      </w:r>
      <w:r w:rsidRPr="0099463B">
        <w:rPr>
          <w:i/>
        </w:rPr>
        <w:t>NGDS CSW Harvester</w:t>
      </w:r>
    </w:p>
    <w:p w14:paraId="75E2A9AF" w14:textId="0A5F68EF" w:rsidR="00E56F4C" w:rsidDel="00807A71" w:rsidRDefault="00E56F4C" w:rsidP="00807A71">
      <w:pPr>
        <w:pStyle w:val="ListParagraph"/>
        <w:numPr>
          <w:ilvl w:val="0"/>
          <w:numId w:val="52"/>
        </w:numPr>
        <w:spacing w:line="240" w:lineRule="auto"/>
        <w:ind w:left="360"/>
        <w:rPr>
          <w:del w:id="1267" w:author="Stephen Richard" w:date="2014-03-30T09:12:00Z"/>
        </w:rPr>
        <w:pPrChange w:id="1268" w:author="Stephen Richard" w:date="2014-03-30T09:12:00Z">
          <w:pPr>
            <w:pStyle w:val="ListParagraph"/>
            <w:numPr>
              <w:numId w:val="52"/>
            </w:numPr>
            <w:spacing w:line="240" w:lineRule="auto"/>
            <w:ind w:hanging="360"/>
          </w:pPr>
        </w:pPrChange>
      </w:pPr>
      <w:r>
        <w:t>To harvest a CSW, use</w:t>
      </w:r>
      <w:r w:rsidRPr="0099463B">
        <w:t xml:space="preserve"> </w:t>
      </w:r>
      <w:r>
        <w:t>only the string</w:t>
      </w:r>
      <w:r w:rsidRPr="0099463B">
        <w:t xml:space="preserve"> be</w:t>
      </w:r>
      <w:r>
        <w:t>fore the '?' in the URL, for example:</w:t>
      </w:r>
      <w:ins w:id="1269" w:author="Stephen Richard" w:date="2014-03-30T09:13:00Z">
        <w:r w:rsidR="00807A71">
          <w:t xml:space="preserve"> </w:t>
        </w:r>
      </w:ins>
      <w:del w:id="1270" w:author="Stephen Richard" w:date="2014-03-30T09:12:00Z">
        <w:r w:rsidRPr="0099463B" w:rsidDel="00807A71">
          <w:delText xml:space="preserve"> </w:delText>
        </w:r>
      </w:del>
    </w:p>
    <w:p w14:paraId="1394A752" w14:textId="71AC2D7F" w:rsidR="00E56F4C" w:rsidRDefault="00807A71" w:rsidP="00807A71">
      <w:pPr>
        <w:pStyle w:val="ListParagraph"/>
        <w:numPr>
          <w:ilvl w:val="0"/>
          <w:numId w:val="61"/>
        </w:numPr>
        <w:spacing w:line="240" w:lineRule="auto"/>
        <w:pPrChange w:id="1271" w:author="Stephen Richard" w:date="2014-03-30T09:13:00Z">
          <w:pPr>
            <w:spacing w:line="240" w:lineRule="auto"/>
            <w:ind w:left="720" w:firstLine="720"/>
          </w:pPr>
        </w:pPrChange>
      </w:pPr>
      <w:ins w:id="1272" w:author="Stephen Richard" w:date="2014-03-30T09:13:00Z">
        <w:r>
          <w:br/>
        </w:r>
      </w:ins>
      <w:r w:rsidR="00EC646F">
        <w:fldChar w:fldCharType="begin"/>
      </w:r>
      <w:r w:rsidR="00EC646F">
        <w:instrText xml:space="preserve"> HYPERLINK "http://catalog.usgin.org/geothermal/csw" </w:instrText>
      </w:r>
      <w:r w:rsidR="00EC646F">
        <w:fldChar w:fldCharType="separate"/>
      </w:r>
      <w:r w:rsidR="00E56F4C" w:rsidRPr="00807A71">
        <w:rPr>
          <w:rStyle w:val="Hyperlink"/>
          <w:rFonts w:asciiTheme="minorHAnsi" w:hAnsiTheme="minorHAnsi"/>
          <w:rPrChange w:id="1273" w:author="Stephen Richard" w:date="2014-03-30T09:13:00Z">
            <w:rPr>
              <w:rStyle w:val="Hyperlink"/>
              <w:rFonts w:asciiTheme="minorHAnsi" w:hAnsiTheme="minorHAnsi"/>
            </w:rPr>
          </w:rPrChange>
        </w:rPr>
        <w:t>http://catalog.usgin.org/geothermal/csw</w:t>
      </w:r>
      <w:r w:rsidR="00EC646F" w:rsidRPr="00807A71">
        <w:rPr>
          <w:rStyle w:val="Hyperlink"/>
          <w:rFonts w:asciiTheme="minorHAnsi" w:hAnsiTheme="minorHAnsi"/>
          <w:rPrChange w:id="1274" w:author="Stephen Richard" w:date="2014-03-30T09:13:00Z">
            <w:rPr>
              <w:rStyle w:val="Hyperlink"/>
              <w:rFonts w:asciiTheme="minorHAnsi" w:hAnsiTheme="minorHAnsi"/>
            </w:rPr>
          </w:rPrChange>
        </w:rPr>
        <w:fldChar w:fldCharType="end"/>
      </w:r>
    </w:p>
    <w:p w14:paraId="48E3BB4C" w14:textId="77777777" w:rsidR="00E56F4C" w:rsidRPr="00D566FD" w:rsidRDefault="00632EA1" w:rsidP="00807A71">
      <w:pPr>
        <w:pStyle w:val="ListParagraph"/>
        <w:numPr>
          <w:ilvl w:val="0"/>
          <w:numId w:val="52"/>
        </w:numPr>
        <w:spacing w:line="240" w:lineRule="auto"/>
        <w:ind w:left="360"/>
        <w:pPrChange w:id="1275" w:author="Stephen Richard" w:date="2014-03-30T09:12:00Z">
          <w:pPr>
            <w:pStyle w:val="ListParagraph"/>
            <w:numPr>
              <w:numId w:val="52"/>
            </w:numPr>
            <w:spacing w:line="240" w:lineRule="auto"/>
            <w:ind w:hanging="360"/>
          </w:pPr>
        </w:pPrChange>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aggreg</w:t>
      </w:r>
      <w:r w:rsidR="00AE2310">
        <w:t>a</w:t>
      </w:r>
      <w:r w:rsidR="00AE2310">
        <w:t>tor node</w:t>
      </w:r>
    </w:p>
    <w:p w14:paraId="63952986" w14:textId="77777777" w:rsidR="00003EA5" w:rsidRPr="00807A71" w:rsidRDefault="00972A32" w:rsidP="00807A71">
      <w:pPr>
        <w:pStyle w:val="Heading1-Appendix"/>
        <w:rPr>
          <w:rPrChange w:id="1276" w:author="Stephen Richard" w:date="2014-03-30T09:10:00Z">
            <w:rPr>
              <w:rFonts w:asciiTheme="minorHAnsi" w:hAnsiTheme="minorHAnsi"/>
            </w:rPr>
          </w:rPrChange>
        </w:rPr>
        <w:pPrChange w:id="1277" w:author="Stephen Richard" w:date="2014-03-30T09:10:00Z">
          <w:pPr>
            <w:pStyle w:val="Heading1-Appendix"/>
            <w:spacing w:after="100" w:line="240" w:lineRule="auto"/>
            <w:outlineLvl w:val="0"/>
          </w:pPr>
        </w:pPrChange>
      </w:pPr>
      <w:bookmarkStart w:id="1278" w:name="_Toc379537707"/>
      <w:bookmarkStart w:id="1279" w:name="_Toc379537708"/>
      <w:bookmarkStart w:id="1280" w:name="_Toc379537709"/>
      <w:bookmarkStart w:id="1281" w:name="_Toc379537710"/>
      <w:bookmarkStart w:id="1282" w:name="_Toc379537711"/>
      <w:bookmarkStart w:id="1283" w:name="_Toc379537712"/>
      <w:bookmarkStart w:id="1284" w:name="_Toc379537713"/>
      <w:bookmarkStart w:id="1285" w:name="_Toc379537714"/>
      <w:bookmarkStart w:id="1286" w:name="_Toc379537715"/>
      <w:bookmarkStart w:id="1287" w:name="_Toc383599585"/>
      <w:bookmarkEnd w:id="1278"/>
      <w:bookmarkEnd w:id="1279"/>
      <w:bookmarkEnd w:id="1280"/>
      <w:bookmarkEnd w:id="1281"/>
      <w:bookmarkEnd w:id="1282"/>
      <w:bookmarkEnd w:id="1283"/>
      <w:bookmarkEnd w:id="1284"/>
      <w:bookmarkEnd w:id="1285"/>
      <w:bookmarkEnd w:id="1286"/>
      <w:r w:rsidRPr="00807A71">
        <w:rPr>
          <w:rPrChange w:id="1288" w:author="Stephen Richard" w:date="2014-03-30T09:10:00Z">
            <w:rPr>
              <w:rFonts w:asciiTheme="minorHAnsi" w:hAnsiTheme="minorHAnsi"/>
            </w:rPr>
          </w:rPrChange>
        </w:rPr>
        <w:lastRenderedPageBreak/>
        <w:t xml:space="preserve">Installing </w:t>
      </w:r>
      <w:r w:rsidR="00211F54" w:rsidRPr="00807A71">
        <w:rPr>
          <w:rPrChange w:id="1289" w:author="Stephen Richard" w:date="2014-03-30T09:10:00Z">
            <w:rPr>
              <w:rFonts w:asciiTheme="minorHAnsi" w:hAnsiTheme="minorHAnsi"/>
            </w:rPr>
          </w:rPrChange>
        </w:rPr>
        <w:t>a Virtual Machine</w:t>
      </w:r>
      <w:bookmarkEnd w:id="1287"/>
    </w:p>
    <w:p w14:paraId="6C66EE7E" w14:textId="77777777"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and</w:t>
      </w:r>
      <w:r w:rsidRPr="005E68DF">
        <w:t xml:space="preserve"> will be installing the Ubuntu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14:paraId="43D8386E" w14:textId="77777777"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14:paraId="58F9BA16" w14:textId="77777777"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14:paraId="7F64CDEE" w14:textId="77777777" w:rsidR="00972A32" w:rsidRPr="005E68DF" w:rsidRDefault="00972A32" w:rsidP="00972A32">
      <w:r w:rsidRPr="005E68DF">
        <w:t xml:space="preserve">Currently, two free virtual environment managers are available: VMware Player, and Oracle </w:t>
      </w:r>
      <w:proofErr w:type="spellStart"/>
      <w:r w:rsidRPr="005E68DF">
        <w:t>VirtualBox</w:t>
      </w:r>
      <w:proofErr w:type="spellEnd"/>
      <w:r w:rsidRPr="005E68DF">
        <w:t>. They can be downloaded on the links below:</w:t>
      </w:r>
    </w:p>
    <w:p w14:paraId="593D31E6" w14:textId="3BE9B4E4" w:rsidR="00972A32" w:rsidRPr="005E68DF" w:rsidRDefault="00972A32" w:rsidP="00B93AD1">
      <w:pPr>
        <w:pStyle w:val="ListParagraph"/>
        <w:numPr>
          <w:ilvl w:val="0"/>
          <w:numId w:val="18"/>
        </w:numPr>
        <w:spacing w:after="120" w:line="240" w:lineRule="auto"/>
      </w:pPr>
      <w:r w:rsidRPr="005E68DF">
        <w:t xml:space="preserve">VMWare Player: </w:t>
      </w:r>
      <w:hyperlink r:id="rId24" w:history="1">
        <w:r w:rsidRPr="00FB6A10">
          <w:rPr>
            <w:rStyle w:val="Hyperlink"/>
            <w:rFonts w:asciiTheme="minorHAnsi" w:hAnsiTheme="minorHAnsi"/>
          </w:rPr>
          <w:t>http://www.vmware.com/products/player/</w:t>
        </w:r>
      </w:hyperlink>
    </w:p>
    <w:p w14:paraId="1BB029EF" w14:textId="55D3DD9D" w:rsidR="00972A32" w:rsidRPr="005E68DF" w:rsidRDefault="00972A32" w:rsidP="00B93AD1">
      <w:pPr>
        <w:pStyle w:val="ListParagraph"/>
        <w:numPr>
          <w:ilvl w:val="0"/>
          <w:numId w:val="18"/>
        </w:numPr>
        <w:spacing w:after="120" w:line="240" w:lineRule="auto"/>
      </w:pPr>
      <w:r w:rsidRPr="005E68DF">
        <w:t xml:space="preserve">Oracle VM </w:t>
      </w:r>
      <w:proofErr w:type="spellStart"/>
      <w:r w:rsidRPr="005E68DF">
        <w:t>VirtualBox</w:t>
      </w:r>
      <w:proofErr w:type="spellEnd"/>
      <w:r w:rsidRPr="005E68DF">
        <w:t xml:space="preserve">: </w:t>
      </w:r>
      <w:hyperlink r:id="rId25" w:history="1">
        <w:r w:rsidRPr="00FB6A10">
          <w:rPr>
            <w:rStyle w:val="Hyperlink"/>
            <w:rFonts w:asciiTheme="minorHAnsi" w:hAnsiTheme="minorHAnsi"/>
          </w:rPr>
          <w:t>https://www.virtualbox.org/wiki/Downloads</w:t>
        </w:r>
      </w:hyperlink>
      <w:r w:rsidRPr="005E68DF">
        <w:t xml:space="preserve"> </w:t>
      </w:r>
    </w:p>
    <w:p w14:paraId="50458672" w14:textId="77777777" w:rsidR="00972A32" w:rsidRPr="005E68DF" w:rsidRDefault="00972A32" w:rsidP="00972A32">
      <w:r w:rsidRPr="005E68DF">
        <w:t xml:space="preserve">This tutorial was developed using </w:t>
      </w:r>
      <w:proofErr w:type="spellStart"/>
      <w:r w:rsidRPr="005E68DF">
        <w:t>VirtualBox</w:t>
      </w:r>
      <w:proofErr w:type="spellEnd"/>
      <w:r w:rsidRPr="005E68DF">
        <w:t xml:space="preserve"> version 4.2.10 for Windows. Here, we install Linux Ubuntu 12.04 LTS from Canonical.</w:t>
      </w:r>
    </w:p>
    <w:p w14:paraId="1643AE57" w14:textId="77777777" w:rsidR="00972A32" w:rsidRPr="002A787A" w:rsidRDefault="00972A32" w:rsidP="00F57D24">
      <w:pPr>
        <w:pStyle w:val="Heading2"/>
        <w:rPr>
          <w:noProof/>
        </w:rPr>
        <w:pPrChange w:id="1290" w:author="Stephen Richard" w:date="2014-03-30T08:57:00Z">
          <w:pPr>
            <w:pStyle w:val="Heading2"/>
            <w:numPr>
              <w:numId w:val="39"/>
            </w:numPr>
            <w:ind w:left="0" w:firstLine="0"/>
          </w:pPr>
        </w:pPrChange>
      </w:pPr>
      <w:bookmarkStart w:id="1291" w:name="_Toc379537663"/>
      <w:bookmarkStart w:id="1292" w:name="_Toc379537664"/>
      <w:bookmarkStart w:id="1293" w:name="_Toc379537665"/>
      <w:bookmarkStart w:id="1294" w:name="_Toc379537666"/>
      <w:bookmarkStart w:id="1295" w:name="_Toc379537667"/>
      <w:bookmarkStart w:id="1296" w:name="_Creating_an_Ubuntu"/>
      <w:bookmarkStart w:id="1297" w:name="_Toc383599586"/>
      <w:bookmarkEnd w:id="1291"/>
      <w:bookmarkEnd w:id="1292"/>
      <w:bookmarkEnd w:id="1293"/>
      <w:bookmarkEnd w:id="1294"/>
      <w:bookmarkEnd w:id="1295"/>
      <w:bookmarkEnd w:id="1296"/>
      <w:r w:rsidRPr="002A787A">
        <w:rPr>
          <w:noProof/>
        </w:rPr>
        <w:t>Creating an Ubuntu Linux Virtual Machine using VirtualBox</w:t>
      </w:r>
      <w:bookmarkEnd w:id="1297"/>
    </w:p>
    <w:p w14:paraId="3D83FACD" w14:textId="77777777" w:rsidR="00972A32" w:rsidRPr="005E68DF" w:rsidRDefault="00972A32" w:rsidP="00972A32">
      <w:r w:rsidRPr="005E68DF">
        <w:t xml:space="preserve">The steps in </w:t>
      </w:r>
      <w:r w:rsidR="00772D54">
        <w:t>Appendix A</w:t>
      </w:r>
      <w:r w:rsidRPr="005E68DF">
        <w:t xml:space="preserve"> of this document describe the installation of Ubuntu Linux (or </w:t>
      </w:r>
      <w:proofErr w:type="spellStart"/>
      <w:r w:rsidRPr="005E68DF">
        <w:t>Xubuntu</w:t>
      </w:r>
      <w:proofErr w:type="spellEnd"/>
      <w:r w:rsidRPr="005E68DF">
        <w:t xml:space="preserve">) on a virtual machine supported by version 4.2.10 of Oracle VM </w:t>
      </w:r>
      <w:proofErr w:type="spellStart"/>
      <w:r w:rsidRPr="005E68DF">
        <w:t>VirtualBox</w:t>
      </w:r>
      <w:proofErr w:type="spellEnd"/>
      <w:r w:rsidRPr="005E68DF">
        <w:t xml:space="preserve">. Newer versions of </w:t>
      </w:r>
      <w:proofErr w:type="spellStart"/>
      <w:r w:rsidRPr="005E68DF">
        <w:t>VirtualBox</w:t>
      </w:r>
      <w:proofErr w:type="spellEnd"/>
      <w:r w:rsidRPr="005E68DF">
        <w:t xml:space="preserve"> can be utilized.</w:t>
      </w:r>
    </w:p>
    <w:p w14:paraId="0B3950FC" w14:textId="77777777" w:rsidR="00972A32" w:rsidRPr="00F57D24" w:rsidRDefault="00972A32" w:rsidP="00F57D24">
      <w:pPr>
        <w:pStyle w:val="Heading3"/>
        <w:rPr>
          <w:rPrChange w:id="1298" w:author="Stephen Richard" w:date="2014-03-30T09:05:00Z">
            <w:rPr>
              <w:rFonts w:asciiTheme="minorHAnsi" w:hAnsiTheme="minorHAnsi"/>
              <w:noProof/>
            </w:rPr>
          </w:rPrChange>
        </w:rPr>
        <w:pPrChange w:id="1299" w:author="Stephen Richard" w:date="2014-03-30T09:05:00Z">
          <w:pPr>
            <w:pStyle w:val="Heading3"/>
            <w:numPr>
              <w:numId w:val="40"/>
            </w:numPr>
            <w:ind w:left="0" w:firstLine="0"/>
          </w:pPr>
        </w:pPrChange>
      </w:pPr>
      <w:bookmarkStart w:id="1300" w:name="_Toc379537669"/>
      <w:bookmarkStart w:id="1301" w:name="_Toc377463024"/>
      <w:bookmarkStart w:id="1302" w:name="_Toc383599587"/>
      <w:bookmarkEnd w:id="1300"/>
      <w:r w:rsidRPr="00F57D24">
        <w:rPr>
          <w:rPrChange w:id="1303" w:author="Stephen Richard" w:date="2014-03-30T09:05:00Z">
            <w:rPr>
              <w:rFonts w:asciiTheme="minorHAnsi" w:hAnsiTheme="minorHAnsi"/>
              <w:noProof/>
            </w:rPr>
          </w:rPrChange>
        </w:rPr>
        <w:t xml:space="preserve">Download and install Oracle VM </w:t>
      </w:r>
      <w:proofErr w:type="spellStart"/>
      <w:r w:rsidRPr="00F57D24">
        <w:rPr>
          <w:rPrChange w:id="1304" w:author="Stephen Richard" w:date="2014-03-30T09:05:00Z">
            <w:rPr>
              <w:rFonts w:asciiTheme="minorHAnsi" w:hAnsiTheme="minorHAnsi"/>
              <w:noProof/>
            </w:rPr>
          </w:rPrChange>
        </w:rPr>
        <w:t>VirtualBox</w:t>
      </w:r>
      <w:proofErr w:type="spellEnd"/>
      <w:r w:rsidRPr="00F57D24">
        <w:rPr>
          <w:rPrChange w:id="1305" w:author="Stephen Richard" w:date="2014-03-30T09:05:00Z">
            <w:rPr>
              <w:rFonts w:asciiTheme="minorHAnsi" w:hAnsiTheme="minorHAnsi"/>
              <w:noProof/>
            </w:rPr>
          </w:rPrChange>
        </w:rPr>
        <w:t xml:space="preserve"> Manager</w:t>
      </w:r>
      <w:bookmarkEnd w:id="1301"/>
      <w:bookmarkEnd w:id="1302"/>
    </w:p>
    <w:p w14:paraId="30E4841A" w14:textId="77777777" w:rsidR="00972A32" w:rsidRPr="005E68DF" w:rsidRDefault="00972A32" w:rsidP="00972A32">
      <w:r w:rsidRPr="005E68DF">
        <w:t xml:space="preserve">Download and install version 4.2.10 of Oracle VM </w:t>
      </w:r>
      <w:proofErr w:type="spellStart"/>
      <w:r w:rsidRPr="005E68DF">
        <w:t>VirtualBox</w:t>
      </w:r>
      <w:proofErr w:type="spellEnd"/>
      <w:r w:rsidRPr="005E68DF">
        <w:t xml:space="preserve"> on a Windows computer of your choice. Doing so allows your Windows computer to support one or more virtual machines.</w:t>
      </w:r>
    </w:p>
    <w:p w14:paraId="49ACA7E5" w14:textId="10638AE3" w:rsidR="00972A32" w:rsidRPr="005E68DF" w:rsidRDefault="00972A32" w:rsidP="00972A32">
      <w:r w:rsidRPr="005E68DF">
        <w:t xml:space="preserve">Download the software from: </w:t>
      </w:r>
      <w:hyperlink r:id="rId26" w:history="1">
        <w:r w:rsidRPr="00FB6A10">
          <w:rPr>
            <w:rStyle w:val="Hyperlink"/>
            <w:rFonts w:asciiTheme="minorHAnsi" w:hAnsiTheme="minorHAnsi"/>
          </w:rPr>
          <w:t>https://www.virtualbox.org/wiki/Downloads</w:t>
        </w:r>
      </w:hyperlink>
    </w:p>
    <w:p w14:paraId="7FB1DCD8" w14:textId="77777777" w:rsidR="00946BC2" w:rsidRPr="005E68DF" w:rsidRDefault="00972A32" w:rsidP="00972A32">
      <w:r w:rsidRPr="005E68DF">
        <w:t xml:space="preserve">Run the installer and follow the on-screen instructions to install </w:t>
      </w:r>
      <w:proofErr w:type="spellStart"/>
      <w:r w:rsidRPr="005E68DF">
        <w:t>VirtualBox</w:t>
      </w:r>
      <w:proofErr w:type="spellEnd"/>
      <w:r w:rsidRPr="005E68DF">
        <w:t>.</w:t>
      </w:r>
    </w:p>
    <w:p w14:paraId="657256CF" w14:textId="77777777"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1306" w:name="_Toc379537671"/>
      <w:bookmarkStart w:id="1307" w:name="_Toc379537672"/>
      <w:bookmarkStart w:id="1308" w:name="_Toc380696959"/>
      <w:bookmarkStart w:id="1309" w:name="_Toc380734662"/>
      <w:bookmarkStart w:id="1310" w:name="_Toc380756541"/>
      <w:bookmarkStart w:id="1311" w:name="_Toc382489379"/>
      <w:bookmarkStart w:id="1312" w:name="_Toc382491104"/>
      <w:bookmarkStart w:id="1313" w:name="_Toc382492877"/>
      <w:bookmarkStart w:id="1314" w:name="_Toc382923295"/>
      <w:bookmarkStart w:id="1315" w:name="_Toc382923408"/>
      <w:bookmarkStart w:id="1316" w:name="_Toc382935019"/>
      <w:bookmarkStart w:id="1317" w:name="_Toc383599588"/>
      <w:bookmarkStart w:id="1318" w:name="_Toc377463025"/>
      <w:bookmarkEnd w:id="1306"/>
      <w:bookmarkEnd w:id="1307"/>
      <w:bookmarkEnd w:id="1308"/>
      <w:bookmarkEnd w:id="1309"/>
      <w:bookmarkEnd w:id="1310"/>
      <w:bookmarkEnd w:id="1311"/>
      <w:bookmarkEnd w:id="1312"/>
      <w:bookmarkEnd w:id="1313"/>
      <w:bookmarkEnd w:id="1314"/>
      <w:bookmarkEnd w:id="1315"/>
      <w:bookmarkEnd w:id="1316"/>
      <w:bookmarkEnd w:id="1317"/>
    </w:p>
    <w:p w14:paraId="6E792547" w14:textId="77777777"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1319" w:name="_Toc380696960"/>
      <w:bookmarkStart w:id="1320" w:name="_Toc380734663"/>
      <w:bookmarkStart w:id="1321" w:name="_Toc380756542"/>
      <w:bookmarkStart w:id="1322" w:name="_Toc382489380"/>
      <w:bookmarkStart w:id="1323" w:name="_Toc382491105"/>
      <w:bookmarkStart w:id="1324" w:name="_Toc382492878"/>
      <w:bookmarkStart w:id="1325" w:name="_Toc382923296"/>
      <w:bookmarkStart w:id="1326" w:name="_Toc382923409"/>
      <w:bookmarkStart w:id="1327" w:name="_Toc382935020"/>
      <w:bookmarkStart w:id="1328" w:name="_Toc383599589"/>
      <w:bookmarkEnd w:id="1319"/>
      <w:bookmarkEnd w:id="1320"/>
      <w:bookmarkEnd w:id="1321"/>
      <w:bookmarkEnd w:id="1322"/>
      <w:bookmarkEnd w:id="1323"/>
      <w:bookmarkEnd w:id="1324"/>
      <w:bookmarkEnd w:id="1325"/>
      <w:bookmarkEnd w:id="1326"/>
      <w:bookmarkEnd w:id="1327"/>
      <w:bookmarkEnd w:id="1328"/>
    </w:p>
    <w:p w14:paraId="38980C14" w14:textId="77777777" w:rsidR="00972A32" w:rsidRPr="00F57D24" w:rsidRDefault="00972A32" w:rsidP="000D2F9F">
      <w:pPr>
        <w:pStyle w:val="Heading3"/>
        <w:numPr>
          <w:ilvl w:val="2"/>
          <w:numId w:val="40"/>
        </w:numPr>
        <w:rPr>
          <w:rPrChange w:id="1329" w:author="Stephen Richard" w:date="2014-03-30T09:05:00Z">
            <w:rPr>
              <w:rFonts w:asciiTheme="minorHAnsi" w:hAnsiTheme="minorHAnsi"/>
              <w:noProof/>
            </w:rPr>
          </w:rPrChange>
        </w:rPr>
      </w:pPr>
      <w:bookmarkStart w:id="1330" w:name="_Toc383599590"/>
      <w:r w:rsidRPr="00CF1B6B">
        <w:rPr>
          <w:noProof/>
        </w:rPr>
        <w:t>Create an Ubuntu Linux Virtual Machine</w:t>
      </w:r>
      <w:bookmarkEnd w:id="1318"/>
      <w:bookmarkEnd w:id="1330"/>
    </w:p>
    <w:p w14:paraId="3C143BB3" w14:textId="77777777" w:rsidR="00972A32" w:rsidRPr="00415183" w:rsidRDefault="00972A32" w:rsidP="00972A32">
      <w:pPr>
        <w:rPr>
          <w:rFonts w:eastAsia="Times New Roman" w:cs="Times New Roman"/>
        </w:rPr>
      </w:pPr>
      <w:r w:rsidRPr="00415183">
        <w:rPr>
          <w:rFonts w:eastAsia="Times New Roman" w:cs="Times New Roman"/>
        </w:rPr>
        <w:t xml:space="preserve">Run the </w:t>
      </w:r>
      <w:proofErr w:type="spellStart"/>
      <w:r w:rsidRPr="00415183">
        <w:rPr>
          <w:rFonts w:eastAsia="Times New Roman" w:cs="Times New Roman"/>
        </w:rPr>
        <w:t>Virt</w:t>
      </w:r>
      <w:r w:rsidR="00772D54">
        <w:rPr>
          <w:rFonts w:eastAsia="Times New Roman" w:cs="Times New Roman"/>
        </w:rPr>
        <w:t>ualBox</w:t>
      </w:r>
      <w:proofErr w:type="spellEnd"/>
      <w:r w:rsidR="00772D54">
        <w:rPr>
          <w:rFonts w:eastAsia="Times New Roman" w:cs="Times New Roman"/>
        </w:rPr>
        <w:t xml:space="preserve"> application installed previously </w:t>
      </w:r>
      <w:r w:rsidRPr="00415183">
        <w:rPr>
          <w:rFonts w:eastAsia="Times New Roman" w:cs="Times New Roman"/>
        </w:rPr>
        <w:t>and use it to create a virtual machine:</w:t>
      </w:r>
    </w:p>
    <w:p w14:paraId="6F431319" w14:textId="77777777" w:rsidR="00972A32" w:rsidRPr="00415183" w:rsidRDefault="00972A32" w:rsidP="0031217E">
      <w:pPr>
        <w:pPrChange w:id="1331" w:author="Stephen Richard" w:date="2014-03-30T09:19:00Z">
          <w:pPr>
            <w:numPr>
              <w:numId w:val="19"/>
            </w:numPr>
            <w:spacing w:after="120" w:line="240" w:lineRule="auto"/>
            <w:ind w:left="720" w:hanging="360"/>
            <w:contextualSpacing/>
          </w:pPr>
        </w:pPrChange>
      </w:pPr>
      <w:r w:rsidRPr="00415183">
        <w:lastRenderedPageBreak/>
        <w:t xml:space="preserve">Run the </w:t>
      </w:r>
      <w:proofErr w:type="spellStart"/>
      <w:r w:rsidRPr="00415183">
        <w:t>VirtualBox</w:t>
      </w:r>
      <w:proofErr w:type="spellEnd"/>
      <w:r w:rsidRPr="00415183">
        <w:t xml:space="preserve"> application</w:t>
      </w:r>
    </w:p>
    <w:p w14:paraId="7B409473" w14:textId="77777777" w:rsidR="00972A32" w:rsidRPr="00415183" w:rsidRDefault="00972A32" w:rsidP="0031217E">
      <w:pPr>
        <w:pPrChange w:id="1332" w:author="Stephen Richard" w:date="2014-03-30T09:19:00Z">
          <w:pPr>
            <w:numPr>
              <w:numId w:val="19"/>
            </w:numPr>
            <w:spacing w:after="120" w:line="240" w:lineRule="auto"/>
            <w:ind w:left="720" w:hanging="360"/>
            <w:contextualSpacing/>
          </w:pPr>
        </w:pPrChange>
      </w:pPr>
      <w:r w:rsidRPr="00415183">
        <w:t>Create a new virtual machine</w:t>
      </w:r>
    </w:p>
    <w:p w14:paraId="778BEF0B" w14:textId="77777777" w:rsidR="00972A32" w:rsidRPr="00415183" w:rsidRDefault="00625ABB" w:rsidP="0031217E">
      <w:pPr>
        <w:pPrChange w:id="1333" w:author="Stephen Richard" w:date="2014-03-30T09:19:00Z">
          <w:pPr>
            <w:numPr>
              <w:numId w:val="19"/>
            </w:numPr>
            <w:spacing w:after="120" w:line="240" w:lineRule="auto"/>
            <w:ind w:left="720" w:hanging="360"/>
            <w:contextualSpacing/>
          </w:pPr>
        </w:pPrChange>
      </w:pPr>
      <w:r>
        <w:t>Specify the following (Figure 2</w:t>
      </w:r>
      <w:r w:rsidR="00972A32" w:rsidRPr="00415183">
        <w:t>):</w:t>
      </w:r>
    </w:p>
    <w:p w14:paraId="4E5E6F28" w14:textId="77777777" w:rsidR="00972A32" w:rsidRPr="00415183" w:rsidRDefault="00972A32" w:rsidP="0031217E">
      <w:pPr>
        <w:pPrChange w:id="1334" w:author="Stephen Richard" w:date="2014-03-30T09:19:00Z">
          <w:pPr>
            <w:numPr>
              <w:ilvl w:val="1"/>
              <w:numId w:val="19"/>
            </w:numPr>
            <w:spacing w:after="120" w:line="240" w:lineRule="auto"/>
            <w:ind w:left="1440" w:hanging="360"/>
            <w:contextualSpacing/>
          </w:pPr>
        </w:pPrChange>
      </w:pPr>
      <w:r w:rsidRPr="00415183">
        <w:rPr>
          <w:b/>
        </w:rPr>
        <w:t>Name</w:t>
      </w:r>
      <w:r w:rsidRPr="00415183">
        <w:t>: NGDS</w:t>
      </w:r>
    </w:p>
    <w:p w14:paraId="17DB3C9B" w14:textId="77777777" w:rsidR="00972A32" w:rsidRPr="00415183" w:rsidRDefault="00972A32" w:rsidP="0031217E">
      <w:pPr>
        <w:pPrChange w:id="1335" w:author="Stephen Richard" w:date="2014-03-30T09:19:00Z">
          <w:pPr>
            <w:numPr>
              <w:ilvl w:val="1"/>
              <w:numId w:val="19"/>
            </w:numPr>
            <w:spacing w:after="120" w:line="240" w:lineRule="auto"/>
            <w:ind w:left="1440" w:hanging="360"/>
            <w:contextualSpacing/>
          </w:pPr>
        </w:pPrChange>
      </w:pPr>
      <w:r w:rsidRPr="00415183">
        <w:rPr>
          <w:b/>
        </w:rPr>
        <w:t>Type</w:t>
      </w:r>
      <w:r w:rsidRPr="00415183">
        <w:t>: Linux</w:t>
      </w:r>
    </w:p>
    <w:p w14:paraId="50B0CF70" w14:textId="77777777" w:rsidR="00972A32" w:rsidRPr="00415183" w:rsidRDefault="00972A32" w:rsidP="0031217E">
      <w:pPr>
        <w:pPrChange w:id="1336" w:author="Stephen Richard" w:date="2014-03-30T09:19:00Z">
          <w:pPr>
            <w:numPr>
              <w:ilvl w:val="1"/>
              <w:numId w:val="19"/>
            </w:numPr>
            <w:spacing w:after="120" w:line="240" w:lineRule="auto"/>
            <w:ind w:left="1440" w:hanging="360"/>
            <w:contextualSpacing/>
          </w:pPr>
        </w:pPrChange>
      </w:pPr>
      <w:r w:rsidRPr="00415183">
        <w:rPr>
          <w:b/>
        </w:rPr>
        <w:t>Version</w:t>
      </w:r>
      <w:r w:rsidRPr="00415183">
        <w:t>: Ubuntu</w:t>
      </w:r>
    </w:p>
    <w:p w14:paraId="2A12E051" w14:textId="77777777" w:rsidR="00972A32" w:rsidRPr="00415183" w:rsidRDefault="00844729" w:rsidP="0031217E">
      <w:pPr>
        <w:pPrChange w:id="1337" w:author="Stephen Richard" w:date="2014-03-30T09:19:00Z">
          <w:pPr>
            <w:numPr>
              <w:numId w:val="19"/>
            </w:numPr>
            <w:spacing w:after="120" w:line="240" w:lineRule="auto"/>
            <w:ind w:left="720" w:hanging="360"/>
            <w:contextualSpacing/>
          </w:pPr>
        </w:pPrChange>
      </w:pPr>
      <w:r>
        <w:t>The maximum stack configured for Java is 2048 MB, so choose to allocate at least 3072</w:t>
      </w:r>
      <w:r w:rsidR="00972A32" w:rsidRPr="00415183">
        <w:t xml:space="preserve"> MB </w:t>
      </w:r>
      <w:r w:rsidR="00625ABB">
        <w:t>of ram to your virtual machine</w:t>
      </w:r>
    </w:p>
    <w:p w14:paraId="31345B18" w14:textId="77777777" w:rsidR="00972A32" w:rsidRPr="00415183" w:rsidRDefault="00972A32" w:rsidP="0031217E">
      <w:pPr>
        <w:pPrChange w:id="1338" w:author="Stephen Richard" w:date="2014-03-30T09:19:00Z">
          <w:pPr>
            <w:numPr>
              <w:numId w:val="19"/>
            </w:numPr>
            <w:spacing w:after="120" w:line="240" w:lineRule="auto"/>
            <w:ind w:left="720" w:hanging="360"/>
            <w:contextualSpacing/>
          </w:pPr>
        </w:pPrChange>
      </w:pPr>
      <w:r w:rsidRPr="00415183">
        <w:t>Create a hard drive for your new virtual machine (Figure 3)</w:t>
      </w:r>
    </w:p>
    <w:p w14:paraId="40976F20" w14:textId="77777777" w:rsidR="00972A32" w:rsidRPr="00415183" w:rsidRDefault="00972A32" w:rsidP="0031217E">
      <w:pPr>
        <w:pPrChange w:id="1339" w:author="Stephen Richard" w:date="2014-03-30T09:19:00Z">
          <w:pPr>
            <w:numPr>
              <w:numId w:val="19"/>
            </w:numPr>
            <w:spacing w:after="120" w:line="240" w:lineRule="auto"/>
            <w:ind w:left="720" w:hanging="360"/>
            <w:contextualSpacing/>
          </w:pPr>
        </w:pPrChange>
      </w:pPr>
      <w:r w:rsidRPr="00415183">
        <w:t>Specify the type of hard drive used by your virtual machine (Figure 4); the drive type you select dete</w:t>
      </w:r>
      <w:r w:rsidRPr="00415183">
        <w:t>r</w:t>
      </w:r>
      <w:r w:rsidRPr="00415183">
        <w:t>mines the compatibility of the virtual hard disk you create with different virtualization software</w:t>
      </w:r>
    </w:p>
    <w:p w14:paraId="0C8EFC70" w14:textId="77777777" w:rsidR="00972A32" w:rsidRPr="00415183" w:rsidRDefault="00972A32" w:rsidP="0031217E">
      <w:pPr>
        <w:pPrChange w:id="1340" w:author="Stephen Richard" w:date="2014-03-30T09:19:00Z">
          <w:pPr>
            <w:numPr>
              <w:numId w:val="19"/>
            </w:numPr>
            <w:spacing w:after="120" w:line="240" w:lineRule="auto"/>
            <w:ind w:left="720" w:hanging="360"/>
            <w:contextualSpacing/>
          </w:pPr>
        </w:pPrChange>
      </w:pPr>
      <w:r w:rsidRPr="00415183">
        <w:t>Specify disk space allocation (Figure 5); dynamic allocation allows your virtualization software to allocate more hard drive space from the virtualization platform to this virtual hard drive as-needed</w:t>
      </w:r>
    </w:p>
    <w:p w14:paraId="6477180C" w14:textId="77777777" w:rsidR="00972A32" w:rsidRPr="00415183" w:rsidRDefault="00CC0849" w:rsidP="0031217E">
      <w:pPr>
        <w:pPrChange w:id="1341" w:author="Stephen Richard" w:date="2014-03-30T09:19:00Z">
          <w:pPr>
            <w:numPr>
              <w:numId w:val="19"/>
            </w:numPr>
            <w:spacing w:after="120" w:line="240" w:lineRule="auto"/>
            <w:ind w:left="720" w:hanging="360"/>
            <w:contextualSpacing/>
          </w:pPr>
        </w:pPrChange>
      </w:pPr>
      <w:r w:rsidRPr="00415183">
        <w:rPr>
          <w:noProof/>
        </w:rPr>
        <mc:AlternateContent>
          <mc:Choice Requires="wpg">
            <w:drawing>
              <wp:anchor distT="0" distB="0" distL="114300" distR="114300" simplePos="0" relativeHeight="251804672" behindDoc="0" locked="0" layoutInCell="1" allowOverlap="1" wp14:anchorId="40AB82A7" wp14:editId="0EC01FC1">
                <wp:simplePos x="0" y="0"/>
                <wp:positionH relativeFrom="column">
                  <wp:posOffset>1252855</wp:posOffset>
                </wp:positionH>
                <wp:positionV relativeFrom="paragraph">
                  <wp:posOffset>582295</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14:paraId="5CDFA23A" w14:textId="77777777" w:rsidR="00EC646F" w:rsidRPr="00B61C67" w:rsidRDefault="00EC646F" w:rsidP="0031217E">
                              <w:pPr>
                                <w:pStyle w:val="Caption"/>
                                <w:rPr>
                                  <w:rFonts w:ascii="Arial" w:eastAsia="Times New Roman" w:hAnsi="Arial" w:cs="Times New Roman"/>
                                  <w:noProof/>
                                </w:rPr>
                              </w:pPr>
                              <w:bookmarkStart w:id="1342" w:name="_Toc382558281"/>
                              <w:r>
                                <w:t xml:space="preserve">Figure </w:t>
                              </w:r>
                              <w:fldSimple w:instr=" SEQ Figure \* ARABIC ">
                                <w:r>
                                  <w:rPr>
                                    <w:noProof/>
                                  </w:rPr>
                                  <w:t>2</w:t>
                                </w:r>
                              </w:fldSimple>
                              <w:r>
                                <w:t xml:space="preserve">: </w:t>
                              </w:r>
                              <w:bookmarkStart w:id="1343" w:name="_Toc358720721"/>
                              <w:r w:rsidRPr="006900EA">
                                <w:rPr>
                                  <w:rFonts w:ascii="Arial" w:eastAsia="Times" w:hAnsi="Arial" w:cs="Times New Roman"/>
                                  <w:bCs/>
                                  <w:szCs w:val="20"/>
                                </w:rPr>
                                <w:t xml:space="preserve">Create a new </w:t>
                              </w:r>
                              <w:r>
                                <w:rPr>
                                  <w:rFonts w:ascii="Arial" w:eastAsia="Times" w:hAnsi="Arial" w:cs="Times New Roman"/>
                                  <w:bCs/>
                                  <w:szCs w:val="20"/>
                                </w:rPr>
                                <w:t>L</w:t>
                              </w:r>
                              <w:r w:rsidRPr="006900EA">
                                <w:rPr>
                                  <w:rFonts w:ascii="Arial" w:eastAsia="Times" w:hAnsi="Arial" w:cs="Times New Roman"/>
                                  <w:bCs/>
                                  <w:szCs w:val="20"/>
                                </w:rPr>
                                <w:t>inux virtual machine</w:t>
                              </w:r>
                              <w:bookmarkEnd w:id="1342"/>
                              <w:bookmarkEnd w:id="13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margin-left:98.65pt;margin-top:45.85pt;width:253.5pt;height:214.5pt;z-index:251804672"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g48om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28"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EC646F" w:rsidRPr="00B61C67" w:rsidRDefault="00EC646F" w:rsidP="0031217E">
                        <w:pPr>
                          <w:pStyle w:val="Caption"/>
                          <w:rPr>
                            <w:rFonts w:ascii="Arial" w:eastAsia="Times New Roman" w:hAnsi="Arial" w:cs="Times New Roman"/>
                            <w:noProof/>
                          </w:rPr>
                        </w:pPr>
                        <w:bookmarkStart w:id="1344" w:name="_Toc382558281"/>
                        <w:r>
                          <w:t xml:space="preserve">Figure </w:t>
                        </w:r>
                        <w:fldSimple w:instr=" SEQ Figure \* ARABIC ">
                          <w:r>
                            <w:rPr>
                              <w:noProof/>
                            </w:rPr>
                            <w:t>2</w:t>
                          </w:r>
                        </w:fldSimple>
                        <w:r>
                          <w:t xml:space="preserve">: </w:t>
                        </w:r>
                        <w:bookmarkStart w:id="1345" w:name="_Toc358720721"/>
                        <w:r w:rsidRPr="006900EA">
                          <w:rPr>
                            <w:rFonts w:ascii="Arial" w:eastAsia="Times" w:hAnsi="Arial" w:cs="Times New Roman"/>
                            <w:bCs/>
                            <w:szCs w:val="20"/>
                          </w:rPr>
                          <w:t xml:space="preserve">Create a new </w:t>
                        </w:r>
                        <w:r>
                          <w:rPr>
                            <w:rFonts w:ascii="Arial" w:eastAsia="Times" w:hAnsi="Arial" w:cs="Times New Roman"/>
                            <w:bCs/>
                            <w:szCs w:val="20"/>
                          </w:rPr>
                          <w:t>L</w:t>
                        </w:r>
                        <w:r w:rsidRPr="006900EA">
                          <w:rPr>
                            <w:rFonts w:ascii="Arial" w:eastAsia="Times" w:hAnsi="Arial" w:cs="Times New Roman"/>
                            <w:bCs/>
                            <w:szCs w:val="20"/>
                          </w:rPr>
                          <w:t>inux virtual machine</w:t>
                        </w:r>
                        <w:bookmarkEnd w:id="1344"/>
                        <w:bookmarkEnd w:id="1345"/>
                      </w:p>
                    </w:txbxContent>
                  </v:textbox>
                </v:shape>
                <w10:wrap type="topAndBottom"/>
              </v:group>
            </w:pict>
          </mc:Fallback>
        </mc:AlternateContent>
      </w:r>
      <w:r w:rsidR="00972A32" w:rsidRPr="00415183">
        <w:t>Allocate disk space to your virtual hard drive (Figure 6); this allocates a specified amount of hard drive space from the virtualization platform to the virtual machine</w:t>
      </w:r>
    </w:p>
    <w:p w14:paraId="47E26983" w14:textId="77777777" w:rsidR="00972A32" w:rsidRPr="00415183" w:rsidRDefault="00972A32" w:rsidP="0031217E">
      <w:pPr>
        <w:pPrChange w:id="1346" w:author="Stephen Richard" w:date="2014-03-30T09:19:00Z">
          <w:pPr>
            <w:spacing w:after="120" w:line="240" w:lineRule="auto"/>
          </w:pPr>
        </w:pPrChange>
      </w:pPr>
    </w:p>
    <w:p w14:paraId="53F6A8AC" w14:textId="77777777" w:rsidR="00972A32" w:rsidRPr="00415183" w:rsidRDefault="00972A32" w:rsidP="0031217E">
      <w:pPr>
        <w:pPrChange w:id="1347" w:author="Stephen Richard" w:date="2014-03-30T09:19:00Z">
          <w:pPr>
            <w:spacing w:after="120" w:line="240" w:lineRule="auto"/>
          </w:pPr>
        </w:pPrChange>
      </w:pPr>
    </w:p>
    <w:p w14:paraId="38B19F68" w14:textId="77777777" w:rsidR="00972A32" w:rsidRPr="00415183" w:rsidRDefault="00972A32" w:rsidP="0031217E">
      <w:pPr>
        <w:pPrChange w:id="1348" w:author="Stephen Richard" w:date="2014-03-30T09:19:00Z">
          <w:pPr>
            <w:spacing w:after="120" w:line="240" w:lineRule="auto"/>
          </w:pPr>
        </w:pPrChange>
      </w:pPr>
    </w:p>
    <w:p w14:paraId="113D3938" w14:textId="77777777" w:rsidR="00972A32" w:rsidRDefault="00CC0849" w:rsidP="0031217E">
      <w:pPr>
        <w:rPr>
          <w:rFonts w:eastAsia="Times"/>
          <w:bCs/>
          <w:szCs w:val="20"/>
        </w:rPr>
        <w:pPrChange w:id="1349" w:author="Stephen Richard" w:date="2014-03-30T09:21:00Z">
          <w:pPr>
            <w:keepNext/>
            <w:spacing w:after="120" w:line="240" w:lineRule="auto"/>
            <w:jc w:val="center"/>
          </w:pPr>
        </w:pPrChange>
      </w:pPr>
      <w:r w:rsidRPr="00415183">
        <w:rPr>
          <w:noProof/>
        </w:rPr>
        <w:lastRenderedPageBreak/>
        <mc:AlternateContent>
          <mc:Choice Requires="wpg">
            <w:drawing>
              <wp:anchor distT="0" distB="0" distL="114300" distR="114300" simplePos="0" relativeHeight="251808768" behindDoc="0" locked="0" layoutInCell="1" allowOverlap="1" wp14:anchorId="7B8EF5D8" wp14:editId="367A4B4B">
                <wp:simplePos x="0" y="0"/>
                <wp:positionH relativeFrom="column">
                  <wp:posOffset>1085850</wp:posOffset>
                </wp:positionH>
                <wp:positionV relativeFrom="paragraph">
                  <wp:posOffset>3578225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14:paraId="08E5ADDD" w14:textId="77777777" w:rsidR="00EC646F" w:rsidRPr="00B41751" w:rsidRDefault="00EC646F"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95" style="position:absolute;margin-left:85.5pt;margin-top:281.75pt;width:285pt;height:224.25pt;z-index:2518087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">
                <v:shape id="Picture 10" o:spid="_x0000_s1096"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30" o:title=""/>
                  <v:path arrowok="t"/>
                </v:shape>
                <v:shape id="Text Box 18" o:spid="_x0000_s1097"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EC646F" w:rsidRPr="00B41751" w:rsidRDefault="00EC646F"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07120489">
                <wp:simplePos x="0" y="0"/>
                <wp:positionH relativeFrom="column">
                  <wp:posOffset>789305</wp:posOffset>
                </wp:positionH>
                <wp:positionV relativeFrom="paragraph">
                  <wp:posOffset>111125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14:paraId="67953000" w14:textId="77777777" w:rsidR="00EC646F" w:rsidRPr="004A778E" w:rsidRDefault="00EC646F"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62.15pt;margin-top:8.75pt;width:316.35pt;height:236.25pt;z-index:251806720;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Vx1k0eAAAAAKAQAADwAAAGRycy9kb3ducmV2&#10;LnhtbEyPTUvDQBCG74L/YRnBm92kbYzGbEop6qkUbAXxts1Ok9DsbMhuk/TfO570Ni/z8H7kq8m2&#10;YsDeN44UxLMIBFLpTEOVgs/D28MTCB80Gd06QgVX9LAqbm9ynRk30gcO+1AJNiGfaQV1CF0mpS9r&#10;tNrPXIfEv5PrrQ4s+0qaXo9sbls5j6JHaXVDnFDrDjc1luf9xSp4H/W4XsSvw/Z82ly/D8nuaxuj&#10;Uvd30/oFRMAp/MHwW5+rQ8Gdju5CxouW9Xy5YJSPNAHBQJqkPO6oYPkcRSCLXP6fUPwA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FcdZNH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32"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EC646F" w:rsidRPr="004A778E" w:rsidRDefault="00EC646F"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p>
    <w:p w14:paraId="74C8C40D" w14:textId="77777777" w:rsidR="005D3061" w:rsidRDefault="005D3061" w:rsidP="0031217E">
      <w:pPr>
        <w:pPrChange w:id="1350" w:author="Stephen Richard" w:date="2014-03-30T09:21:00Z">
          <w:pPr>
            <w:keepNext/>
            <w:spacing w:after="120" w:line="240" w:lineRule="auto"/>
            <w:jc w:val="center"/>
          </w:pPr>
        </w:pPrChange>
      </w:pPr>
    </w:p>
    <w:p w14:paraId="55161517" w14:textId="77777777" w:rsidR="005D3061" w:rsidRDefault="005D3061" w:rsidP="0031217E">
      <w:pPr>
        <w:pPrChange w:id="1351" w:author="Stephen Richard" w:date="2014-03-30T09:21:00Z">
          <w:pPr>
            <w:keepNext/>
            <w:spacing w:after="120" w:line="240" w:lineRule="auto"/>
            <w:jc w:val="center"/>
          </w:pPr>
        </w:pPrChange>
      </w:pPr>
    </w:p>
    <w:p w14:paraId="4B3402A0" w14:textId="77777777" w:rsidR="005D3061" w:rsidRDefault="005D3061" w:rsidP="0031217E">
      <w:pPr>
        <w:pPrChange w:id="1352" w:author="Stephen Richard" w:date="2014-03-30T09:21:00Z">
          <w:pPr>
            <w:keepNext/>
            <w:spacing w:after="120" w:line="240" w:lineRule="auto"/>
            <w:jc w:val="center"/>
          </w:pPr>
        </w:pPrChange>
      </w:pPr>
    </w:p>
    <w:p w14:paraId="255583DA" w14:textId="77777777" w:rsidR="005D3061" w:rsidRDefault="005D3061" w:rsidP="0031217E">
      <w:pPr>
        <w:pPrChange w:id="1353" w:author="Stephen Richard" w:date="2014-03-30T09:21:00Z">
          <w:pPr>
            <w:keepNext/>
            <w:spacing w:after="120" w:line="240" w:lineRule="auto"/>
            <w:jc w:val="center"/>
          </w:pPr>
        </w:pPrChange>
      </w:pPr>
    </w:p>
    <w:p w14:paraId="5CAFFFDC" w14:textId="77777777" w:rsidR="005D3061" w:rsidRDefault="005D3061" w:rsidP="0031217E">
      <w:pPr>
        <w:pPrChange w:id="1354" w:author="Stephen Richard" w:date="2014-03-30T09:21:00Z">
          <w:pPr>
            <w:keepNext/>
            <w:spacing w:after="120" w:line="240" w:lineRule="auto"/>
            <w:jc w:val="center"/>
          </w:pPr>
        </w:pPrChange>
      </w:pPr>
    </w:p>
    <w:p w14:paraId="66F78791" w14:textId="77777777" w:rsidR="00CC0849" w:rsidRDefault="00CC0849" w:rsidP="0031217E">
      <w:pPr>
        <w:pPrChange w:id="1355" w:author="Stephen Richard" w:date="2014-03-30T09:21:00Z">
          <w:pPr>
            <w:keepNext/>
            <w:spacing w:after="120" w:line="240" w:lineRule="auto"/>
            <w:jc w:val="center"/>
          </w:pPr>
        </w:pPrChange>
      </w:pPr>
    </w:p>
    <w:p w14:paraId="4118AE0D" w14:textId="77777777" w:rsidR="00CC0849" w:rsidRDefault="00CC0849" w:rsidP="0031217E">
      <w:pPr>
        <w:rPr>
          <w:rFonts w:eastAsia="Times"/>
          <w:bCs/>
          <w:szCs w:val="20"/>
        </w:rPr>
        <w:pPrChange w:id="1356" w:author="Stephen Richard" w:date="2014-03-30T09:21:00Z">
          <w:pPr>
            <w:keepNext/>
            <w:spacing w:after="120" w:line="240" w:lineRule="auto"/>
            <w:jc w:val="center"/>
          </w:pPr>
        </w:pPrChange>
      </w:pPr>
      <w:bookmarkStart w:id="1357" w:name="_Toc380734665"/>
      <w:bookmarkStart w:id="1358" w:name="_Toc380756544"/>
      <w:bookmarkStart w:id="1359" w:name="_Toc382492880"/>
      <w:bookmarkStart w:id="1360" w:name="_Toc382923411"/>
      <w:r w:rsidRPr="00415183">
        <w:rPr>
          <w:noProof/>
          <w:color w:val="000000"/>
          <w:kern w:val="22"/>
        </w:rPr>
        <mc:AlternateContent>
          <mc:Choice Requires="wpg">
            <w:drawing>
              <wp:anchor distT="0" distB="0" distL="114300" distR="114300" simplePos="0" relativeHeight="251812864" behindDoc="0" locked="0" layoutInCell="1" allowOverlap="1" wp14:anchorId="5944ACB2" wp14:editId="3AA219F5">
                <wp:simplePos x="0" y="0"/>
                <wp:positionH relativeFrom="column">
                  <wp:posOffset>1050290</wp:posOffset>
                </wp:positionH>
                <wp:positionV relativeFrom="paragraph">
                  <wp:posOffset>3424555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14:paraId="24BF53CF" w14:textId="77777777" w:rsidR="00EC646F" w:rsidRPr="0090493A" w:rsidRDefault="00EC646F"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1" style="position:absolute;margin-left:82.7pt;margin-top:269.65pt;width:285.75pt;height:225.75pt;z-index:251812864"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Eu3R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19RaTtcmfAIkz4Avy8VbcKFx/x31YcYdXD0685OELPorKgCSmtRJWGvfP&#10;W35aj+JiNmE7vKJZ4v/ecmqf1SeNstOT2xmuM9adobf10kCN6BqIJprY4ELVmYUz9TewYkG3YIpr&#10;gbuyJHTmMjRvOX4gCLlYxEVNF77T9xa9exBJTjA/7L9xZ1u9BFDms+mIxecnsmnWNqAvoNxCRU0R&#10;sA2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">
                <v:shape id="Picture 47" o:spid="_x0000_s1102"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34" o:title=""/>
                  <v:path arrowok="t"/>
                </v:shape>
                <v:shape id="Text Box 22" o:spid="_x0000_s1103"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EC646F" w:rsidRPr="0090493A" w:rsidRDefault="00EC646F"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bookmarkEnd w:id="1357"/>
      <w:bookmarkEnd w:id="1358"/>
      <w:bookmarkEnd w:id="1359"/>
      <w:bookmarkEnd w:id="1360"/>
      <w:r w:rsidRPr="00415183">
        <w:rPr>
          <w:noProof/>
        </w:rPr>
        <mc:AlternateContent>
          <mc:Choice Requires="wpg">
            <w:drawing>
              <wp:anchor distT="0" distB="0" distL="114300" distR="114300" simplePos="0" relativeHeight="251810816" behindDoc="0" locked="0" layoutInCell="1" allowOverlap="1" wp14:anchorId="77CA980E" wp14:editId="323838F0">
                <wp:simplePos x="0" y="0"/>
                <wp:positionH relativeFrom="column">
                  <wp:posOffset>1029970</wp:posOffset>
                </wp:positionH>
                <wp:positionV relativeFrom="paragraph">
                  <wp:posOffset>168275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14:paraId="7EDD8142" w14:textId="77777777" w:rsidR="00EC646F" w:rsidRPr="00AB44F3" w:rsidRDefault="00EC646F"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margin-left:81.1pt;margin-top:13.25pt;width:287.45pt;height:225pt;z-index:251810816"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A4LIWj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36"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EC646F" w:rsidRPr="00AB44F3" w:rsidRDefault="00EC646F"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p>
    <w:p w14:paraId="6ADA0389" w14:textId="77777777" w:rsidR="00CC0849" w:rsidRDefault="00CC0849" w:rsidP="0031217E">
      <w:pPr>
        <w:pPrChange w:id="1361" w:author="Stephen Richard" w:date="2014-03-30T09:21:00Z">
          <w:pPr>
            <w:keepNext/>
            <w:spacing w:after="120" w:line="240" w:lineRule="auto"/>
            <w:jc w:val="center"/>
          </w:pPr>
        </w:pPrChange>
      </w:pPr>
    </w:p>
    <w:p w14:paraId="48C67E4E" w14:textId="77777777" w:rsidR="00CC0849" w:rsidRDefault="00CC0849" w:rsidP="0031217E">
      <w:pPr>
        <w:pPrChange w:id="1362" w:author="Stephen Richard" w:date="2014-03-30T09:21:00Z">
          <w:pPr>
            <w:keepNext/>
            <w:spacing w:after="120" w:line="240" w:lineRule="auto"/>
            <w:jc w:val="center"/>
          </w:pPr>
        </w:pPrChange>
      </w:pPr>
    </w:p>
    <w:p w14:paraId="01E84098" w14:textId="77777777" w:rsidR="00CC0849" w:rsidRDefault="00CC0849" w:rsidP="0031217E">
      <w:pPr>
        <w:pPrChange w:id="1363" w:author="Stephen Richard" w:date="2014-03-30T09:21:00Z">
          <w:pPr>
            <w:keepNext/>
            <w:spacing w:after="120" w:line="240" w:lineRule="auto"/>
            <w:jc w:val="center"/>
          </w:pPr>
        </w:pPrChange>
      </w:pPr>
    </w:p>
    <w:p w14:paraId="4602BAEB" w14:textId="77777777" w:rsidR="00CC0849" w:rsidRDefault="00CC0849" w:rsidP="0031217E">
      <w:pPr>
        <w:pPrChange w:id="1364" w:author="Stephen Richard" w:date="2014-03-30T09:21:00Z">
          <w:pPr>
            <w:keepNext/>
            <w:spacing w:after="120" w:line="240" w:lineRule="auto"/>
            <w:jc w:val="center"/>
          </w:pPr>
        </w:pPrChange>
      </w:pPr>
    </w:p>
    <w:p w14:paraId="71C9AFF3" w14:textId="77777777" w:rsidR="00CC0849" w:rsidRDefault="00CC0849" w:rsidP="0031217E">
      <w:pPr>
        <w:pPrChange w:id="1365" w:author="Stephen Richard" w:date="2014-03-30T09:21:00Z">
          <w:pPr>
            <w:keepNext/>
            <w:spacing w:after="120" w:line="240" w:lineRule="auto"/>
            <w:jc w:val="center"/>
          </w:pPr>
        </w:pPrChange>
      </w:pPr>
    </w:p>
    <w:p w14:paraId="616FE14E" w14:textId="77777777" w:rsidR="00CC0849" w:rsidRPr="00415183" w:rsidRDefault="00CC0849" w:rsidP="0031217E">
      <w:pPr>
        <w:pPrChange w:id="1366" w:author="Stephen Richard" w:date="2014-03-30T09:19:00Z">
          <w:pPr>
            <w:keepNext/>
            <w:spacing w:after="120" w:line="240" w:lineRule="auto"/>
          </w:pPr>
        </w:pPrChange>
      </w:pPr>
    </w:p>
    <w:p w14:paraId="1C235A0F" w14:textId="77777777" w:rsidR="006A293C" w:rsidRPr="006A293C" w:rsidRDefault="006A293C" w:rsidP="007F49A7">
      <w:pPr>
        <w:pStyle w:val="Heading3"/>
        <w:rPr>
          <w:b w:val="0"/>
          <w:bCs w:val="0"/>
          <w:noProof/>
          <w:vanish/>
          <w:color w:val="365F91" w:themeColor="accent1" w:themeShade="BF"/>
          <w:sz w:val="28"/>
          <w:szCs w:val="28"/>
        </w:rPr>
      </w:pPr>
      <w:bookmarkStart w:id="1367" w:name="_Toc379537675"/>
      <w:bookmarkStart w:id="1368" w:name="_Toc379537676"/>
      <w:bookmarkEnd w:id="1367"/>
      <w:bookmarkEnd w:id="1368"/>
    </w:p>
    <w:p w14:paraId="1342BA6F" w14:textId="77777777" w:rsidR="007F49A7" w:rsidRPr="00F57D24" w:rsidRDefault="007F49A7" w:rsidP="000D2F9F">
      <w:pPr>
        <w:pStyle w:val="Heading3"/>
        <w:numPr>
          <w:ilvl w:val="2"/>
          <w:numId w:val="40"/>
        </w:numPr>
        <w:rPr>
          <w:rPrChange w:id="1369" w:author="Stephen Richard" w:date="2014-03-30T09:05:00Z">
            <w:rPr>
              <w:rFonts w:asciiTheme="minorHAnsi" w:hAnsiTheme="minorHAnsi"/>
              <w:noProof/>
            </w:rPr>
          </w:rPrChange>
        </w:rPr>
      </w:pPr>
      <w:bookmarkStart w:id="1370" w:name="_Toc383599591"/>
      <w:r>
        <w:rPr>
          <w:noProof/>
        </w:rPr>
        <w:t>Configure your</w:t>
      </w:r>
      <w:r w:rsidRPr="00CF1B6B">
        <w:rPr>
          <w:noProof/>
        </w:rPr>
        <w:t xml:space="preserve"> Virtual Machine</w:t>
      </w:r>
      <w:bookmarkEnd w:id="1370"/>
    </w:p>
    <w:p w14:paraId="01F6E4A8" w14:textId="77777777" w:rsidR="00972A32" w:rsidRPr="005E68DF" w:rsidRDefault="00972A32" w:rsidP="00972A32">
      <w:r w:rsidRPr="005E68DF">
        <w:t xml:space="preserve">Open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(Figure 7); select </w:t>
      </w:r>
      <w:r w:rsidR="00772D54">
        <w:t>your virtual machine</w:t>
      </w:r>
      <w:r w:rsidRPr="005E68DF">
        <w:t xml:space="preserve"> and click </w:t>
      </w:r>
      <w:r w:rsidRPr="005E68DF">
        <w:rPr>
          <w:b/>
        </w:rPr>
        <w:t>Settings</w:t>
      </w:r>
      <w:r w:rsidRPr="005E68DF">
        <w:t>.</w:t>
      </w:r>
    </w:p>
    <w:p w14:paraId="77AEBA93" w14:textId="77777777" w:rsidR="006339E1" w:rsidRPr="005E68DF" w:rsidRDefault="006339E1" w:rsidP="006339E1">
      <w:r w:rsidRPr="00962782">
        <w:rPr>
          <w:noProof/>
        </w:rPr>
        <mc:AlternateContent>
          <mc:Choice Requires="wpg">
            <w:drawing>
              <wp:anchor distT="0" distB="0" distL="114300" distR="114300" simplePos="0" relativeHeight="251814912" behindDoc="0" locked="0" layoutInCell="1" allowOverlap="1" wp14:anchorId="31ED1FBD" wp14:editId="70E75340">
                <wp:simplePos x="0" y="0"/>
                <wp:positionH relativeFrom="column">
                  <wp:posOffset>390525</wp:posOffset>
                </wp:positionH>
                <wp:positionV relativeFrom="paragraph">
                  <wp:posOffset>27940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14:paraId="3A166276" w14:textId="77777777" w:rsidR="00EC646F" w:rsidRPr="007E66C6" w:rsidRDefault="00EC646F" w:rsidP="0031217E">
                              <w:pPr>
                                <w:pStyle w:val="Caption"/>
                                <w:rPr>
                                  <w:rFonts w:cs="Times New Roman"/>
                                  <w:noProof/>
                                </w:rPr>
                              </w:pPr>
                              <w:r>
                                <w:t xml:space="preserve">Figure 7: Configuring a virtual machine in </w:t>
                              </w:r>
                              <w:proofErr w:type="spellStart"/>
                              <w:r>
                                <w:t>VirtualBox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07" style="position:absolute;margin-left:30.75pt;margin-top:2.2pt;width:360.75pt;height:297.75pt;z-index:251814912"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zeD8Q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rq23mKxM/gxInAFfcBV6K24Vjr/nPiy5w60HJW7y8BWPojIgiWmlhJXG/XhLT/ZI&#10;LmYTtsUtOkv83xtO7bP6rJF2unI7wXXCqhP0pl4YVCO6BryJIha4UHVi4Uz9DayY0ymY4lrgrFkS&#10;OnERmrscHwhCzufRqOnC9/rBondnkeQE8+PuG3e2rZcAynwxHbH49KhsGtsG9Dkqt1CxpgjYBkWw&#10;nQYgeZTi9Qzp1f3/chytDh88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">
                <v:shape id="Picture 17" o:spid="_x0000_s1108"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38" o:title=""/>
                  <v:path arrowok="t"/>
                </v:shape>
                <v:shape id="Text Box 26" o:spid="_x0000_s1109"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3A166276" w14:textId="77777777" w:rsidR="00EC646F" w:rsidRPr="007E66C6" w:rsidRDefault="00EC646F" w:rsidP="0031217E">
                        <w:pPr>
                          <w:pStyle w:val="Caption"/>
                          <w:rPr>
                            <w:rFonts w:cs="Times New Roman"/>
                            <w:noProof/>
                          </w:rPr>
                        </w:pPr>
                        <w:r>
                          <w:t xml:space="preserve">Figure 7: Configuring a virtual machine in </w:t>
                        </w:r>
                        <w:proofErr w:type="spellStart"/>
                        <w:r>
                          <w:t>VirtualBox</w:t>
                        </w:r>
                        <w:proofErr w:type="spellEnd"/>
                      </w:p>
                    </w:txbxContent>
                  </v:textbox>
                </v:shape>
                <w10:wrap type="topAndBottom"/>
              </v:group>
            </w:pict>
          </mc:Fallback>
        </mc:AlternateContent>
      </w:r>
    </w:p>
    <w:p w14:paraId="0538866E" w14:textId="77777777" w:rsidR="00972A32" w:rsidRPr="005E68DF" w:rsidRDefault="00972A32" w:rsidP="00972A32">
      <w:r w:rsidRPr="005E68DF">
        <w:t xml:space="preserve">First, enable the </w:t>
      </w:r>
      <w:r w:rsidRPr="005E68DF">
        <w:rPr>
          <w:b/>
        </w:rPr>
        <w:t>Shared Clipboard</w:t>
      </w:r>
      <w:r w:rsidRPr="005E68DF">
        <w:t>:</w:t>
      </w:r>
    </w:p>
    <w:p w14:paraId="6489D917" w14:textId="77777777"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14:paraId="175A2ADD" w14:textId="77777777"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14:paraId="792B1C26" w14:textId="77777777"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14:paraId="05E3E308" w14:textId="77777777"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14:paraId="12895BE3" w14:textId="77777777"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14:paraId="3A96CCDC" w14:textId="77777777"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14:paraId="463DF301" w14:textId="77777777" w:rsidR="00972A32" w:rsidRPr="00FB6A10" w:rsidRDefault="00972A32" w:rsidP="00972A32"/>
    <w:p w14:paraId="51A05A75" w14:textId="77777777" w:rsidR="00972A32" w:rsidRPr="00FB6A10" w:rsidRDefault="00972A32" w:rsidP="00972A32"/>
    <w:p w14:paraId="0FBB2654" w14:textId="77777777" w:rsidR="00972A32" w:rsidRPr="00FB6A10" w:rsidRDefault="00972A32" w:rsidP="00972A32"/>
    <w:p w14:paraId="19BA269B" w14:textId="77777777" w:rsidR="00972A32" w:rsidRPr="00962782" w:rsidRDefault="0058300E" w:rsidP="00972A32">
      <w:r w:rsidRPr="00962782">
        <w:rPr>
          <w:noProof/>
        </w:rPr>
        <mc:AlternateContent>
          <mc:Choice Requires="wpg">
            <w:drawing>
              <wp:anchor distT="0" distB="0" distL="114300" distR="114300" simplePos="0" relativeHeight="251816960" behindDoc="0" locked="0" layoutInCell="1" allowOverlap="1" wp14:anchorId="7571A3ED" wp14:editId="23AAA7AC">
                <wp:simplePos x="0" y="0"/>
                <wp:positionH relativeFrom="column">
                  <wp:posOffset>828675</wp:posOffset>
                </wp:positionH>
                <wp:positionV relativeFrom="paragraph">
                  <wp:posOffset>263525</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14:paraId="3B3D03DE" w14:textId="77777777" w:rsidR="00EC646F" w:rsidRDefault="00EC646F"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0" style="position:absolute;margin-left:65.25pt;margin-top:20.75pt;width:333.75pt;height:262.5pt;z-index:251816960"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">
                <v:shape id="Picture 31" o:spid="_x0000_s1111"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40" o:title=""/>
                  <v:path arrowok="t"/>
                </v:shape>
                <v:shape id="Text Box 10" o:spid="_x0000_s1112"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3B3D03DE" w14:textId="77777777" w:rsidR="00EC646F" w:rsidRDefault="00EC646F" w:rsidP="0031217E">
                        <w:pPr>
                          <w:pStyle w:val="Caption"/>
                          <w:rPr>
                            <w:noProof/>
                          </w:rPr>
                        </w:pPr>
                        <w:r>
                          <w:t xml:space="preserve">Figure 8: Enabling the shared clipboard </w:t>
                        </w:r>
                      </w:p>
                    </w:txbxContent>
                  </v:textbox>
                </v:shape>
                <w10:wrap type="topAndBottom"/>
              </v:group>
            </w:pict>
          </mc:Fallback>
        </mc:AlternateContent>
      </w:r>
    </w:p>
    <w:p w14:paraId="1567C3BB" w14:textId="77777777" w:rsidR="00972A32" w:rsidRPr="00FB6A10" w:rsidRDefault="00972A32" w:rsidP="00972A32">
      <w:r w:rsidRPr="00FB6A10">
        <w:t>Now that your virtual machine is created and configured, you can install an existing Linux distribution.</w:t>
      </w:r>
    </w:p>
    <w:p w14:paraId="48CC91FC"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1371" w:name="_Toc380696964"/>
      <w:bookmarkStart w:id="1372" w:name="_Toc380734667"/>
      <w:bookmarkStart w:id="1373" w:name="_Toc380756546"/>
      <w:bookmarkStart w:id="1374" w:name="_Toc382489384"/>
      <w:bookmarkStart w:id="1375" w:name="_Toc382491109"/>
      <w:bookmarkStart w:id="1376" w:name="_Toc382492882"/>
      <w:bookmarkStart w:id="1377" w:name="_Toc382923300"/>
      <w:bookmarkStart w:id="1378" w:name="_Toc382923413"/>
      <w:bookmarkStart w:id="1379" w:name="_Toc382935024"/>
      <w:bookmarkStart w:id="1380" w:name="_Toc383599592"/>
      <w:bookmarkEnd w:id="1371"/>
      <w:bookmarkEnd w:id="1372"/>
      <w:bookmarkEnd w:id="1373"/>
      <w:bookmarkEnd w:id="1374"/>
      <w:bookmarkEnd w:id="1375"/>
      <w:bookmarkEnd w:id="1376"/>
      <w:bookmarkEnd w:id="1377"/>
      <w:bookmarkEnd w:id="1378"/>
      <w:bookmarkEnd w:id="1379"/>
      <w:bookmarkEnd w:id="1380"/>
    </w:p>
    <w:p w14:paraId="6B093B19"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1381" w:name="_Toc380696965"/>
      <w:bookmarkStart w:id="1382" w:name="_Toc380734668"/>
      <w:bookmarkStart w:id="1383" w:name="_Toc380756547"/>
      <w:bookmarkStart w:id="1384" w:name="_Toc382489385"/>
      <w:bookmarkStart w:id="1385" w:name="_Toc382491110"/>
      <w:bookmarkStart w:id="1386" w:name="_Toc382492883"/>
      <w:bookmarkStart w:id="1387" w:name="_Toc382923301"/>
      <w:bookmarkStart w:id="1388" w:name="_Toc382923414"/>
      <w:bookmarkStart w:id="1389" w:name="_Toc382935025"/>
      <w:bookmarkStart w:id="1390" w:name="_Toc383599593"/>
      <w:bookmarkEnd w:id="1381"/>
      <w:bookmarkEnd w:id="1382"/>
      <w:bookmarkEnd w:id="1383"/>
      <w:bookmarkEnd w:id="1384"/>
      <w:bookmarkEnd w:id="1385"/>
      <w:bookmarkEnd w:id="1386"/>
      <w:bookmarkEnd w:id="1387"/>
      <w:bookmarkEnd w:id="1388"/>
      <w:bookmarkEnd w:id="1389"/>
      <w:bookmarkEnd w:id="1390"/>
    </w:p>
    <w:p w14:paraId="5C2D2405"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1391" w:name="_Toc380696966"/>
      <w:bookmarkStart w:id="1392" w:name="_Toc380734669"/>
      <w:bookmarkStart w:id="1393" w:name="_Toc380756548"/>
      <w:bookmarkStart w:id="1394" w:name="_Toc382489386"/>
      <w:bookmarkStart w:id="1395" w:name="_Toc382491111"/>
      <w:bookmarkStart w:id="1396" w:name="_Toc382492884"/>
      <w:bookmarkStart w:id="1397" w:name="_Toc382923302"/>
      <w:bookmarkStart w:id="1398" w:name="_Toc382923415"/>
      <w:bookmarkStart w:id="1399" w:name="_Toc382935026"/>
      <w:bookmarkStart w:id="1400" w:name="_Toc383599594"/>
      <w:bookmarkEnd w:id="1391"/>
      <w:bookmarkEnd w:id="1392"/>
      <w:bookmarkEnd w:id="1393"/>
      <w:bookmarkEnd w:id="1394"/>
      <w:bookmarkEnd w:id="1395"/>
      <w:bookmarkEnd w:id="1396"/>
      <w:bookmarkEnd w:id="1397"/>
      <w:bookmarkEnd w:id="1398"/>
      <w:bookmarkEnd w:id="1399"/>
      <w:bookmarkEnd w:id="1400"/>
    </w:p>
    <w:p w14:paraId="4ACBAA0F" w14:textId="77777777"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1401" w:name="_Toc380696967"/>
      <w:bookmarkStart w:id="1402" w:name="_Toc380734670"/>
      <w:bookmarkStart w:id="1403" w:name="_Toc380756549"/>
      <w:bookmarkStart w:id="1404" w:name="_Toc382489387"/>
      <w:bookmarkStart w:id="1405" w:name="_Toc382491112"/>
      <w:bookmarkStart w:id="1406" w:name="_Toc382492885"/>
      <w:bookmarkStart w:id="1407" w:name="_Toc382923303"/>
      <w:bookmarkStart w:id="1408" w:name="_Toc382923416"/>
      <w:bookmarkStart w:id="1409" w:name="_Toc382935027"/>
      <w:bookmarkStart w:id="1410" w:name="_Toc383599595"/>
      <w:bookmarkEnd w:id="1401"/>
      <w:bookmarkEnd w:id="1402"/>
      <w:bookmarkEnd w:id="1403"/>
      <w:bookmarkEnd w:id="1404"/>
      <w:bookmarkEnd w:id="1405"/>
      <w:bookmarkEnd w:id="1406"/>
      <w:bookmarkEnd w:id="1407"/>
      <w:bookmarkEnd w:id="1408"/>
      <w:bookmarkEnd w:id="1409"/>
      <w:bookmarkEnd w:id="1410"/>
    </w:p>
    <w:p w14:paraId="0247DDEA"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1411" w:name="_Toc380696968"/>
      <w:bookmarkStart w:id="1412" w:name="_Toc380734671"/>
      <w:bookmarkStart w:id="1413" w:name="_Toc380756550"/>
      <w:bookmarkStart w:id="1414" w:name="_Toc382489388"/>
      <w:bookmarkStart w:id="1415" w:name="_Toc382491113"/>
      <w:bookmarkStart w:id="1416" w:name="_Toc382492886"/>
      <w:bookmarkStart w:id="1417" w:name="_Toc382923304"/>
      <w:bookmarkStart w:id="1418" w:name="_Toc382923417"/>
      <w:bookmarkStart w:id="1419" w:name="_Toc382935028"/>
      <w:bookmarkStart w:id="1420" w:name="_Toc383599596"/>
      <w:bookmarkEnd w:id="1411"/>
      <w:bookmarkEnd w:id="1412"/>
      <w:bookmarkEnd w:id="1413"/>
      <w:bookmarkEnd w:id="1414"/>
      <w:bookmarkEnd w:id="1415"/>
      <w:bookmarkEnd w:id="1416"/>
      <w:bookmarkEnd w:id="1417"/>
      <w:bookmarkEnd w:id="1418"/>
      <w:bookmarkEnd w:id="1419"/>
      <w:bookmarkEnd w:id="1420"/>
    </w:p>
    <w:p w14:paraId="1A191308"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1421" w:name="_Toc380696969"/>
      <w:bookmarkStart w:id="1422" w:name="_Toc380734672"/>
      <w:bookmarkStart w:id="1423" w:name="_Toc380756551"/>
      <w:bookmarkStart w:id="1424" w:name="_Toc382489389"/>
      <w:bookmarkStart w:id="1425" w:name="_Toc382491114"/>
      <w:bookmarkStart w:id="1426" w:name="_Toc382492887"/>
      <w:bookmarkStart w:id="1427" w:name="_Toc382923305"/>
      <w:bookmarkStart w:id="1428" w:name="_Toc382923418"/>
      <w:bookmarkStart w:id="1429" w:name="_Toc382935029"/>
      <w:bookmarkStart w:id="1430" w:name="_Toc383599597"/>
      <w:bookmarkEnd w:id="1421"/>
      <w:bookmarkEnd w:id="1422"/>
      <w:bookmarkEnd w:id="1423"/>
      <w:bookmarkEnd w:id="1424"/>
      <w:bookmarkEnd w:id="1425"/>
      <w:bookmarkEnd w:id="1426"/>
      <w:bookmarkEnd w:id="1427"/>
      <w:bookmarkEnd w:id="1428"/>
      <w:bookmarkEnd w:id="1429"/>
      <w:bookmarkEnd w:id="1430"/>
    </w:p>
    <w:p w14:paraId="4EFBD626"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1431" w:name="_Toc380696970"/>
      <w:bookmarkStart w:id="1432" w:name="_Toc380734673"/>
      <w:bookmarkStart w:id="1433" w:name="_Toc380756552"/>
      <w:bookmarkStart w:id="1434" w:name="_Toc382489390"/>
      <w:bookmarkStart w:id="1435" w:name="_Toc382491115"/>
      <w:bookmarkStart w:id="1436" w:name="_Toc382492888"/>
      <w:bookmarkStart w:id="1437" w:name="_Toc382923306"/>
      <w:bookmarkStart w:id="1438" w:name="_Toc382923419"/>
      <w:bookmarkStart w:id="1439" w:name="_Toc382935030"/>
      <w:bookmarkStart w:id="1440" w:name="_Toc383599598"/>
      <w:bookmarkEnd w:id="1431"/>
      <w:bookmarkEnd w:id="1432"/>
      <w:bookmarkEnd w:id="1433"/>
      <w:bookmarkEnd w:id="1434"/>
      <w:bookmarkEnd w:id="1435"/>
      <w:bookmarkEnd w:id="1436"/>
      <w:bookmarkEnd w:id="1437"/>
      <w:bookmarkEnd w:id="1438"/>
      <w:bookmarkEnd w:id="1439"/>
      <w:bookmarkEnd w:id="1440"/>
    </w:p>
    <w:p w14:paraId="2E536226" w14:textId="77777777"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1441" w:name="_Toc380696971"/>
      <w:bookmarkStart w:id="1442" w:name="_Toc380734674"/>
      <w:bookmarkStart w:id="1443" w:name="_Toc380756553"/>
      <w:bookmarkStart w:id="1444" w:name="_Toc382489391"/>
      <w:bookmarkStart w:id="1445" w:name="_Toc382491116"/>
      <w:bookmarkStart w:id="1446" w:name="_Toc382492889"/>
      <w:bookmarkStart w:id="1447" w:name="_Toc382923307"/>
      <w:bookmarkStart w:id="1448" w:name="_Toc382923420"/>
      <w:bookmarkStart w:id="1449" w:name="_Toc382935031"/>
      <w:bookmarkStart w:id="1450" w:name="_Toc383599599"/>
      <w:bookmarkEnd w:id="1441"/>
      <w:bookmarkEnd w:id="1442"/>
      <w:bookmarkEnd w:id="1443"/>
      <w:bookmarkEnd w:id="1444"/>
      <w:bookmarkEnd w:id="1445"/>
      <w:bookmarkEnd w:id="1446"/>
      <w:bookmarkEnd w:id="1447"/>
      <w:bookmarkEnd w:id="1448"/>
      <w:bookmarkEnd w:id="1449"/>
      <w:bookmarkEnd w:id="1450"/>
    </w:p>
    <w:p w14:paraId="4FE90653" w14:textId="77777777" w:rsidR="00972A32" w:rsidRPr="00F57D24" w:rsidRDefault="00972A32" w:rsidP="00F57D24">
      <w:pPr>
        <w:pStyle w:val="Heading3"/>
        <w:rPr>
          <w:rPrChange w:id="1451" w:author="Stephen Richard" w:date="2014-03-30T09:05:00Z">
            <w:rPr>
              <w:bCs w:val="0"/>
              <w:noProof/>
            </w:rPr>
          </w:rPrChange>
        </w:rPr>
        <w:pPrChange w:id="1452" w:author="Stephen Richard" w:date="2014-03-30T09:05:00Z">
          <w:pPr>
            <w:pStyle w:val="Heading3"/>
            <w:numPr>
              <w:numId w:val="40"/>
            </w:numPr>
            <w:ind w:left="0" w:firstLine="0"/>
          </w:pPr>
        </w:pPrChange>
      </w:pPr>
      <w:bookmarkStart w:id="1453" w:name="_Toc383599600"/>
      <w:r w:rsidRPr="00F57D24">
        <w:rPr>
          <w:rPrChange w:id="1454" w:author="Stephen Richard" w:date="2014-03-30T09:05:00Z">
            <w:rPr>
              <w:rFonts w:asciiTheme="minorHAnsi" w:hAnsiTheme="minorHAnsi"/>
            </w:rPr>
          </w:rPrChange>
        </w:rPr>
        <w:t>Download an Ubuntu ISO image</w:t>
      </w:r>
      <w:bookmarkEnd w:id="1453"/>
    </w:p>
    <w:p w14:paraId="39A472AC" w14:textId="77777777"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14:paraId="74D00620" w14:textId="77777777"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14:paraId="6B87EB10" w14:textId="025BA207"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41" w:history="1">
        <w:r w:rsidRPr="00FB6A10">
          <w:rPr>
            <w:rStyle w:val="Hyperlink"/>
            <w:rFonts w:asciiTheme="minorHAnsi" w:hAnsiTheme="minorHAnsi"/>
          </w:rPr>
          <w:t>http://releases.ubuntu.com/12.04/</w:t>
        </w:r>
      </w:hyperlink>
    </w:p>
    <w:p w14:paraId="5851C550" w14:textId="77777777" w:rsidR="00972A32" w:rsidRPr="00FB6A10" w:rsidRDefault="00734918" w:rsidP="00972A32">
      <w:r>
        <w:t>The</w:t>
      </w:r>
      <w:r w:rsidR="00B05FE1">
        <w:t xml:space="preserve"> site</w:t>
      </w:r>
      <w:r>
        <w:t xml:space="preserve"> listed above</w:t>
      </w:r>
      <w:r w:rsidR="00B05FE1">
        <w:t xml:space="preserve"> provides multiple downloads; t</w:t>
      </w:r>
      <w:r w:rsidR="00972A32" w:rsidRPr="00962782">
        <w:t>his tutorial utilizes the Long Term Service (LTS) ve</w:t>
      </w:r>
      <w:r w:rsidR="00972A32" w:rsidRPr="00962782">
        <w:t>r</w:t>
      </w:r>
      <w:r w:rsidR="00972A32" w:rsidRPr="00962782">
        <w:t>sion of Ubuntu, which features long-term support (3 years)</w:t>
      </w:r>
      <w:r w:rsidR="00A87BF7">
        <w:t>, which is the following download</w:t>
      </w:r>
      <w:r w:rsidR="00972A32" w:rsidRPr="00962782">
        <w:t xml:space="preserve">: </w:t>
      </w:r>
      <w:r w:rsidR="00A87BF7" w:rsidRPr="00981B61">
        <w:t>http://releases.ubuntu.com/12.04/ubuntu-12.04-desktop-i386.iso</w:t>
      </w:r>
    </w:p>
    <w:p w14:paraId="540B7BAF" w14:textId="77777777" w:rsidR="00972A32" w:rsidRPr="00F57D24" w:rsidRDefault="00972A32" w:rsidP="00F57D24">
      <w:pPr>
        <w:pStyle w:val="Heading3"/>
        <w:rPr>
          <w:rPrChange w:id="1455" w:author="Stephen Richard" w:date="2014-03-30T09:05:00Z">
            <w:rPr>
              <w:rFonts w:asciiTheme="minorHAnsi" w:hAnsiTheme="minorHAnsi"/>
            </w:rPr>
          </w:rPrChange>
        </w:rPr>
        <w:pPrChange w:id="1456" w:author="Stephen Richard" w:date="2014-03-30T09:05:00Z">
          <w:pPr>
            <w:pStyle w:val="Heading3"/>
            <w:numPr>
              <w:numId w:val="40"/>
            </w:numPr>
            <w:ind w:left="0" w:firstLine="0"/>
          </w:pPr>
        </w:pPrChange>
      </w:pPr>
      <w:bookmarkStart w:id="1457" w:name="_Toc379537679"/>
      <w:bookmarkStart w:id="1458" w:name="_Toc379537680"/>
      <w:bookmarkStart w:id="1459" w:name="_Toc379537681"/>
      <w:bookmarkStart w:id="1460" w:name="_Toc379537682"/>
      <w:bookmarkStart w:id="1461" w:name="_Toc377463028"/>
      <w:bookmarkStart w:id="1462" w:name="_Toc383599601"/>
      <w:bookmarkEnd w:id="1457"/>
      <w:bookmarkEnd w:id="1458"/>
      <w:bookmarkEnd w:id="1459"/>
      <w:bookmarkEnd w:id="1460"/>
      <w:r w:rsidRPr="00F57D24">
        <w:rPr>
          <w:rPrChange w:id="1463" w:author="Stephen Richard" w:date="2014-03-30T09:05:00Z">
            <w:rPr>
              <w:rFonts w:asciiTheme="minorHAnsi" w:hAnsiTheme="minorHAnsi"/>
            </w:rPr>
          </w:rPrChange>
        </w:rPr>
        <w:t>Mount the Linux installation .ISO file in your virtual machine</w:t>
      </w:r>
      <w:bookmarkEnd w:id="1461"/>
      <w:bookmarkEnd w:id="1462"/>
    </w:p>
    <w:p w14:paraId="5794B872" w14:textId="77777777"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w:t>
      </w:r>
      <w:proofErr w:type="spellStart"/>
      <w:r w:rsidRPr="005E68DF">
        <w:t>VirtualBox</w:t>
      </w:r>
      <w:proofErr w:type="spellEnd"/>
      <w:r w:rsidRPr="005E68DF">
        <w:t xml:space="preserve"> environment and use it to install the Ubuntu operating system on </w:t>
      </w:r>
      <w:r w:rsidR="00772D54">
        <w:t>your virtual machine</w:t>
      </w:r>
      <w:r w:rsidRPr="005E68DF">
        <w:t>:</w:t>
      </w:r>
    </w:p>
    <w:p w14:paraId="7F74DF60" w14:textId="77777777" w:rsidR="00972A32" w:rsidRPr="005E68DF" w:rsidRDefault="00972A32" w:rsidP="00B93AD1">
      <w:pPr>
        <w:pStyle w:val="ListParagraph"/>
        <w:numPr>
          <w:ilvl w:val="0"/>
          <w:numId w:val="21"/>
        </w:numPr>
        <w:spacing w:after="120" w:line="240" w:lineRule="auto"/>
      </w:pPr>
      <w:r w:rsidRPr="005E68DF">
        <w:t xml:space="preserve">In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select the virtual machine you created in Section </w:t>
      </w:r>
      <w:r>
        <w:t>3</w:t>
      </w:r>
      <w:r w:rsidRPr="005E68DF">
        <w:t xml:space="preserve">.2.2 and click </w:t>
      </w:r>
      <w:r w:rsidRPr="005E68DF">
        <w:rPr>
          <w:b/>
        </w:rPr>
        <w:t>Settings</w:t>
      </w:r>
    </w:p>
    <w:p w14:paraId="41AA70A4" w14:textId="77777777" w:rsidR="00972A32" w:rsidRPr="005E68DF" w:rsidRDefault="00972A32" w:rsidP="00B93AD1">
      <w:pPr>
        <w:pStyle w:val="ListParagraph"/>
        <w:numPr>
          <w:ilvl w:val="0"/>
          <w:numId w:val="21"/>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14:paraId="42B02CB4" w14:textId="77777777"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w:t>
      </w:r>
      <w:r w:rsidR="009C2D9D">
        <w:t xml:space="preserve"> under </w:t>
      </w:r>
      <w:r w:rsidR="009C2D9D">
        <w:rPr>
          <w:b/>
        </w:rPr>
        <w:t>Attributes</w:t>
      </w:r>
      <w:r w:rsidRPr="005E68DF">
        <w:t xml:space="preserve">, click the </w:t>
      </w:r>
      <w:r w:rsidRPr="005E68DF">
        <w:rPr>
          <w:b/>
        </w:rPr>
        <w:t>CD</w:t>
      </w:r>
      <w:r w:rsidRPr="005E68DF">
        <w:t xml:space="preserve"> icon next to the </w:t>
      </w:r>
      <w:r w:rsidRPr="005E68DF">
        <w:rPr>
          <w:b/>
        </w:rPr>
        <w:t>CD/DVD Drive</w:t>
      </w:r>
      <w:r w:rsidRPr="005E68DF">
        <w:t xml:space="preserve"> dropdown menu</w:t>
      </w:r>
      <w:r w:rsidR="005C5DC0">
        <w:t xml:space="preserve"> on the far right</w:t>
      </w:r>
      <w:r w:rsidRPr="005E68DF">
        <w:t>.</w:t>
      </w:r>
    </w:p>
    <w:p w14:paraId="7BAFC928" w14:textId="77777777"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rsidR="00625ABB">
        <w:t>A.1</w:t>
      </w:r>
      <w:r w:rsidRPr="005E68DF">
        <w:t>.4; select the ISO file</w:t>
      </w:r>
    </w:p>
    <w:p w14:paraId="21C50695" w14:textId="77777777" w:rsidR="00972A32" w:rsidRDefault="00972A32" w:rsidP="00B93AD1">
      <w:pPr>
        <w:pStyle w:val="ListParagraph"/>
        <w:numPr>
          <w:ilvl w:val="0"/>
          <w:numId w:val="21"/>
        </w:numPr>
        <w:spacing w:after="120" w:line="240" w:lineRule="auto"/>
      </w:pP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14:paraId="1E9A5022" w14:textId="77777777" w:rsidR="008A439E" w:rsidRDefault="008A439E" w:rsidP="008A439E">
      <w:pPr>
        <w:pStyle w:val="ListParagraph"/>
        <w:spacing w:after="120" w:line="240" w:lineRule="auto"/>
      </w:pPr>
    </w:p>
    <w:p w14:paraId="2100DF34" w14:textId="77777777" w:rsidR="0058300E" w:rsidRPr="00FB6A10" w:rsidRDefault="00E846CB" w:rsidP="008A439E">
      <w:pPr>
        <w:pStyle w:val="ListParagraph"/>
        <w:spacing w:before="240"/>
      </w:pPr>
      <w:r w:rsidRPr="00962782">
        <w:rPr>
          <w:noProof/>
        </w:rPr>
        <w:lastRenderedPageBreak/>
        <mc:AlternateContent>
          <mc:Choice Requires="wpg">
            <w:drawing>
              <wp:anchor distT="0" distB="0" distL="114300" distR="114300" simplePos="0" relativeHeight="251819008" behindDoc="0" locked="0" layoutInCell="1" allowOverlap="1" wp14:anchorId="64EF2C9A" wp14:editId="468EF5D9">
                <wp:simplePos x="0" y="0"/>
                <wp:positionH relativeFrom="column">
                  <wp:posOffset>1085850</wp:posOffset>
                </wp:positionH>
                <wp:positionV relativeFrom="paragraph">
                  <wp:posOffset>218440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14:paraId="201F1AD1" w14:textId="77777777" w:rsidR="00EC646F" w:rsidRDefault="00EC646F"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3" style="position:absolute;left:0;text-align:left;margin-left:85.5pt;margin-top:17.2pt;width:312.75pt;height:243pt;z-index:25181900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xnS/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ofu/oB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">
                <v:shape id="Picture 9" o:spid="_x0000_s1114"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43" o:title=""/>
                  <v:path arrowok="t"/>
                </v:shape>
                <v:shape id="Text Box 29" o:spid="_x0000_s1115"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EC646F" w:rsidRDefault="00EC646F" w:rsidP="0031217E">
                        <w:pPr>
                          <w:pStyle w:val="Caption"/>
                          <w:rPr>
                            <w:noProof/>
                          </w:rPr>
                        </w:pPr>
                        <w:r>
                          <w:t>Figure 9: Mounting the Ubuntu ISO image in the VM</w:t>
                        </w:r>
                      </w:p>
                    </w:txbxContent>
                  </v:textbox>
                </v:shape>
                <w10:wrap type="topAndBottom"/>
              </v:group>
            </w:pict>
          </mc:Fallback>
        </mc:AlternateContent>
      </w:r>
    </w:p>
    <w:p w14:paraId="397F7FDE" w14:textId="77777777" w:rsidR="00972A32" w:rsidRPr="00F57D24" w:rsidRDefault="00972A32" w:rsidP="00F57D24">
      <w:pPr>
        <w:pStyle w:val="Heading3"/>
        <w:rPr>
          <w:rPrChange w:id="1464" w:author="Stephen Richard" w:date="2014-03-30T09:05:00Z">
            <w:rPr>
              <w:rFonts w:asciiTheme="minorHAnsi" w:hAnsiTheme="minorHAnsi"/>
            </w:rPr>
          </w:rPrChange>
        </w:rPr>
        <w:pPrChange w:id="1465" w:author="Stephen Richard" w:date="2014-03-30T09:05:00Z">
          <w:pPr>
            <w:pStyle w:val="Heading3"/>
            <w:numPr>
              <w:numId w:val="40"/>
            </w:numPr>
            <w:ind w:left="0" w:firstLine="0"/>
          </w:pPr>
        </w:pPrChange>
      </w:pPr>
      <w:bookmarkStart w:id="1466" w:name="_Toc377463029"/>
      <w:bookmarkStart w:id="1467" w:name="_Toc383599602"/>
      <w:r w:rsidRPr="00F57D24">
        <w:rPr>
          <w:rPrChange w:id="1468" w:author="Stephen Richard" w:date="2014-03-30T09:05:00Z">
            <w:rPr>
              <w:rFonts w:asciiTheme="minorHAnsi" w:hAnsiTheme="minorHAnsi"/>
            </w:rPr>
          </w:rPrChange>
        </w:rPr>
        <w:t>Install Ubuntu Linux 12.04</w:t>
      </w:r>
      <w:bookmarkEnd w:id="1466"/>
      <w:bookmarkEnd w:id="1467"/>
    </w:p>
    <w:p w14:paraId="6B594768" w14:textId="77777777" w:rsidR="00972A32" w:rsidRPr="005E68DF" w:rsidRDefault="00972A32" w:rsidP="00972A32">
      <w:r w:rsidRPr="005E68DF">
        <w:t xml:space="preserve">In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972A32">
      <w:r w:rsidRPr="005E68DF">
        <w:t xml:space="preserve">Click </w:t>
      </w:r>
      <w:r w:rsidRPr="005E68DF">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04ABCAEF" w14:textId="77777777" w:rsidR="008A439E" w:rsidRDefault="008A439E" w:rsidP="00972A32"/>
    <w:p w14:paraId="4D94F0CA" w14:textId="77777777" w:rsidR="008A439E" w:rsidRDefault="008A439E" w:rsidP="00972A32"/>
    <w:p w14:paraId="65E65789" w14:textId="77777777" w:rsidR="008A439E" w:rsidRDefault="008A439E" w:rsidP="00972A32"/>
    <w:p w14:paraId="50B92106" w14:textId="77777777" w:rsidR="008A439E" w:rsidRDefault="008A439E" w:rsidP="00972A32"/>
    <w:p w14:paraId="6934BF7D" w14:textId="77777777" w:rsidR="008A439E" w:rsidRDefault="008A439E" w:rsidP="00972A32"/>
    <w:p w14:paraId="27A31639" w14:textId="77777777" w:rsidR="008A439E" w:rsidRDefault="008A439E" w:rsidP="00972A32">
      <w:r w:rsidRPr="00FB6A10">
        <w:rPr>
          <w:noProof/>
        </w:rPr>
        <w:lastRenderedPageBreak/>
        <mc:AlternateContent>
          <mc:Choice Requires="wpg">
            <w:drawing>
              <wp:anchor distT="0" distB="0" distL="114300" distR="114300" simplePos="0" relativeHeight="251821056" behindDoc="0" locked="0" layoutInCell="1" allowOverlap="1" wp14:anchorId="757A60DE" wp14:editId="72E31916">
                <wp:simplePos x="0" y="0"/>
                <wp:positionH relativeFrom="column">
                  <wp:posOffset>521970</wp:posOffset>
                </wp:positionH>
                <wp:positionV relativeFrom="paragraph">
                  <wp:posOffset>93980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14:paraId="175B9D42" w14:textId="77777777" w:rsidR="00EC646F" w:rsidRDefault="00EC646F"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6" style="position:absolute;margin-left:41.1pt;margin-top:7.4pt;width:343.5pt;height:293.4pt;z-index:251821056;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27zL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QiXpja6&#10;eAYuVoM06NDO5LcS199x5++5xVOISTzv/is+Za3BFN1ZEau0/eutefJHhbEasT2e1mXk/txx6qX1&#10;Z4Xa0zvcG7Y3Nr2hds1aQ5qAH9EEExusr3uztLr5Bmqs6BYscZXjrmXke3Pt2wcevxpysVoFp7Yl&#10;36kHg0aeBKYTzI+Hb9yarkge5f2ie3bxxZl2Wt8W9BVkXMogrBOKoDwNwPRghTcb1osfBT+Og9fp&#10;V9D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">
                <v:shape id="Picture 18" o:spid="_x0000_s1117"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45" o:title=""/>
                  <v:path arrowok="t"/>
                </v:shape>
                <v:shape id="Text Box 37" o:spid="_x0000_s1118"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14:paraId="175B9D42" w14:textId="77777777" w:rsidR="00EC646F" w:rsidRDefault="00EC646F" w:rsidP="0031217E">
                        <w:pPr>
                          <w:pStyle w:val="Caption"/>
                          <w:rPr>
                            <w:noProof/>
                          </w:rPr>
                        </w:pPr>
                        <w:r>
                          <w:t>Figure 10: The Ubuntu Linux installation screen</w:t>
                        </w:r>
                      </w:p>
                    </w:txbxContent>
                  </v:textbox>
                </v:shape>
                <w10:wrap type="topAndBottom"/>
              </v:group>
            </w:pict>
          </mc:Fallback>
        </mc:AlternateContent>
      </w:r>
    </w:p>
    <w:p w14:paraId="36984D31" w14:textId="77777777" w:rsidR="00972A32" w:rsidRPr="00FB6A10" w:rsidRDefault="00972A32" w:rsidP="00972A32">
      <w:r>
        <w:t>When you are prompted to do so, create a user</w:t>
      </w:r>
      <w:r w:rsidR="00851B72">
        <w:t xml:space="preserve"> </w:t>
      </w:r>
      <w:proofErr w:type="spellStart"/>
      <w:proofErr w:type="gramStart"/>
      <w:r w:rsidR="00851B72">
        <w:t>ngds</w:t>
      </w:r>
      <w:proofErr w:type="spellEnd"/>
      <w:r>
        <w:t xml:space="preserve"> </w:t>
      </w:r>
      <w:r w:rsidR="006B6D93">
        <w:t>.</w:t>
      </w:r>
      <w:proofErr w:type="gramEnd"/>
      <w:r w:rsidR="006B6D93">
        <w:t xml:space="preserve"> Enter </w:t>
      </w:r>
      <w:proofErr w:type="spellStart"/>
      <w:r w:rsidR="00704DBB">
        <w:rPr>
          <w:b/>
        </w:rPr>
        <w:t>ngds</w:t>
      </w:r>
      <w:proofErr w:type="spellEnd"/>
      <w:r w:rsidR="006B6D93">
        <w:t xml:space="preserve"> for </w:t>
      </w:r>
      <w:proofErr w:type="gramStart"/>
      <w:r w:rsidR="006B6D93">
        <w:rPr>
          <w:b/>
        </w:rPr>
        <w:t>Your</w:t>
      </w:r>
      <w:proofErr w:type="gramEnd"/>
      <w:r w:rsidR="006B6D93">
        <w:rPr>
          <w:b/>
        </w:rPr>
        <w:t xml:space="preserve"> name</w:t>
      </w:r>
      <w:r w:rsidR="00FC54FE">
        <w:t xml:space="preserve"> a</w:t>
      </w:r>
      <w:r w:rsidR="00870A22">
        <w:t>s well as</w:t>
      </w:r>
      <w:r w:rsidR="00FC54FE">
        <w:t xml:space="preserve"> for</w:t>
      </w:r>
      <w:r w:rsidR="006B6D93">
        <w:t xml:space="preserve"> </w:t>
      </w:r>
      <w:r w:rsidR="006B6D93">
        <w:rPr>
          <w:b/>
        </w:rPr>
        <w:t>Pick a username</w:t>
      </w:r>
      <w:r w:rsidR="006B6D93">
        <w:t>;</w:t>
      </w:r>
      <w:r>
        <w:t xml:space="preserve"> specify a password of your choice.</w:t>
      </w:r>
      <w:r w:rsidR="00562BAA">
        <w:t xml:space="preserve"> </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proofErr w:type="spellStart"/>
      <w:r>
        <w:rPr>
          <w:b/>
        </w:rPr>
        <w:t>ngds</w:t>
      </w:r>
      <w:proofErr w:type="spellEnd"/>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324B65F5" w14:textId="77777777" w:rsidR="00972A32" w:rsidRPr="00415183"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proofErr w:type="gramStart"/>
      <w:r w:rsidR="00046A36">
        <w:t xml:space="preserve">Choose </w:t>
      </w:r>
      <w:r w:rsidR="00046A36">
        <w:rPr>
          <w:b/>
        </w:rPr>
        <w:t xml:space="preserve"> Install</w:t>
      </w:r>
      <w:proofErr w:type="gramEnd"/>
      <w:r w:rsidR="00046A36">
        <w:rPr>
          <w:b/>
        </w:rPr>
        <w:t xml:space="preserve"> Guest Additions</w:t>
      </w:r>
      <w:r w:rsidR="00046A36">
        <w:t xml:space="preserve"> and follow the installation steps.</w:t>
      </w:r>
    </w:p>
    <w:p w14:paraId="11933E8D" w14:textId="77777777" w:rsidR="00972A32" w:rsidRPr="00F57D24" w:rsidRDefault="00972A32" w:rsidP="00F57D24">
      <w:pPr>
        <w:pStyle w:val="Heading3"/>
        <w:rPr>
          <w:rPrChange w:id="1469" w:author="Stephen Richard" w:date="2014-03-30T09:05:00Z">
            <w:rPr>
              <w:rFonts w:asciiTheme="minorHAnsi" w:hAnsiTheme="minorHAnsi"/>
            </w:rPr>
          </w:rPrChange>
        </w:rPr>
        <w:pPrChange w:id="1470" w:author="Stephen Richard" w:date="2014-03-30T09:05:00Z">
          <w:pPr>
            <w:pStyle w:val="Heading3"/>
            <w:numPr>
              <w:numId w:val="40"/>
            </w:numPr>
            <w:ind w:left="0" w:firstLine="0"/>
          </w:pPr>
        </w:pPrChange>
      </w:pPr>
      <w:bookmarkStart w:id="1471" w:name="_Toc379537685"/>
      <w:bookmarkStart w:id="1472" w:name="_Toc377463031"/>
      <w:bookmarkStart w:id="1473" w:name="_Toc383599603"/>
      <w:bookmarkEnd w:id="1471"/>
      <w:r w:rsidRPr="00F57D24">
        <w:rPr>
          <w:rPrChange w:id="1474" w:author="Stephen Richard" w:date="2014-03-30T09:05:00Z">
            <w:rPr>
              <w:rFonts w:asciiTheme="minorHAnsi" w:hAnsiTheme="minorHAnsi"/>
            </w:rPr>
          </w:rPrChange>
        </w:rPr>
        <w:t>Take a Snapshot</w:t>
      </w:r>
      <w:bookmarkEnd w:id="1472"/>
      <w:bookmarkEnd w:id="1473"/>
    </w:p>
    <w:p w14:paraId="58D352D4" w14:textId="77777777" w:rsidR="00972A32" w:rsidRDefault="00972A32" w:rsidP="0031217E">
      <w:pPr>
        <w:pPrChange w:id="1475" w:author="Stephen Richard" w:date="2014-03-30T09:20:00Z">
          <w:pPr>
            <w:pStyle w:val="Body"/>
            <w:spacing w:before="0" w:after="100" w:line="240" w:lineRule="auto"/>
          </w:pPr>
        </w:pPrChange>
      </w:pPr>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77777777" w:rsidR="00972A32" w:rsidRDefault="00972A32" w:rsidP="00807A71">
      <w:pPr>
        <w:pPrChange w:id="1476" w:author="Stephen Richard" w:date="2014-03-30T09:09:00Z">
          <w:pPr>
            <w:pStyle w:val="Body"/>
            <w:spacing w:before="0" w:after="100" w:line="240" w:lineRule="auto"/>
          </w:pPr>
        </w:pPrChange>
      </w:pPr>
      <w:r>
        <w:t>A Snapshot can be taken</w:t>
      </w:r>
      <w:r w:rsidRPr="00415183">
        <w:t xml:space="preserve"> via the </w:t>
      </w:r>
      <w:proofErr w:type="spellStart"/>
      <w:r w:rsidRPr="00415183">
        <w:rPr>
          <w:b/>
        </w:rPr>
        <w:t>VirtualBox</w:t>
      </w:r>
      <w:proofErr w:type="spellEnd"/>
      <w:r w:rsidRPr="00415183">
        <w:rPr>
          <w:b/>
        </w:rPr>
        <w:t xml:space="preserve"> Manager</w:t>
      </w:r>
      <w:r w:rsidR="00D33AC8">
        <w:t xml:space="preserve"> or from the </w:t>
      </w:r>
      <w:r w:rsidR="00D33AC8">
        <w:rPr>
          <w:b/>
        </w:rPr>
        <w:t>Machine</w:t>
      </w:r>
      <w:r w:rsidR="00D33AC8">
        <w:t xml:space="preserve"> drop-down on the top left</w:t>
      </w:r>
    </w:p>
    <w:p w14:paraId="0D687BE7" w14:textId="77777777" w:rsidR="00972A32" w:rsidRPr="00FB6A10" w:rsidRDefault="00972A32" w:rsidP="00F57D24">
      <w:pPr>
        <w:pStyle w:val="Heading2"/>
        <w:pPrChange w:id="1477" w:author="Stephen Richard" w:date="2014-03-30T08:57:00Z">
          <w:pPr>
            <w:pStyle w:val="Heading2"/>
            <w:numPr>
              <w:numId w:val="40"/>
            </w:numPr>
            <w:ind w:left="0" w:firstLine="0"/>
          </w:pPr>
        </w:pPrChange>
      </w:pPr>
      <w:bookmarkStart w:id="1478" w:name="_Ref359833839"/>
      <w:bookmarkStart w:id="1479" w:name="_Toc377037298"/>
      <w:bookmarkStart w:id="1480" w:name="_Toc383599604"/>
      <w:r w:rsidRPr="00FB6A10">
        <w:t>Accommodating</w:t>
      </w:r>
      <w:r w:rsidRPr="00415183">
        <w:t xml:space="preserve"> a corporate firewall (OPTIONAL)</w:t>
      </w:r>
      <w:bookmarkEnd w:id="1478"/>
      <w:bookmarkEnd w:id="1479"/>
      <w:bookmarkEnd w:id="1480"/>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7777777" w:rsidR="00972A32" w:rsidRPr="00F57D24" w:rsidRDefault="00972A32" w:rsidP="000D2F9F">
      <w:pPr>
        <w:pStyle w:val="Heading3"/>
        <w:numPr>
          <w:ilvl w:val="2"/>
          <w:numId w:val="40"/>
        </w:numPr>
        <w:rPr>
          <w:rPrChange w:id="1481" w:author="Stephen Richard" w:date="2014-03-30T09:05:00Z">
            <w:rPr>
              <w:rFonts w:asciiTheme="minorHAnsi" w:hAnsiTheme="minorHAnsi"/>
              <w:noProof/>
            </w:rPr>
          </w:rPrChange>
        </w:rPr>
      </w:pPr>
      <w:bookmarkStart w:id="1482" w:name="_Toc377037299"/>
      <w:bookmarkStart w:id="1483" w:name="_Toc383599605"/>
      <w:r w:rsidRPr="00C03A67">
        <w:lastRenderedPageBreak/>
        <w:t xml:space="preserve">Install </w:t>
      </w:r>
      <w:r>
        <w:t xml:space="preserve">and Configure </w:t>
      </w:r>
      <w:r w:rsidRPr="00C03A67">
        <w:t>CNTLM</w:t>
      </w:r>
      <w:bookmarkEnd w:id="1482"/>
      <w:r w:rsidR="00D33AC8">
        <w:t xml:space="preserve"> </w:t>
      </w:r>
      <w:r w:rsidR="00D33AC8" w:rsidRPr="00415183">
        <w:t>(OPTIONAL)</w:t>
      </w:r>
      <w:bookmarkEnd w:id="1483"/>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proofErr w:type="gramStart"/>
      <w:r w:rsidRPr="00C03A67">
        <w:t>porate</w:t>
      </w:r>
      <w:proofErr w:type="gramEnd"/>
      <w:r w:rsidRPr="00C03A67">
        <w:t xml:space="preserve"> firewalls. If you are not behind a firewall that requires authentication, you can skip this step.</w:t>
      </w:r>
    </w:p>
    <w:p w14:paraId="59AA4353" w14:textId="4948A12A" w:rsidR="00972A32" w:rsidRPr="00C03A67" w:rsidRDefault="00972A32" w:rsidP="00972A32">
      <w:r>
        <w:t>CNTLM is available</w:t>
      </w:r>
      <w:r w:rsidRPr="00C03A67">
        <w:t xml:space="preserve"> at: </w:t>
      </w:r>
      <w:hyperlink r:id="rId46"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807A71" w:rsidRDefault="00972A32" w:rsidP="00793177">
            <w:pPr>
              <w:spacing w:after="0"/>
              <w:rPr>
                <w:rStyle w:val="Courier"/>
                <w:rPrChange w:id="1484" w:author="Stephen Richard" w:date="2014-03-30T09:07:00Z">
                  <w:rPr>
                    <w:rFonts w:ascii="Courier New" w:hAnsi="Courier New" w:cs="Courier New"/>
                  </w:rPr>
                </w:rPrChange>
              </w:rPr>
            </w:pPr>
            <w:r w:rsidRPr="00807A71">
              <w:rPr>
                <w:rStyle w:val="Courier"/>
                <w:rPrChange w:id="1485" w:author="Stephen Richard" w:date="2014-03-30T09:07:00Z">
                  <w:rPr>
                    <w:rFonts w:ascii="Courier New" w:hAnsi="Courier New" w:cs="Courier New"/>
                  </w:rPr>
                </w:rPrChange>
              </w:rPr>
              <w:t>Username</w:t>
            </w:r>
            <w:r w:rsidRPr="00807A71">
              <w:rPr>
                <w:rStyle w:val="Courier"/>
                <w:rPrChange w:id="1486" w:author="Stephen Richard" w:date="2014-03-30T09:07:00Z">
                  <w:rPr>
                    <w:rFonts w:ascii="Courier New" w:hAnsi="Courier New" w:cs="Courier New"/>
                  </w:rPr>
                </w:rPrChange>
              </w:rPr>
              <w:tab/>
            </w:r>
            <w:proofErr w:type="spellStart"/>
            <w:r w:rsidRPr="00807A71">
              <w:rPr>
                <w:rStyle w:val="Courier"/>
                <w:rPrChange w:id="1487" w:author="Stephen Richard" w:date="2014-03-30T09:07:00Z">
                  <w:rPr>
                    <w:rFonts w:ascii="Courier New" w:hAnsi="Courier New" w:cs="Courier New"/>
                  </w:rPr>
                </w:rPrChange>
              </w:rPr>
              <w:t>yourcorporateproxyusernamehere</w:t>
            </w:r>
            <w:proofErr w:type="spellEnd"/>
          </w:p>
          <w:p w14:paraId="2D84072D" w14:textId="77777777" w:rsidR="00972A32" w:rsidRPr="00807A71" w:rsidRDefault="00972A32" w:rsidP="00793177">
            <w:pPr>
              <w:spacing w:after="0"/>
              <w:rPr>
                <w:rStyle w:val="Courier"/>
                <w:rPrChange w:id="1488" w:author="Stephen Richard" w:date="2014-03-30T09:07:00Z">
                  <w:rPr>
                    <w:rFonts w:ascii="Courier New" w:hAnsi="Courier New" w:cs="Courier New"/>
                  </w:rPr>
                </w:rPrChange>
              </w:rPr>
            </w:pPr>
            <w:r w:rsidRPr="00807A71">
              <w:rPr>
                <w:rStyle w:val="Courier"/>
                <w:rPrChange w:id="1489" w:author="Stephen Richard" w:date="2014-03-30T09:07:00Z">
                  <w:rPr>
                    <w:rFonts w:ascii="Courier New" w:hAnsi="Courier New" w:cs="Courier New"/>
                  </w:rPr>
                </w:rPrChange>
              </w:rPr>
              <w:t>Domain</w:t>
            </w:r>
            <w:r w:rsidRPr="00807A71">
              <w:rPr>
                <w:rStyle w:val="Courier"/>
                <w:rPrChange w:id="1490" w:author="Stephen Richard" w:date="2014-03-30T09:07:00Z">
                  <w:rPr>
                    <w:rFonts w:ascii="Courier New" w:hAnsi="Courier New" w:cs="Courier New"/>
                  </w:rPr>
                </w:rPrChange>
              </w:rPr>
              <w:tab/>
              <w:t>us008</w:t>
            </w:r>
          </w:p>
          <w:p w14:paraId="3D1422AA" w14:textId="77777777" w:rsidR="00972A32" w:rsidRPr="00807A71" w:rsidRDefault="00972A32" w:rsidP="00793177">
            <w:pPr>
              <w:spacing w:after="0"/>
              <w:rPr>
                <w:rStyle w:val="Courier"/>
                <w:rPrChange w:id="1491" w:author="Stephen Richard" w:date="2014-03-30T09:07:00Z">
                  <w:rPr>
                    <w:rFonts w:ascii="Courier New" w:hAnsi="Courier New" w:cs="Courier New"/>
                  </w:rPr>
                </w:rPrChange>
              </w:rPr>
            </w:pPr>
            <w:r w:rsidRPr="00807A71">
              <w:rPr>
                <w:rStyle w:val="Courier"/>
                <w:rPrChange w:id="1492" w:author="Stephen Richard" w:date="2014-03-30T09:07:00Z">
                  <w:rPr>
                    <w:rFonts w:ascii="Courier New" w:hAnsi="Courier New" w:cs="Courier New"/>
                  </w:rPr>
                </w:rPrChange>
              </w:rPr>
              <w:t>Password</w:t>
            </w:r>
            <w:r w:rsidRPr="00807A71">
              <w:rPr>
                <w:rStyle w:val="Courier"/>
                <w:rPrChange w:id="1493" w:author="Stephen Richard" w:date="2014-03-30T09:07:00Z">
                  <w:rPr>
                    <w:rFonts w:ascii="Courier New" w:hAnsi="Courier New" w:cs="Courier New"/>
                  </w:rPr>
                </w:rPrChange>
              </w:rPr>
              <w:tab/>
            </w:r>
            <w:proofErr w:type="spellStart"/>
            <w:r w:rsidRPr="00807A71">
              <w:rPr>
                <w:rStyle w:val="Courier"/>
                <w:rPrChange w:id="1494" w:author="Stephen Richard" w:date="2014-03-30T09:07:00Z">
                  <w:rPr>
                    <w:rFonts w:ascii="Courier New" w:hAnsi="Courier New" w:cs="Courier New"/>
                  </w:rPr>
                </w:rPrChange>
              </w:rPr>
              <w:t>yourpasswordhere</w:t>
            </w:r>
            <w:proofErr w:type="spellEnd"/>
          </w:p>
          <w:p w14:paraId="48829B04" w14:textId="77777777" w:rsidR="00972A32" w:rsidRPr="00807A71" w:rsidRDefault="00972A32" w:rsidP="00793177">
            <w:pPr>
              <w:spacing w:after="0"/>
              <w:rPr>
                <w:rStyle w:val="Courier"/>
                <w:rPrChange w:id="1495" w:author="Stephen Richard" w:date="2014-03-30T09:07:00Z">
                  <w:rPr>
                    <w:rFonts w:ascii="Courier New" w:hAnsi="Courier New" w:cs="Courier New"/>
                  </w:rPr>
                </w:rPrChange>
              </w:rPr>
            </w:pPr>
            <w:r w:rsidRPr="00807A71">
              <w:rPr>
                <w:rStyle w:val="Courier"/>
                <w:rPrChange w:id="1496" w:author="Stephen Richard" w:date="2014-03-30T09:07:00Z">
                  <w:rPr>
                    <w:rFonts w:ascii="Courier New" w:hAnsi="Courier New" w:cs="Courier New"/>
                  </w:rPr>
                </w:rPrChange>
              </w:rPr>
              <w:t># List of corporate proxies</w:t>
            </w:r>
          </w:p>
          <w:p w14:paraId="5581B853" w14:textId="77777777" w:rsidR="00972A32" w:rsidRPr="00807A71" w:rsidRDefault="00972A32" w:rsidP="00793177">
            <w:pPr>
              <w:spacing w:after="0"/>
              <w:rPr>
                <w:rStyle w:val="Courier"/>
                <w:rPrChange w:id="1497" w:author="Stephen Richard" w:date="2014-03-30T09:07:00Z">
                  <w:rPr>
                    <w:rFonts w:ascii="Courier New" w:hAnsi="Courier New" w:cs="Courier New"/>
                  </w:rPr>
                </w:rPrChange>
              </w:rPr>
            </w:pPr>
            <w:r w:rsidRPr="00807A71">
              <w:rPr>
                <w:rStyle w:val="Courier"/>
                <w:rPrChange w:id="1498" w:author="Stephen Richard" w:date="2014-03-30T09:07:00Z">
                  <w:rPr>
                    <w:rFonts w:ascii="Courier New" w:hAnsi="Courier New" w:cs="Courier New"/>
                  </w:rPr>
                </w:rPrChange>
              </w:rPr>
              <w:t xml:space="preserve">Proxy </w:t>
            </w:r>
            <w:r w:rsidRPr="00807A71">
              <w:rPr>
                <w:rStyle w:val="Courier"/>
                <w:rPrChange w:id="1499" w:author="Stephen Richard" w:date="2014-03-30T09:07:00Z">
                  <w:rPr>
                    <w:rFonts w:ascii="Courier New" w:hAnsi="Courier New" w:cs="Courier New"/>
                  </w:rPr>
                </w:rPrChange>
              </w:rPr>
              <w:tab/>
              <w:t>proxyfarm-us.3dns.netz.sbs.de:84</w:t>
            </w:r>
          </w:p>
          <w:p w14:paraId="6C893A1E" w14:textId="77777777" w:rsidR="00972A32" w:rsidRPr="00807A71" w:rsidRDefault="00972A32" w:rsidP="00793177">
            <w:pPr>
              <w:spacing w:after="0"/>
              <w:rPr>
                <w:rStyle w:val="Courier"/>
                <w:rPrChange w:id="1500" w:author="Stephen Richard" w:date="2014-03-30T09:07:00Z">
                  <w:rPr>
                    <w:rFonts w:ascii="Courier New" w:hAnsi="Courier New" w:cs="Courier New"/>
                  </w:rPr>
                </w:rPrChange>
              </w:rPr>
            </w:pPr>
            <w:r w:rsidRPr="00807A71">
              <w:rPr>
                <w:rStyle w:val="Courier"/>
                <w:rPrChange w:id="1501" w:author="Stephen Richard" w:date="2014-03-30T09:07:00Z">
                  <w:rPr>
                    <w:rFonts w:ascii="Courier New" w:hAnsi="Courier New" w:cs="Courier New"/>
                  </w:rPr>
                </w:rPrChange>
              </w:rPr>
              <w:t>Proxy</w:t>
            </w:r>
            <w:r w:rsidRPr="00807A71">
              <w:rPr>
                <w:rStyle w:val="Courier"/>
                <w:rPrChange w:id="1502" w:author="Stephen Richard" w:date="2014-03-30T09:07:00Z">
                  <w:rPr>
                    <w:rFonts w:ascii="Courier New" w:hAnsi="Courier New" w:cs="Courier New"/>
                  </w:rPr>
                </w:rPrChange>
              </w:rPr>
              <w:tab/>
            </w:r>
            <w:r w:rsidRPr="00807A71">
              <w:rPr>
                <w:rStyle w:val="Courier"/>
                <w:rPrChange w:id="1503" w:author="Stephen Richard" w:date="2014-03-30T09:07:00Z">
                  <w:rPr>
                    <w:rFonts w:ascii="Courier New" w:hAnsi="Courier New" w:cs="Courier New"/>
                  </w:rPr>
                </w:rPrChange>
              </w:rPr>
              <w:tab/>
              <w:t>129.73.8.72:8080</w:t>
            </w:r>
          </w:p>
          <w:p w14:paraId="6787754D" w14:textId="77777777" w:rsidR="00972A32" w:rsidRPr="00807A71" w:rsidRDefault="00972A32" w:rsidP="00793177">
            <w:pPr>
              <w:spacing w:after="0"/>
              <w:rPr>
                <w:rStyle w:val="Courier"/>
                <w:rPrChange w:id="1504" w:author="Stephen Richard" w:date="2014-03-30T09:07:00Z">
                  <w:rPr>
                    <w:rFonts w:ascii="Courier New" w:hAnsi="Courier New" w:cs="Courier New"/>
                  </w:rPr>
                </w:rPrChange>
              </w:rPr>
            </w:pPr>
            <w:r w:rsidRPr="00807A71">
              <w:rPr>
                <w:rStyle w:val="Courier"/>
                <w:rPrChange w:id="1505" w:author="Stephen Richard" w:date="2014-03-30T09:07:00Z">
                  <w:rPr>
                    <w:rFonts w:ascii="Courier New" w:hAnsi="Courier New" w:cs="Courier New"/>
                  </w:rPr>
                </w:rPrChange>
              </w:rPr>
              <w:t>Proxy</w:t>
            </w:r>
            <w:r w:rsidRPr="00807A71">
              <w:rPr>
                <w:rStyle w:val="Courier"/>
                <w:rPrChange w:id="1506" w:author="Stephen Richard" w:date="2014-03-30T09:07:00Z">
                  <w:rPr>
                    <w:rFonts w:ascii="Courier New" w:hAnsi="Courier New" w:cs="Courier New"/>
                  </w:rPr>
                </w:rPrChange>
              </w:rPr>
              <w:tab/>
            </w:r>
            <w:r w:rsidRPr="00807A71">
              <w:rPr>
                <w:rStyle w:val="Courier"/>
                <w:rPrChange w:id="1507" w:author="Stephen Richard" w:date="2014-03-30T09:07:00Z">
                  <w:rPr>
                    <w:rFonts w:ascii="Courier New" w:hAnsi="Courier New" w:cs="Courier New"/>
                  </w:rPr>
                </w:rPrChange>
              </w:rPr>
              <w:tab/>
              <w:t>129.73.11.208:3128</w:t>
            </w:r>
          </w:p>
          <w:p w14:paraId="52ABF419" w14:textId="77777777" w:rsidR="00972A32" w:rsidRPr="00807A71" w:rsidRDefault="00972A32" w:rsidP="00793177">
            <w:pPr>
              <w:spacing w:after="0"/>
              <w:rPr>
                <w:rStyle w:val="Courier"/>
                <w:rPrChange w:id="1508" w:author="Stephen Richard" w:date="2014-03-30T09:07:00Z">
                  <w:rPr>
                    <w:rFonts w:ascii="Courier New" w:hAnsi="Courier New" w:cs="Courier New"/>
                  </w:rPr>
                </w:rPrChange>
              </w:rPr>
            </w:pPr>
            <w:proofErr w:type="spellStart"/>
            <w:r w:rsidRPr="00807A71">
              <w:rPr>
                <w:rStyle w:val="Courier"/>
                <w:rPrChange w:id="1509" w:author="Stephen Richard" w:date="2014-03-30T09:07:00Z">
                  <w:rPr>
                    <w:rFonts w:ascii="Courier New" w:hAnsi="Courier New" w:cs="Courier New"/>
                  </w:rPr>
                </w:rPrChange>
              </w:rPr>
              <w:t>NoProxy</w:t>
            </w:r>
            <w:proofErr w:type="spellEnd"/>
            <w:r w:rsidRPr="00807A71">
              <w:rPr>
                <w:rStyle w:val="Courier"/>
                <w:rPrChange w:id="1510" w:author="Stephen Richard" w:date="2014-03-30T09:07:00Z">
                  <w:rPr>
                    <w:rFonts w:ascii="Courier New" w:hAnsi="Courier New" w:cs="Courier New"/>
                  </w:rPr>
                </w:rPrChange>
              </w:rPr>
              <w:tab/>
            </w:r>
            <w:proofErr w:type="spellStart"/>
            <w:r w:rsidRPr="00807A71">
              <w:rPr>
                <w:rStyle w:val="Courier"/>
                <w:rPrChange w:id="1511" w:author="Stephen Richard" w:date="2014-03-30T09:07:00Z">
                  <w:rPr>
                    <w:rFonts w:ascii="Courier New" w:hAnsi="Courier New" w:cs="Courier New"/>
                  </w:rPr>
                </w:rPrChange>
              </w:rPr>
              <w:t>localhost</w:t>
            </w:r>
            <w:proofErr w:type="spellEnd"/>
            <w:r w:rsidRPr="00807A71">
              <w:rPr>
                <w:rStyle w:val="Courier"/>
                <w:rPrChange w:id="1512" w:author="Stephen Richard" w:date="2014-03-30T09:07:00Z">
                  <w:rPr>
                    <w:rFonts w:ascii="Courier New" w:hAnsi="Courier New" w:cs="Courier New"/>
                  </w:rPr>
                </w:rPrChange>
              </w:rPr>
              <w:t>, 127.0.0.*, 10.*, 192.168.*</w:t>
            </w:r>
          </w:p>
          <w:p w14:paraId="29C036DB" w14:textId="77777777" w:rsidR="00972A32" w:rsidRPr="00807A71" w:rsidRDefault="00972A32" w:rsidP="00793177">
            <w:pPr>
              <w:spacing w:after="0"/>
              <w:rPr>
                <w:rStyle w:val="Courier"/>
                <w:rPrChange w:id="1513" w:author="Stephen Richard" w:date="2014-03-30T09:07:00Z">
                  <w:rPr>
                    <w:rFonts w:ascii="Courier New" w:hAnsi="Courier New" w:cs="Courier New"/>
                  </w:rPr>
                </w:rPrChange>
              </w:rPr>
            </w:pPr>
            <w:r w:rsidRPr="00807A71">
              <w:rPr>
                <w:rStyle w:val="Courier"/>
                <w:rPrChange w:id="1514" w:author="Stephen Richard" w:date="2014-03-30T09:07:00Z">
                  <w:rPr>
                    <w:rFonts w:ascii="Courier New" w:hAnsi="Courier New" w:cs="Courier New"/>
                  </w:rPr>
                </w:rPrChange>
              </w:rPr>
              <w:t># local port used by CMTLM</w:t>
            </w:r>
          </w:p>
          <w:p w14:paraId="4E0525E2" w14:textId="77777777" w:rsidR="00972A32" w:rsidRPr="00807A71" w:rsidRDefault="00972A32" w:rsidP="00793177">
            <w:pPr>
              <w:keepNext/>
              <w:spacing w:after="0"/>
              <w:rPr>
                <w:rStyle w:val="Courier"/>
                <w:rPrChange w:id="1515" w:author="Stephen Richard" w:date="2014-03-30T09:07:00Z">
                  <w:rPr/>
                </w:rPrChange>
              </w:rPr>
            </w:pPr>
            <w:r w:rsidRPr="00807A71">
              <w:rPr>
                <w:rStyle w:val="Courier"/>
                <w:rPrChange w:id="1516" w:author="Stephen Richard" w:date="2014-03-30T09:07:00Z">
                  <w:rPr>
                    <w:rFonts w:ascii="Courier New" w:hAnsi="Courier New" w:cs="Courier New"/>
                  </w:rPr>
                </w:rPrChange>
              </w:rPr>
              <w:t>Listen</w:t>
            </w:r>
            <w:r w:rsidRPr="00807A71">
              <w:rPr>
                <w:rStyle w:val="Courier"/>
                <w:rPrChange w:id="1517" w:author="Stephen Richard" w:date="2014-03-30T09:07:00Z">
                  <w:rPr>
                    <w:rFonts w:ascii="Courier New" w:hAnsi="Courier New" w:cs="Courier New"/>
                  </w:rPr>
                </w:rPrChange>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 xml:space="preserve">When configuring CNTLM, be sure to specify a </w:t>
      </w:r>
      <w:proofErr w:type="spellStart"/>
      <w:r>
        <w:t>localhost</w:t>
      </w:r>
      <w:proofErr w:type="spellEnd"/>
      <w:r>
        <w:t xml:space="preserve"> (</w:t>
      </w:r>
      <w:proofErr w:type="spellStart"/>
      <w:r w:rsidRPr="00415183">
        <w:rPr>
          <w:b/>
        </w:rPr>
        <w:t>NoProxy</w:t>
      </w:r>
      <w:proofErr w:type="spellEnd"/>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77777777" w:rsidR="00972A32" w:rsidRPr="00C03A67" w:rsidRDefault="00972A32" w:rsidP="000D2F9F">
      <w:pPr>
        <w:pStyle w:val="Heading3"/>
        <w:numPr>
          <w:ilvl w:val="2"/>
          <w:numId w:val="40"/>
        </w:numPr>
      </w:pPr>
      <w:bookmarkStart w:id="1518" w:name="_Toc377037300"/>
      <w:bookmarkStart w:id="1519" w:name="_Toc383599606"/>
      <w:r w:rsidRPr="00C03A67">
        <w:t xml:space="preserve">Configure </w:t>
      </w:r>
      <w:r>
        <w:t>your virtual machine</w:t>
      </w:r>
      <w:r w:rsidRPr="00C03A67">
        <w:t xml:space="preserve"> </w:t>
      </w:r>
      <w:r>
        <w:t>environment</w:t>
      </w:r>
      <w:r w:rsidRPr="00C03A67">
        <w:t xml:space="preserve"> to use CNTLM as its proxy</w:t>
      </w:r>
      <w:bookmarkEnd w:id="1518"/>
      <w:r w:rsidR="00D33AC8">
        <w:t xml:space="preserve"> </w:t>
      </w:r>
      <w:r w:rsidR="00D33AC8" w:rsidRPr="00415183">
        <w:t>(OPTIONAL)</w:t>
      </w:r>
      <w:bookmarkEnd w:id="1519"/>
    </w:p>
    <w:p w14:paraId="37C08167" w14:textId="77777777" w:rsidR="00972A32" w:rsidRPr="00C03A67" w:rsidRDefault="00972A32" w:rsidP="00972A32">
      <w:r>
        <w:t xml:space="preserve">Log in to </w:t>
      </w:r>
      <w:r w:rsidR="00772D54">
        <w:t>your virtual machine</w:t>
      </w:r>
      <w:r>
        <w:t xml:space="preserve">; navigate to the </w:t>
      </w:r>
      <w:proofErr w:type="spellStart"/>
      <w:r>
        <w:rPr>
          <w:b/>
        </w:rPr>
        <w:t>etc</w:t>
      </w:r>
      <w:proofErr w:type="spellEnd"/>
      <w:r>
        <w:rPr>
          <w:b/>
        </w:rPr>
        <w:t xml:space="preserve">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807A71" w:rsidRDefault="00972A32" w:rsidP="00793177">
            <w:pPr>
              <w:spacing w:after="0"/>
              <w:rPr>
                <w:rStyle w:val="Courier"/>
                <w:rPrChange w:id="1520" w:author="Stephen Richard" w:date="2014-03-30T09:07:00Z">
                  <w:rPr>
                    <w:rFonts w:ascii="Courier New" w:hAnsi="Courier New" w:cs="Courier New"/>
                  </w:rPr>
                </w:rPrChange>
              </w:rPr>
            </w:pPr>
            <w:proofErr w:type="spellStart"/>
            <w:r w:rsidRPr="00807A71">
              <w:rPr>
                <w:rStyle w:val="Courier"/>
                <w:rPrChange w:id="1521" w:author="Stephen Richard" w:date="2014-03-30T09:07:00Z">
                  <w:rPr>
                    <w:rFonts w:ascii="Courier New" w:hAnsi="Courier New" w:cs="Courier New"/>
                  </w:rPr>
                </w:rPrChange>
              </w:rPr>
              <w:t>http_proxy</w:t>
            </w:r>
            <w:proofErr w:type="spellEnd"/>
            <w:r w:rsidRPr="00807A71">
              <w:rPr>
                <w:rStyle w:val="Courier"/>
                <w:rPrChange w:id="1522" w:author="Stephen Richard" w:date="2014-03-30T09:07:00Z">
                  <w:rPr>
                    <w:rFonts w:ascii="Courier New" w:hAnsi="Courier New" w:cs="Courier New"/>
                  </w:rPr>
                </w:rPrChange>
              </w:rPr>
              <w:t>=http://10.0.2.2:3128/</w:t>
            </w:r>
          </w:p>
          <w:p w14:paraId="4AFA4AA2" w14:textId="77777777" w:rsidR="00972A32" w:rsidRPr="00807A71" w:rsidRDefault="00972A32" w:rsidP="00793177">
            <w:pPr>
              <w:spacing w:after="0"/>
              <w:rPr>
                <w:rStyle w:val="Courier"/>
                <w:rPrChange w:id="1523" w:author="Stephen Richard" w:date="2014-03-30T09:07:00Z">
                  <w:rPr>
                    <w:rFonts w:ascii="Courier New" w:hAnsi="Courier New" w:cs="Courier New"/>
                  </w:rPr>
                </w:rPrChange>
              </w:rPr>
            </w:pPr>
            <w:proofErr w:type="spellStart"/>
            <w:r w:rsidRPr="00807A71">
              <w:rPr>
                <w:rStyle w:val="Courier"/>
                <w:rPrChange w:id="1524" w:author="Stephen Richard" w:date="2014-03-30T09:07:00Z">
                  <w:rPr>
                    <w:rFonts w:ascii="Courier New" w:hAnsi="Courier New" w:cs="Courier New"/>
                  </w:rPr>
                </w:rPrChange>
              </w:rPr>
              <w:t>https_proxy</w:t>
            </w:r>
            <w:proofErr w:type="spellEnd"/>
            <w:r w:rsidRPr="00807A71">
              <w:rPr>
                <w:rStyle w:val="Courier"/>
                <w:rPrChange w:id="1525" w:author="Stephen Richard" w:date="2014-03-30T09:07:00Z">
                  <w:rPr>
                    <w:rFonts w:ascii="Courier New" w:hAnsi="Courier New" w:cs="Courier New"/>
                  </w:rPr>
                </w:rPrChange>
              </w:rPr>
              <w:t>=http://10.0.2.2:3128/</w:t>
            </w:r>
          </w:p>
          <w:p w14:paraId="7F0DFA98" w14:textId="77777777" w:rsidR="00972A32" w:rsidRPr="00807A71" w:rsidRDefault="00972A32" w:rsidP="00793177">
            <w:pPr>
              <w:spacing w:after="0"/>
              <w:rPr>
                <w:rStyle w:val="Courier"/>
                <w:rPrChange w:id="1526" w:author="Stephen Richard" w:date="2014-03-30T09:07:00Z">
                  <w:rPr>
                    <w:rFonts w:ascii="Courier New" w:hAnsi="Courier New" w:cs="Courier New"/>
                  </w:rPr>
                </w:rPrChange>
              </w:rPr>
            </w:pPr>
            <w:proofErr w:type="spellStart"/>
            <w:r w:rsidRPr="00807A71">
              <w:rPr>
                <w:rStyle w:val="Courier"/>
                <w:rPrChange w:id="1527" w:author="Stephen Richard" w:date="2014-03-30T09:07:00Z">
                  <w:rPr>
                    <w:rFonts w:ascii="Courier New" w:hAnsi="Courier New" w:cs="Courier New"/>
                  </w:rPr>
                </w:rPrChange>
              </w:rPr>
              <w:lastRenderedPageBreak/>
              <w:t>ftp_proxy</w:t>
            </w:r>
            <w:proofErr w:type="spellEnd"/>
            <w:r w:rsidRPr="00807A71">
              <w:rPr>
                <w:rStyle w:val="Courier"/>
                <w:rPrChange w:id="1528" w:author="Stephen Richard" w:date="2014-03-30T09:07:00Z">
                  <w:rPr>
                    <w:rFonts w:ascii="Courier New" w:hAnsi="Courier New" w:cs="Courier New"/>
                  </w:rPr>
                </w:rPrChange>
              </w:rPr>
              <w:t>=http://10.0.2.2:3128/</w:t>
            </w:r>
          </w:p>
          <w:p w14:paraId="56539FF0" w14:textId="77777777" w:rsidR="00972A32" w:rsidRPr="00807A71" w:rsidRDefault="00972A32" w:rsidP="00793177">
            <w:pPr>
              <w:spacing w:after="0"/>
              <w:rPr>
                <w:rStyle w:val="Courier"/>
                <w:rPrChange w:id="1529" w:author="Stephen Richard" w:date="2014-03-30T09:07:00Z">
                  <w:rPr>
                    <w:rFonts w:ascii="Courier New" w:hAnsi="Courier New" w:cs="Courier New"/>
                  </w:rPr>
                </w:rPrChange>
              </w:rPr>
            </w:pPr>
            <w:proofErr w:type="spellStart"/>
            <w:r w:rsidRPr="00807A71">
              <w:rPr>
                <w:rStyle w:val="Courier"/>
                <w:rPrChange w:id="1530" w:author="Stephen Richard" w:date="2014-03-30T09:07:00Z">
                  <w:rPr>
                    <w:rFonts w:ascii="Courier New" w:hAnsi="Courier New" w:cs="Courier New"/>
                  </w:rPr>
                </w:rPrChange>
              </w:rPr>
              <w:t>no_proxy</w:t>
            </w:r>
            <w:proofErr w:type="spellEnd"/>
            <w:r w:rsidRPr="00807A71">
              <w:rPr>
                <w:rStyle w:val="Courier"/>
                <w:rPrChange w:id="1531" w:author="Stephen Richard" w:date="2014-03-30T09:07:00Z">
                  <w:rPr>
                    <w:rFonts w:ascii="Courier New" w:hAnsi="Courier New" w:cs="Courier New"/>
                  </w:rPr>
                </w:rPrChange>
              </w:rPr>
              <w:t>="localhost,127.0.0.1,192.168.50.1,192.168.50.2"</w:t>
            </w:r>
          </w:p>
          <w:p w14:paraId="612BAACE" w14:textId="77777777" w:rsidR="00972A32" w:rsidRPr="00807A71" w:rsidRDefault="00972A32" w:rsidP="00793177">
            <w:pPr>
              <w:spacing w:after="0"/>
              <w:rPr>
                <w:rStyle w:val="Courier"/>
                <w:rPrChange w:id="1532" w:author="Stephen Richard" w:date="2014-03-30T09:07:00Z">
                  <w:rPr>
                    <w:rFonts w:ascii="Courier New" w:hAnsi="Courier New" w:cs="Courier New"/>
                  </w:rPr>
                </w:rPrChange>
              </w:rPr>
            </w:pPr>
            <w:r w:rsidRPr="00807A71">
              <w:rPr>
                <w:rStyle w:val="Courier"/>
                <w:rPrChange w:id="1533" w:author="Stephen Richard" w:date="2014-03-30T09:07:00Z">
                  <w:rPr>
                    <w:rFonts w:ascii="Courier New" w:hAnsi="Courier New" w:cs="Courier New"/>
                  </w:rPr>
                </w:rPrChange>
              </w:rPr>
              <w:t>HTTP_PROXY=http://10.0.2.2:3128/</w:t>
            </w:r>
          </w:p>
          <w:p w14:paraId="63447AE6" w14:textId="77777777" w:rsidR="00972A32" w:rsidRPr="00807A71" w:rsidRDefault="00972A32" w:rsidP="00793177">
            <w:pPr>
              <w:spacing w:after="0"/>
              <w:rPr>
                <w:rStyle w:val="Courier"/>
                <w:rPrChange w:id="1534" w:author="Stephen Richard" w:date="2014-03-30T09:07:00Z">
                  <w:rPr>
                    <w:rFonts w:ascii="Courier New" w:hAnsi="Courier New" w:cs="Courier New"/>
                  </w:rPr>
                </w:rPrChange>
              </w:rPr>
            </w:pPr>
            <w:r w:rsidRPr="00807A71">
              <w:rPr>
                <w:rStyle w:val="Courier"/>
                <w:rPrChange w:id="1535" w:author="Stephen Richard" w:date="2014-03-30T09:07:00Z">
                  <w:rPr>
                    <w:rFonts w:ascii="Courier New" w:hAnsi="Courier New" w:cs="Courier New"/>
                  </w:rPr>
                </w:rPrChange>
              </w:rPr>
              <w:t>HTTPS_PROXY=http://10.0.2.2:3128/</w:t>
            </w:r>
          </w:p>
          <w:p w14:paraId="552BB021" w14:textId="77777777" w:rsidR="00972A32" w:rsidRPr="00807A71" w:rsidRDefault="00972A32" w:rsidP="00793177">
            <w:pPr>
              <w:spacing w:after="0"/>
              <w:rPr>
                <w:rStyle w:val="Courier"/>
                <w:rPrChange w:id="1536" w:author="Stephen Richard" w:date="2014-03-30T09:07:00Z">
                  <w:rPr>
                    <w:rFonts w:ascii="Courier New" w:hAnsi="Courier New" w:cs="Courier New"/>
                  </w:rPr>
                </w:rPrChange>
              </w:rPr>
            </w:pPr>
            <w:r w:rsidRPr="00807A71">
              <w:rPr>
                <w:rStyle w:val="Courier"/>
                <w:rPrChange w:id="1537" w:author="Stephen Richard" w:date="2014-03-30T09:07:00Z">
                  <w:rPr>
                    <w:rFonts w:ascii="Courier New" w:hAnsi="Courier New" w:cs="Courier New"/>
                  </w:rPr>
                </w:rPrChange>
              </w:rPr>
              <w:t>FTP_PROXY=http://10.0.2.2:3128/</w:t>
            </w:r>
          </w:p>
          <w:p w14:paraId="0810D562" w14:textId="77777777" w:rsidR="00972A32" w:rsidRPr="00807A71" w:rsidRDefault="00972A32" w:rsidP="00793177">
            <w:pPr>
              <w:keepNext/>
              <w:spacing w:after="0"/>
              <w:rPr>
                <w:rStyle w:val="Courier"/>
                <w:rPrChange w:id="1538" w:author="Stephen Richard" w:date="2014-03-30T09:07:00Z">
                  <w:rPr/>
                </w:rPrChange>
              </w:rPr>
            </w:pPr>
            <w:r w:rsidRPr="00807A71">
              <w:rPr>
                <w:rStyle w:val="Courier"/>
                <w:rPrChange w:id="1539" w:author="Stephen Richard" w:date="2014-03-30T09:07:00Z">
                  <w:rPr>
                    <w:rFonts w:ascii="Courier New" w:hAnsi="Courier New" w:cs="Courier New"/>
                  </w:rPr>
                </w:rPrChange>
              </w:rPr>
              <w:t>NO_PROXY="localhost,127.0.0.1,192.168.50.1,192.168.50.2"</w:t>
            </w:r>
          </w:p>
        </w:tc>
      </w:tr>
    </w:tbl>
    <w:p w14:paraId="309A970B" w14:textId="77777777" w:rsidR="00ED556A" w:rsidRDefault="00ED556A" w:rsidP="00972A32"/>
    <w:p w14:paraId="35A15BE3" w14:textId="77777777" w:rsidR="00972A32" w:rsidRDefault="00972A32" w:rsidP="00972A32">
      <w:r w:rsidRPr="00C03A67">
        <w:t xml:space="preserve">Alternatively, </w:t>
      </w:r>
      <w:r>
        <w:t>you can use the Ubuntu Network Configuration application to manually specify the desired proxies (Figure 1</w:t>
      </w:r>
      <w:r w:rsidR="00665351">
        <w:t>1</w:t>
      </w:r>
      <w:r>
        <w:t>)</w:t>
      </w:r>
      <w:r w:rsidRPr="00C03A67">
        <w:t>.</w:t>
      </w:r>
    </w:p>
    <w:p w14:paraId="0A4ED39B" w14:textId="77777777" w:rsidR="00972A32" w:rsidRDefault="00665351" w:rsidP="00972A32">
      <w:r>
        <w:rPr>
          <w:noProof/>
        </w:rPr>
        <mc:AlternateContent>
          <mc:Choice Requires="wpg">
            <w:drawing>
              <wp:anchor distT="0" distB="0" distL="114300" distR="114300" simplePos="0" relativeHeight="251823104" behindDoc="0" locked="0" layoutInCell="1" allowOverlap="1" wp14:anchorId="0D464553" wp14:editId="5BDE3D05">
                <wp:simplePos x="0" y="0"/>
                <wp:positionH relativeFrom="column">
                  <wp:posOffset>609600</wp:posOffset>
                </wp:positionH>
                <wp:positionV relativeFrom="paragraph">
                  <wp:posOffset>283845</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14:paraId="695236C9" w14:textId="77777777" w:rsidR="00EC646F" w:rsidRDefault="00EC646F"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9" style="position:absolute;margin-left:48pt;margin-top:22.35pt;width:338.25pt;height:291.75pt;z-index:25182310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gNtYk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3QAZq2LZ+BiNUiDfJzJbySuv+PO33OLJxGTeOb9F3zKWoMpurMiVmn7/b158keFsRqx&#10;HZ7YReT+3HLqqPUnhdrTe9wbtjfWvaG2zUpDnCgnogkmNlhf92ZpdfMV1FjSLVjiKsddi8j35sq3&#10;Dz1+PeRiuQxObWO+Uw8G7TwJTCeYH/dfuTWdaDzK+1n37OLzE+20vi3oSwi5lEFYBGyLIihPAzA9&#10;WOHthvXqx8HLcfA6/hq6/Ac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">
                <v:shape id="Picture 2212" o:spid="_x0000_s1120"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48" o:title=""/>
                  <v:path arrowok="t"/>
                </v:shape>
                <v:shape id="Text Box 51" o:spid="_x0000_s1121"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EC646F" w:rsidRDefault="00EC646F" w:rsidP="0031217E">
                        <w:pPr>
                          <w:pStyle w:val="Caption"/>
                          <w:rPr>
                            <w:noProof/>
                          </w:rPr>
                        </w:pPr>
                        <w:r>
                          <w:t>Figure 11: Configuring a proxy in Ubuntu Linux</w:t>
                        </w:r>
                      </w:p>
                    </w:txbxContent>
                  </v:textbox>
                </v:shape>
                <w10:wrap type="topAndBottom"/>
              </v:group>
            </w:pict>
          </mc:Fallback>
        </mc:AlternateContent>
      </w:r>
    </w:p>
    <w:p w14:paraId="0D18A75F" w14:textId="77777777" w:rsidR="00972A32" w:rsidRDefault="00972A32" w:rsidP="00972A32"/>
    <w:p w14:paraId="05D9949F" w14:textId="77777777" w:rsidR="00665351" w:rsidRDefault="00665351" w:rsidP="00972A32"/>
    <w:p w14:paraId="07275894" w14:textId="77777777" w:rsidR="00665351" w:rsidRPr="00C03A67" w:rsidRDefault="00665351" w:rsidP="00972A32"/>
    <w:p w14:paraId="0B7DDDD1" w14:textId="77777777" w:rsidR="00972A32" w:rsidRDefault="00972A32" w:rsidP="000D2F9F">
      <w:pPr>
        <w:pStyle w:val="Heading3"/>
        <w:numPr>
          <w:ilvl w:val="2"/>
          <w:numId w:val="40"/>
        </w:numPr>
      </w:pPr>
      <w:bookmarkStart w:id="1540" w:name="_Toc377037301"/>
      <w:bookmarkStart w:id="1541" w:name="_Toc383599607"/>
      <w:r>
        <w:t xml:space="preserve">What to do if </w:t>
      </w:r>
      <w:proofErr w:type="spellStart"/>
      <w:r>
        <w:t>cntlm</w:t>
      </w:r>
      <w:proofErr w:type="spellEnd"/>
      <w:r>
        <w:t xml:space="preserve"> and proxy continue to cause issues</w:t>
      </w:r>
      <w:bookmarkEnd w:id="1540"/>
      <w:bookmarkEnd w:id="1541"/>
    </w:p>
    <w:p w14:paraId="76B3494E" w14:textId="77777777"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t>
      </w:r>
      <w:r>
        <w:lastRenderedPageBreak/>
        <w:t xml:space="preserve">way that you are able to use the </w:t>
      </w:r>
      <w:r w:rsidRPr="00AC37FD">
        <w:rPr>
          <w:b/>
        </w:rPr>
        <w:t>apt get</w:t>
      </w:r>
      <w:r>
        <w:t xml:space="preserve"> command; negotiating an intranet may require install</w:t>
      </w:r>
      <w:r>
        <w:t>a</w:t>
      </w:r>
      <w:r>
        <w:t>tion of CNTLM within your virtual machine, as well.</w:t>
      </w:r>
    </w:p>
    <w:p w14:paraId="57101FE2" w14:textId="77777777" w:rsidR="005B4143" w:rsidRDefault="00972A32" w:rsidP="005B4143">
      <w:pPr>
        <w:pStyle w:val="ListParagraph"/>
        <w:numPr>
          <w:ilvl w:val="0"/>
          <w:numId w:val="22"/>
        </w:numPr>
        <w:spacing w:after="120" w:line="240" w:lineRule="auto"/>
      </w:pPr>
      <w:r>
        <w:t xml:space="preserve">If CNTLM causes issues after you have successfully installed the software, but then when you try to open the web sites locally hosted and CNTLM then causes issues, establish port forwarding within your virtual machine to forward the ports of interest (e.g. 5000, </w:t>
      </w:r>
      <w:proofErr w:type="spellStart"/>
      <w:r>
        <w:t>etc</w:t>
      </w:r>
      <w:proofErr w:type="spellEnd"/>
      <w:r>
        <w:t>) to your physical m</w:t>
      </w:r>
      <w:r>
        <w:t>a</w:t>
      </w:r>
      <w:r>
        <w:t>chine, and browse the web sites on your physical machine. At least at CT RTC this solves the i</w:t>
      </w:r>
      <w:r>
        <w:t>s</w:t>
      </w:r>
      <w:r>
        <w:t>sues with the proxy.</w:t>
      </w:r>
    </w:p>
    <w:p w14:paraId="20A40655" w14:textId="201DD3B2" w:rsidR="005B4143" w:rsidDel="0031217E" w:rsidRDefault="005B4143" w:rsidP="00807A71">
      <w:pPr>
        <w:rPr>
          <w:del w:id="1542" w:author="Stephen Richard" w:date="2014-03-30T09:21:00Z"/>
        </w:rPr>
        <w:pPrChange w:id="1543" w:author="Stephen Richard" w:date="2014-03-30T09:11:00Z">
          <w:pPr>
            <w:spacing w:after="120" w:line="240" w:lineRule="auto"/>
            <w:ind w:left="720"/>
          </w:pPr>
        </w:pPrChange>
      </w:pPr>
    </w:p>
    <w:p w14:paraId="4F93AD91" w14:textId="77777777" w:rsidR="005B4143" w:rsidRPr="00972A32" w:rsidRDefault="005B4143" w:rsidP="0031217E">
      <w:pPr>
        <w:pPrChange w:id="1544" w:author="Stephen Richard" w:date="2014-03-30T09:19:00Z">
          <w:pPr>
            <w:spacing w:after="120" w:line="240" w:lineRule="auto"/>
          </w:pPr>
        </w:pPrChange>
      </w:pPr>
      <w:bookmarkStart w:id="1545" w:name="_GoBack"/>
      <w:bookmarkEnd w:id="1545"/>
      <w:r>
        <w:t xml:space="preserve">When Oracle VM Virtual Box install is complete, return to Section </w:t>
      </w:r>
      <w:r w:rsidR="00870A22">
        <w:t>3</w:t>
      </w:r>
      <w:r>
        <w:t xml:space="preserve"> of this document to continue insta</w:t>
      </w:r>
      <w:r>
        <w:t>l</w:t>
      </w:r>
      <w:r>
        <w:t>lation of the NGDS node.</w:t>
      </w:r>
    </w:p>
    <w:p w14:paraId="6F76607A" w14:textId="77777777" w:rsidR="00B1462A" w:rsidRPr="00807A71" w:rsidRDefault="00003EA5" w:rsidP="00807A71">
      <w:pPr>
        <w:pStyle w:val="Heading1-Appendix"/>
        <w:rPr>
          <w:rPrChange w:id="1546" w:author="Stephen Richard" w:date="2014-03-30T09:10:00Z">
            <w:rPr>
              <w:rFonts w:asciiTheme="minorHAnsi" w:hAnsiTheme="minorHAnsi"/>
            </w:rPr>
          </w:rPrChange>
        </w:rPr>
        <w:pPrChange w:id="1547" w:author="Stephen Richard" w:date="2014-03-30T09:10:00Z">
          <w:pPr>
            <w:pStyle w:val="Heading1-Appendix"/>
            <w:spacing w:after="100" w:line="240" w:lineRule="auto"/>
            <w:outlineLvl w:val="0"/>
          </w:pPr>
        </w:pPrChange>
      </w:pPr>
      <w:bookmarkStart w:id="1548" w:name="_Toc379537717"/>
      <w:bookmarkStart w:id="1549" w:name="_Toc379537718"/>
      <w:bookmarkStart w:id="1550" w:name="_Toc379537719"/>
      <w:bookmarkStart w:id="1551" w:name="_Toc379537720"/>
      <w:bookmarkStart w:id="1552" w:name="_Toc379537721"/>
      <w:bookmarkStart w:id="1553" w:name="_Toc379537722"/>
      <w:bookmarkStart w:id="1554" w:name="_Toc379537723"/>
      <w:bookmarkStart w:id="1555" w:name="_Toc379537724"/>
      <w:bookmarkStart w:id="1556" w:name="_Toc379537725"/>
      <w:bookmarkStart w:id="1557" w:name="_Toc379537726"/>
      <w:bookmarkStart w:id="1558" w:name="_Toc379537727"/>
      <w:bookmarkStart w:id="1559" w:name="_Toc379537728"/>
      <w:bookmarkStart w:id="1560" w:name="_Toc379537729"/>
      <w:bookmarkStart w:id="1561" w:name="_Toc379537730"/>
      <w:bookmarkStart w:id="1562" w:name="_Toc379537731"/>
      <w:bookmarkStart w:id="1563" w:name="_Toc379537732"/>
      <w:bookmarkStart w:id="1564" w:name="_Toc379537733"/>
      <w:bookmarkStart w:id="1565" w:name="_Toc379537734"/>
      <w:bookmarkStart w:id="1566" w:name="_Toc379537735"/>
      <w:bookmarkStart w:id="1567" w:name="_Toc379537736"/>
      <w:bookmarkStart w:id="1568" w:name="_Toc379537737"/>
      <w:bookmarkStart w:id="1569" w:name="_Toc379537738"/>
      <w:bookmarkStart w:id="1570" w:name="_Toc379537739"/>
      <w:bookmarkStart w:id="1571" w:name="_Toc379537740"/>
      <w:bookmarkStart w:id="1572" w:name="_Toc379537741"/>
      <w:bookmarkStart w:id="1573" w:name="_Toc379537742"/>
      <w:bookmarkStart w:id="1574" w:name="_Toc379537743"/>
      <w:bookmarkStart w:id="1575" w:name="_Toc383599608"/>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r w:rsidRPr="00807A71">
        <w:rPr>
          <w:rPrChange w:id="1576" w:author="Stephen Richard" w:date="2014-03-30T09:10:00Z">
            <w:rPr>
              <w:rFonts w:asciiTheme="minorHAnsi" w:hAnsiTheme="minorHAnsi"/>
            </w:rPr>
          </w:rPrChange>
        </w:rPr>
        <w:lastRenderedPageBreak/>
        <w:t>Architectural and Deployment Diagrams</w:t>
      </w:r>
      <w:bookmarkEnd w:id="1575"/>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EC646F" w:rsidRPr="004D75D8" w:rsidRDefault="00EC646F"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22"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" stroked="f">
                <v:textbox style="mso-fit-shape-to-text:t" inset="0,0,0,0">
                  <w:txbxContent>
                    <w:p w14:paraId="0AA7C935" w14:textId="77777777" w:rsidR="00EC646F" w:rsidRPr="004D75D8" w:rsidRDefault="00EC646F"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1E4B048B" w14:textId="77777777" w:rsidR="004D75D8" w:rsidRPr="004D75D8" w:rsidRDefault="004D75D8" w:rsidP="004D75D8">
      <w:pPr>
        <w:pStyle w:val="Body"/>
      </w:pPr>
    </w:p>
    <w:p w14:paraId="3EF9FBE6" w14:textId="77777777" w:rsidR="00E20FA4" w:rsidRPr="00E20FA4" w:rsidRDefault="00E20FA4" w:rsidP="00623D25">
      <w:pPr>
        <w:pStyle w:val="Heading1-Appendix"/>
        <w:numPr>
          <w:ilvl w:val="0"/>
          <w:numId w:val="47"/>
        </w:numPr>
        <w:spacing w:after="100" w:line="240" w:lineRule="auto"/>
        <w:rPr>
          <w:b w:val="0"/>
          <w:bCs/>
          <w:vanish/>
          <w:color w:val="4F81BD" w:themeColor="accent1"/>
          <w:sz w:val="32"/>
          <w:szCs w:val="18"/>
        </w:rPr>
      </w:pPr>
      <w:bookmarkStart w:id="1577" w:name="_Toc380756567"/>
      <w:bookmarkStart w:id="1578" w:name="_Toc382489405"/>
      <w:bookmarkStart w:id="1579" w:name="_Toc382491130"/>
      <w:bookmarkStart w:id="1580" w:name="_Toc382492903"/>
      <w:bookmarkStart w:id="1581" w:name="_Toc382923321"/>
      <w:bookmarkStart w:id="1582" w:name="_Toc382923434"/>
      <w:bookmarkStart w:id="1583" w:name="_Toc382935045"/>
      <w:bookmarkEnd w:id="1577"/>
      <w:bookmarkEnd w:id="1578"/>
      <w:bookmarkEnd w:id="1579"/>
      <w:bookmarkEnd w:id="1580"/>
      <w:bookmarkEnd w:id="1581"/>
      <w:bookmarkEnd w:id="1582"/>
      <w:bookmarkEnd w:id="1583"/>
    </w:p>
    <w:p w14:paraId="17417143" w14:textId="77777777" w:rsidR="00623D25" w:rsidRPr="00623D25" w:rsidRDefault="00623D25" w:rsidP="00623D25">
      <w:pPr>
        <w:pStyle w:val="ListParagraph"/>
        <w:numPr>
          <w:ilvl w:val="0"/>
          <w:numId w:val="42"/>
        </w:numPr>
        <w:spacing w:line="240" w:lineRule="auto"/>
        <w:contextualSpacing w:val="0"/>
        <w:outlineLvl w:val="1"/>
        <w:rPr>
          <w:b/>
          <w:bCs/>
          <w:vanish/>
          <w:color w:val="4F81BD" w:themeColor="accent1"/>
          <w:sz w:val="32"/>
          <w:szCs w:val="18"/>
        </w:rPr>
      </w:pPr>
      <w:bookmarkStart w:id="1584" w:name="_Toc383599609"/>
      <w:bookmarkEnd w:id="1584"/>
    </w:p>
    <w:p w14:paraId="44A2CE7D" w14:textId="77777777" w:rsidR="00623D25" w:rsidRPr="00623D25" w:rsidRDefault="00623D25" w:rsidP="00623D25">
      <w:pPr>
        <w:pStyle w:val="ListParagraph"/>
        <w:numPr>
          <w:ilvl w:val="0"/>
          <w:numId w:val="42"/>
        </w:numPr>
        <w:spacing w:line="240" w:lineRule="auto"/>
        <w:contextualSpacing w:val="0"/>
        <w:outlineLvl w:val="1"/>
        <w:rPr>
          <w:b/>
          <w:bCs/>
          <w:vanish/>
          <w:color w:val="4F81BD" w:themeColor="accent1"/>
          <w:sz w:val="32"/>
          <w:szCs w:val="18"/>
        </w:rPr>
      </w:pPr>
      <w:bookmarkStart w:id="1585" w:name="_Toc383599610"/>
      <w:bookmarkEnd w:id="1585"/>
    </w:p>
    <w:p w14:paraId="34D85F43" w14:textId="77777777" w:rsidR="005B5568" w:rsidRPr="00415183" w:rsidRDefault="00895275" w:rsidP="00807A71">
      <w:pPr>
        <w:pStyle w:val="Heading2-Appendix"/>
        <w:pPrChange w:id="1586" w:author="Stephen Richard" w:date="2014-03-30T09:16:00Z">
          <w:pPr>
            <w:pStyle w:val="Caption"/>
          </w:pPr>
        </w:pPrChange>
      </w:pPr>
      <w:bookmarkStart w:id="1587" w:name="_Toc383599611"/>
      <w:r w:rsidRPr="00415183">
        <w:t>What is CKAN?</w:t>
      </w:r>
      <w:bookmarkEnd w:id="1587"/>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31217E">
      <w:pPr>
        <w:pPrChange w:id="1588" w:author="Stephen Richard" w:date="2014-03-30T09:20:00Z">
          <w:pPr>
            <w:pStyle w:val="Body"/>
            <w:spacing w:before="0" w:after="100" w:line="240" w:lineRule="auto"/>
          </w:pPr>
        </w:pPrChange>
      </w:pPr>
    </w:p>
    <w:p w14:paraId="0C59B7FD" w14:textId="77777777" w:rsidR="005B5568" w:rsidRDefault="005B5568" w:rsidP="0031217E">
      <w:pPr>
        <w:pPrChange w:id="1589" w:author="Stephen Richard" w:date="2014-03-30T09:20:00Z">
          <w:pPr>
            <w:pStyle w:val="Body"/>
            <w:spacing w:before="0" w:after="100" w:line="240" w:lineRule="auto"/>
          </w:pPr>
        </w:pPrChange>
      </w:pPr>
    </w:p>
    <w:p w14:paraId="68F422E0" w14:textId="77777777" w:rsidR="005B5568" w:rsidRDefault="005B5568" w:rsidP="0031217E">
      <w:pPr>
        <w:pPrChange w:id="1590" w:author="Stephen Richard" w:date="2014-03-30T09:20:00Z">
          <w:pPr>
            <w:pStyle w:val="Body"/>
            <w:spacing w:before="0" w:after="100" w:line="240" w:lineRule="auto"/>
          </w:pPr>
        </w:pPrChange>
      </w:pPr>
    </w:p>
    <w:p w14:paraId="78EACD87" w14:textId="77777777" w:rsidR="007037A9" w:rsidRDefault="004D75D8" w:rsidP="00807A71">
      <w:pPr>
        <w:pPrChange w:id="1591" w:author="Stephen Richard" w:date="2014-03-30T09:09:00Z">
          <w:pPr>
            <w:pStyle w:val="Body"/>
            <w:keepNext/>
            <w:spacing w:before="0" w:after="100" w:line="240" w:lineRule="auto"/>
          </w:pPr>
        </w:pPrChange>
      </w:pPr>
      <w:r w:rsidRPr="00415183">
        <w:rPr>
          <w:noProof/>
        </w:rPr>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31217E" w:rsidRDefault="007037A9" w:rsidP="0031217E">
      <w:pPr>
        <w:rPr>
          <w:rPrChange w:id="1592" w:author="Stephen Richard" w:date="2014-03-30T09:18:00Z">
            <w:rPr/>
          </w:rPrChange>
        </w:rPr>
        <w:pPrChange w:id="1593" w:author="Stephen Richard" w:date="2014-03-30T09:18:00Z">
          <w:pPr>
            <w:jc w:val="center"/>
          </w:pPr>
        </w:pPrChange>
      </w:pPr>
      <w:bookmarkStart w:id="1594" w:name="_Toc380757626"/>
      <w:r w:rsidRPr="0031217E">
        <w:rPr>
          <w:rPrChange w:id="1595" w:author="Stephen Richard" w:date="2014-03-30T09:18:00Z">
            <w:rPr/>
          </w:rPrChange>
        </w:rPr>
        <w:lastRenderedPageBreak/>
        <w:t xml:space="preserve">Figure </w:t>
      </w:r>
      <w:r w:rsidR="00F43410" w:rsidRPr="0031217E">
        <w:rPr>
          <w:rPrChange w:id="1596" w:author="Stephen Richard" w:date="2014-03-30T09:18:00Z">
            <w:rPr/>
          </w:rPrChange>
        </w:rPr>
        <w:t>13</w:t>
      </w:r>
      <w:r w:rsidRPr="0031217E">
        <w:rPr>
          <w:rPrChange w:id="1597" w:author="Stephen Richard" w:date="2014-03-30T09:18:00Z">
            <w:rPr/>
          </w:rPrChange>
        </w:rPr>
        <w:t>: NGDS High-level Components</w:t>
      </w:r>
      <w:bookmarkEnd w:id="1594"/>
    </w:p>
    <w:p w14:paraId="2153EA00" w14:textId="77777777" w:rsidR="005B5568" w:rsidRDefault="005B5568" w:rsidP="0031217E">
      <w:pPr>
        <w:pPrChange w:id="1598" w:author="Stephen Richard" w:date="2014-03-30T09:20:00Z">
          <w:pPr>
            <w:pStyle w:val="Body"/>
            <w:spacing w:before="0" w:after="100" w:line="240" w:lineRule="auto"/>
          </w:pPr>
        </w:pPrChange>
      </w:pPr>
    </w:p>
    <w:p w14:paraId="2B44B40E" w14:textId="77777777" w:rsidR="005B5568" w:rsidRDefault="005B5568" w:rsidP="0031217E">
      <w:pPr>
        <w:pPrChange w:id="1599" w:author="Stephen Richard" w:date="2014-03-30T09:20:00Z">
          <w:pPr>
            <w:pStyle w:val="Body"/>
            <w:spacing w:before="0" w:after="100" w:line="240" w:lineRule="auto"/>
          </w:pPr>
        </w:pPrChange>
      </w:pPr>
    </w:p>
    <w:p w14:paraId="05BC3D74" w14:textId="77777777" w:rsidR="00F43410" w:rsidRDefault="00F43410" w:rsidP="0031217E">
      <w:pPr>
        <w:pPrChange w:id="1600" w:author="Stephen Richard" w:date="2014-03-30T09:20:00Z">
          <w:pPr>
            <w:pStyle w:val="Body"/>
            <w:spacing w:before="0" w:after="100" w:line="240" w:lineRule="auto"/>
          </w:pPr>
        </w:pPrChange>
      </w:pPr>
    </w:p>
    <w:p w14:paraId="218E3FBE" w14:textId="77777777" w:rsidR="0054133B" w:rsidRPr="00415183" w:rsidRDefault="0054133B" w:rsidP="00F57D24">
      <w:pPr>
        <w:pStyle w:val="Heading2"/>
        <w:rPr>
          <w:noProof/>
        </w:rPr>
        <w:pPrChange w:id="1601" w:author="Stephen Richard" w:date="2014-03-30T08:57:00Z">
          <w:pPr>
            <w:pStyle w:val="Heading2"/>
            <w:numPr>
              <w:numId w:val="42"/>
            </w:numPr>
            <w:spacing w:before="0" w:after="100" w:line="240" w:lineRule="auto"/>
            <w:ind w:left="0" w:firstLine="0"/>
          </w:pPr>
        </w:pPrChange>
      </w:pPr>
      <w:bookmarkStart w:id="1602" w:name="_Toc377463042"/>
      <w:bookmarkStart w:id="1603" w:name="_Toc380734686"/>
      <w:bookmarkStart w:id="1604" w:name="_Toc383599612"/>
      <w:r w:rsidRPr="00415183">
        <w:rPr>
          <w:noProof/>
        </w:rPr>
        <w:t>Domain Model</w:t>
      </w:r>
      <w:bookmarkEnd w:id="1602"/>
      <w:bookmarkEnd w:id="1603"/>
      <w:bookmarkEnd w:id="1604"/>
    </w:p>
    <w:p w14:paraId="69302321" w14:textId="77777777" w:rsidR="00F5667A" w:rsidRDefault="0054133B" w:rsidP="0031217E">
      <w:pPr>
        <w:rPr>
          <w:noProof/>
        </w:rPr>
        <w:pPrChange w:id="1605" w:author="Stephen Richard" w:date="2014-03-30T09:20:00Z">
          <w:pPr>
            <w:pStyle w:val="Body"/>
            <w:spacing w:before="0" w:after="100" w:line="240" w:lineRule="auto"/>
          </w:pPr>
        </w:pPrChange>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76C09149" w14:textId="77777777" w:rsidR="00F5667A" w:rsidRDefault="00F5667A" w:rsidP="0031217E">
      <w:pPr>
        <w:rPr>
          <w:noProof/>
        </w:rPr>
        <w:pPrChange w:id="1606" w:author="Stephen Richard" w:date="2014-03-30T09:20:00Z">
          <w:pPr>
            <w:pStyle w:val="Body"/>
            <w:spacing w:before="0" w:after="100" w:line="240" w:lineRule="auto"/>
          </w:pPr>
        </w:pPrChange>
      </w:pPr>
    </w:p>
    <w:p w14:paraId="549297BA" w14:textId="77777777" w:rsidR="00F5667A" w:rsidRDefault="00F5667A" w:rsidP="0031217E">
      <w:pPr>
        <w:rPr>
          <w:noProof/>
        </w:rPr>
        <w:pPrChange w:id="1607" w:author="Stephen Richard" w:date="2014-03-30T09:20:00Z">
          <w:pPr>
            <w:pStyle w:val="Body"/>
            <w:spacing w:before="0" w:after="100" w:line="240" w:lineRule="auto"/>
          </w:pPr>
        </w:pPrChange>
      </w:pPr>
    </w:p>
    <w:p w14:paraId="16D39E4D" w14:textId="77777777" w:rsidR="00F5667A" w:rsidRDefault="00F43410" w:rsidP="00807A71">
      <w:pPr>
        <w:rPr>
          <w:noProof/>
        </w:rPr>
        <w:pPrChange w:id="1608" w:author="Stephen Richard" w:date="2014-03-30T09:09:00Z">
          <w:pPr>
            <w:pStyle w:val="Body"/>
            <w:spacing w:before="0" w:after="100" w:line="240" w:lineRule="auto"/>
          </w:pPr>
        </w:pPrChange>
      </w:pPr>
      <w:r>
        <w:rPr>
          <w:noProof/>
        </w:rPr>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EC646F" w:rsidRPr="0031217E" w:rsidRDefault="00EC646F" w:rsidP="0031217E">
                            <w:pPr>
                              <w:pStyle w:val="Caption"/>
                              <w:rPr>
                                <w:rPrChange w:id="1609" w:author="Stephen Richard" w:date="2014-03-30T09:20:00Z">
                                  <w:rPr>
                                    <w:noProof/>
                                    <w:color w:val="000000"/>
                                    <w:kern w:val="22"/>
                                  </w:rPr>
                                </w:rPrChange>
                              </w:rPr>
                            </w:pPr>
                            <w:bookmarkStart w:id="1610" w:name="_Toc380757627"/>
                            <w:r w:rsidRPr="0031217E">
                              <w:t>Figure 14: NGDS Domain Model as a Class Diagram</w:t>
                            </w:r>
                            <w:bookmarkEnd w:id="16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3"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Ci5878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EC646F" w:rsidRPr="0031217E" w:rsidRDefault="00EC646F" w:rsidP="0031217E">
                      <w:pPr>
                        <w:pStyle w:val="Caption"/>
                        <w:rPr>
                          <w:rPrChange w:id="1611" w:author="Stephen Richard" w:date="2014-03-30T09:20:00Z">
                            <w:rPr>
                              <w:noProof/>
                              <w:color w:val="000000"/>
                              <w:kern w:val="22"/>
                            </w:rPr>
                          </w:rPrChange>
                        </w:rPr>
                      </w:pPr>
                      <w:bookmarkStart w:id="1612" w:name="_Toc380757627"/>
                      <w:r w:rsidRPr="0031217E">
                        <w:t>Figure 14: NGDS Domain Model as a Class Diagram</w:t>
                      </w:r>
                      <w:bookmarkEnd w:id="1612"/>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4F6CC0BF" w14:textId="77777777" w:rsidR="00F5667A" w:rsidRDefault="00F5667A" w:rsidP="0031217E">
      <w:pPr>
        <w:rPr>
          <w:noProof/>
        </w:rPr>
        <w:pPrChange w:id="1613" w:author="Stephen Richard" w:date="2014-03-30T09:20:00Z">
          <w:pPr>
            <w:pStyle w:val="Body"/>
            <w:spacing w:before="0" w:after="100" w:line="240" w:lineRule="auto"/>
          </w:pPr>
        </w:pPrChange>
      </w:pPr>
    </w:p>
    <w:p w14:paraId="1A2B31E3" w14:textId="77777777" w:rsidR="00F5667A" w:rsidRDefault="00F5667A" w:rsidP="0031217E">
      <w:pPr>
        <w:rPr>
          <w:noProof/>
        </w:rPr>
        <w:pPrChange w:id="1614" w:author="Stephen Richard" w:date="2014-03-30T09:20:00Z">
          <w:pPr>
            <w:pStyle w:val="Body"/>
            <w:spacing w:before="0" w:after="100" w:line="240" w:lineRule="auto"/>
          </w:pPr>
        </w:pPrChange>
      </w:pPr>
    </w:p>
    <w:p w14:paraId="0625846C" w14:textId="77777777" w:rsidR="00F5667A" w:rsidRPr="00415183" w:rsidRDefault="00F5667A" w:rsidP="0031217E">
      <w:pPr>
        <w:rPr>
          <w:noProof/>
        </w:rPr>
        <w:pPrChange w:id="1615" w:author="Stephen Richard" w:date="2014-03-30T09:20:00Z">
          <w:pPr>
            <w:pStyle w:val="Body"/>
            <w:spacing w:before="0" w:after="100" w:line="240" w:lineRule="auto"/>
          </w:pPr>
        </w:pPrChange>
      </w:pPr>
    </w:p>
    <w:p w14:paraId="6855C420" w14:textId="77777777" w:rsidR="006900EA" w:rsidRPr="00415183" w:rsidRDefault="00963E51" w:rsidP="00807A71">
      <w:pPr>
        <w:pStyle w:val="Heading2-Appendix"/>
        <w:pPrChange w:id="1616" w:author="Stephen Richard" w:date="2014-03-30T09:16:00Z">
          <w:pPr>
            <w:pStyle w:val="Body"/>
            <w:spacing w:before="0" w:after="100" w:line="240" w:lineRule="auto"/>
          </w:pPr>
        </w:pPrChange>
      </w:pPr>
      <w:bookmarkStart w:id="1617" w:name="_Toc380734687"/>
      <w:bookmarkStart w:id="1618" w:name="_Toc383599613"/>
      <w:r>
        <w:t xml:space="preserve">Additional </w:t>
      </w:r>
      <w:r w:rsidR="006900EA" w:rsidRPr="00415183">
        <w:t>Notes on CKAN</w:t>
      </w:r>
      <w:r w:rsidR="00895275">
        <w:t xml:space="preserve"> in Production Mode</w:t>
      </w:r>
      <w:bookmarkEnd w:id="1617"/>
      <w:bookmarkEnd w:id="1618"/>
    </w:p>
    <w:p w14:paraId="3D51F5DD" w14:textId="77777777" w:rsidR="006900EA" w:rsidRPr="0031217E" w:rsidRDefault="00895275" w:rsidP="0031217E">
      <w:pPr>
        <w:pStyle w:val="NoSpacing"/>
        <w:rPr>
          <w:rPrChange w:id="1619" w:author="Stephen Richard" w:date="2014-03-30T09:19:00Z">
            <w:rPr>
              <w:rFonts w:asciiTheme="minorHAnsi" w:hAnsiTheme="minorHAnsi"/>
            </w:rPr>
          </w:rPrChange>
        </w:rPr>
        <w:pPrChange w:id="1620" w:author="Stephen Richard" w:date="2014-03-30T09:20:00Z">
          <w:pPr>
            <w:pStyle w:val="Body"/>
          </w:pPr>
        </w:pPrChange>
      </w:pPr>
      <w:r w:rsidRPr="0031217E">
        <w:rPr>
          <w:rPrChange w:id="1621" w:author="Stephen Richard" w:date="2014-03-30T09:19:00Z">
            <w:rPr>
              <w:rFonts w:asciiTheme="minorHAnsi" w:hAnsiTheme="minorHAnsi"/>
            </w:rPr>
          </w:rPrChange>
        </w:rPr>
        <w:t xml:space="preserve">When running CKAN in </w:t>
      </w:r>
      <w:r>
        <w:rPr>
          <w:b/>
        </w:rPr>
        <w:t>production</w:t>
      </w:r>
      <w:r w:rsidRPr="0031217E">
        <w:rPr>
          <w:rPrChange w:id="1622" w:author="Stephen Richard" w:date="2014-03-30T09:19:00Z">
            <w:rPr>
              <w:rFonts w:asciiTheme="minorHAnsi" w:hAnsiTheme="minorHAnsi"/>
            </w:rPr>
          </w:rPrChange>
        </w:rPr>
        <w:t xml:space="preserve"> mode, consider the following</w:t>
      </w:r>
      <w:r w:rsidR="006900EA" w:rsidRPr="0031217E">
        <w:rPr>
          <w:rPrChange w:id="1623" w:author="Stephen Richard" w:date="2014-03-30T09:19:00Z">
            <w:rPr>
              <w:rFonts w:asciiTheme="minorHAnsi" w:hAnsiTheme="minorHAnsi"/>
            </w:rPr>
          </w:rPrChange>
        </w:rPr>
        <w:t>:</w:t>
      </w:r>
    </w:p>
    <w:p w14:paraId="0C51EAE4" w14:textId="77777777" w:rsidR="006900EA" w:rsidRPr="00196BC3" w:rsidRDefault="006900EA" w:rsidP="0031217E">
      <w:pPr>
        <w:pStyle w:val="ListBullet"/>
        <w:pPrChange w:id="1624" w:author="Stephen Richard" w:date="2014-03-30T09:19:00Z">
          <w:pPr>
            <w:pStyle w:val="Body"/>
            <w:numPr>
              <w:numId w:val="25"/>
            </w:numPr>
            <w:spacing w:line="360" w:lineRule="auto"/>
            <w:ind w:left="720" w:hanging="360"/>
          </w:pPr>
        </w:pPrChange>
      </w:pPr>
      <w:r w:rsidRPr="00415183">
        <w:t xml:space="preserve">The </w:t>
      </w:r>
      <w:proofErr w:type="spellStart"/>
      <w:r w:rsidRPr="00415183">
        <w:t>celeryd</w:t>
      </w:r>
      <w:proofErr w:type="spellEnd"/>
      <w:r w:rsidRPr="00415183">
        <w:t xml:space="preserve"> runs as a service; you can control it with</w:t>
      </w:r>
      <w:r w:rsidR="00895275">
        <w:t xml:space="preserve"> the following command</w:t>
      </w:r>
      <w:r w:rsidRPr="00415183">
        <w:t xml:space="preserve">: </w:t>
      </w:r>
      <w:r w:rsidRPr="00196BC3">
        <w:br/>
      </w:r>
      <w:proofErr w:type="spellStart"/>
      <w:r w:rsidRPr="0031217E">
        <w:rPr>
          <w:rStyle w:val="Courier"/>
          <w:rPrChange w:id="1625" w:author="Stephen Richard" w:date="2014-03-30T09:20:00Z">
            <w:rPr/>
          </w:rPrChange>
        </w:rPr>
        <w:t>sudo</w:t>
      </w:r>
      <w:proofErr w:type="spellEnd"/>
      <w:r w:rsidRPr="0031217E">
        <w:rPr>
          <w:rStyle w:val="Courier"/>
          <w:rPrChange w:id="1626" w:author="Stephen Richard" w:date="2014-03-30T09:20:00Z">
            <w:rPr/>
          </w:rPrChange>
        </w:rPr>
        <w:t xml:space="preserve"> service </w:t>
      </w:r>
      <w:proofErr w:type="spellStart"/>
      <w:r w:rsidRPr="0031217E">
        <w:rPr>
          <w:rStyle w:val="Courier"/>
          <w:rPrChange w:id="1627" w:author="Stephen Richard" w:date="2014-03-30T09:20:00Z">
            <w:rPr/>
          </w:rPrChange>
        </w:rPr>
        <w:t>ngds-celeryd</w:t>
      </w:r>
      <w:proofErr w:type="spellEnd"/>
      <w:r w:rsidRPr="0031217E">
        <w:rPr>
          <w:rStyle w:val="Courier"/>
          <w:rPrChange w:id="1628" w:author="Stephen Richard" w:date="2014-03-30T09:20:00Z">
            <w:rPr/>
          </w:rPrChange>
        </w:rPr>
        <w:t xml:space="preserve"> </w:t>
      </w:r>
      <w:proofErr w:type="spellStart"/>
      <w:r w:rsidRPr="0031217E">
        <w:rPr>
          <w:rStyle w:val="Courier"/>
          <w:rPrChange w:id="1629" w:author="Stephen Richard" w:date="2014-03-30T09:20:00Z">
            <w:rPr/>
          </w:rPrChange>
        </w:rPr>
        <w:t>start|stop|restart|status</w:t>
      </w:r>
      <w:proofErr w:type="spellEnd"/>
    </w:p>
    <w:p w14:paraId="3DACEADF" w14:textId="77777777" w:rsidR="006900EA" w:rsidRDefault="007037A9" w:rsidP="0031217E">
      <w:pPr>
        <w:pStyle w:val="ListBullet"/>
        <w:pPrChange w:id="1630" w:author="Stephen Richard" w:date="2014-03-30T09:19:00Z">
          <w:pPr>
            <w:pStyle w:val="Body"/>
            <w:numPr>
              <w:numId w:val="25"/>
            </w:numPr>
            <w:spacing w:line="360" w:lineRule="auto"/>
            <w:ind w:left="720" w:hanging="360"/>
          </w:pPr>
        </w:pPrChange>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31217E">
        <w:rPr>
          <w:rStyle w:val="Courier"/>
          <w:rPrChange w:id="1631" w:author="Stephen Richard" w:date="2014-03-30T09:20:00Z">
            <w:rPr/>
          </w:rPrChange>
        </w:rPr>
        <w:t>cd /opt/</w:t>
      </w:r>
      <w:proofErr w:type="spellStart"/>
      <w:r w:rsidR="006900EA" w:rsidRPr="0031217E">
        <w:rPr>
          <w:rStyle w:val="Courier"/>
          <w:rPrChange w:id="1632" w:author="Stephen Richard" w:date="2014-03-30T09:20:00Z">
            <w:rPr/>
          </w:rPrChange>
        </w:rPr>
        <w:t>ngds</w:t>
      </w:r>
      <w:proofErr w:type="spellEnd"/>
      <w:r w:rsidR="006900EA" w:rsidRPr="0031217E">
        <w:rPr>
          <w:rStyle w:val="Courier"/>
          <w:rPrChange w:id="1633" w:author="Stephen Richard" w:date="2014-03-30T09:20:00Z">
            <w:rPr/>
          </w:rPrChange>
        </w:rPr>
        <w:t>/tomcat/bin; ./catalina.sh run</w:t>
      </w:r>
    </w:p>
    <w:p w14:paraId="2DBB2FC6" w14:textId="77777777" w:rsidR="00BC40CB" w:rsidRDefault="00BC40CB" w:rsidP="0031217E">
      <w:pPr>
        <w:pStyle w:val="ListBullet"/>
        <w:pPrChange w:id="1634" w:author="Stephen Richard" w:date="2014-03-30T09:19:00Z">
          <w:pPr>
            <w:pStyle w:val="Body"/>
            <w:numPr>
              <w:numId w:val="25"/>
            </w:numPr>
            <w:spacing w:line="360" w:lineRule="auto"/>
            <w:ind w:left="720" w:hanging="360"/>
          </w:pPr>
        </w:pPrChange>
      </w:pPr>
      <w:r>
        <w:t>The log file for CKAN is in the following location</w:t>
      </w:r>
      <w:r w:rsidRPr="00415183">
        <w:t>:</w:t>
      </w:r>
      <w:r w:rsidRPr="00415183">
        <w:br/>
      </w:r>
      <w:r w:rsidRPr="0031217E">
        <w:rPr>
          <w:rStyle w:val="Courier"/>
          <w:rPrChange w:id="1635" w:author="Stephen Richard" w:date="2014-03-30T09:20:00Z">
            <w:rPr/>
          </w:rPrChange>
        </w:rPr>
        <w:t>/</w:t>
      </w:r>
      <w:proofErr w:type="spellStart"/>
      <w:r w:rsidRPr="0031217E">
        <w:rPr>
          <w:rStyle w:val="Courier"/>
          <w:rPrChange w:id="1636" w:author="Stephen Richard" w:date="2014-03-30T09:20:00Z">
            <w:rPr/>
          </w:rPrChange>
        </w:rPr>
        <w:t>var</w:t>
      </w:r>
      <w:proofErr w:type="spellEnd"/>
      <w:r w:rsidRPr="0031217E">
        <w:rPr>
          <w:rStyle w:val="Courier"/>
          <w:rPrChange w:id="1637" w:author="Stephen Richard" w:date="2014-03-30T09:20:00Z">
            <w:rPr/>
          </w:rPrChange>
        </w:rPr>
        <w:t>/log/apache2/</w:t>
      </w:r>
    </w:p>
    <w:p w14:paraId="69367632" w14:textId="7E68FBFE" w:rsidR="00557EC5" w:rsidRPr="00AC06A4" w:rsidRDefault="00BC40CB" w:rsidP="0031217E">
      <w:pPr>
        <w:pStyle w:val="ListBullet"/>
        <w:pPrChange w:id="1638" w:author="Stephen Richard" w:date="2014-03-30T09:19:00Z">
          <w:pPr>
            <w:pStyle w:val="Body"/>
            <w:numPr>
              <w:numId w:val="25"/>
            </w:numPr>
            <w:spacing w:line="360" w:lineRule="auto"/>
            <w:ind w:left="720" w:hanging="360"/>
          </w:pPr>
        </w:pPrChange>
      </w:pPr>
      <w:r>
        <w:t>Source code is installed at the following location</w:t>
      </w:r>
      <w:r w:rsidRPr="00415183">
        <w:t>:</w:t>
      </w:r>
      <w:r>
        <w:br/>
      </w:r>
      <w:r w:rsidRPr="0031217E">
        <w:rPr>
          <w:rStyle w:val="Courier"/>
          <w:rPrChange w:id="1639" w:author="Stephen Richard" w:date="2014-03-30T09:20:00Z">
            <w:rPr/>
          </w:rPrChange>
        </w:rPr>
        <w:t>/opt/</w:t>
      </w:r>
      <w:proofErr w:type="spellStart"/>
      <w:r w:rsidRPr="0031217E">
        <w:rPr>
          <w:rStyle w:val="Courier"/>
          <w:rPrChange w:id="1640" w:author="Stephen Richard" w:date="2014-03-30T09:20:00Z">
            <w:rPr/>
          </w:rPrChange>
        </w:rPr>
        <w:t>ngds</w:t>
      </w:r>
      <w:proofErr w:type="spellEnd"/>
      <w:r w:rsidRPr="0031217E">
        <w:rPr>
          <w:rStyle w:val="Courier"/>
          <w:rPrChange w:id="1641" w:author="Stephen Richard" w:date="2014-03-30T09:20:00Z">
            <w:rPr/>
          </w:rPrChange>
        </w:rPr>
        <w:t>/bin/default</w:t>
      </w:r>
      <w:r w:rsidR="0013717A" w:rsidRPr="0031217E">
        <w:rPr>
          <w:rStyle w:val="Courier"/>
          <w:rPrChange w:id="1642" w:author="Stephen Richard" w:date="2014-03-30T09:20:00Z">
            <w:rPr/>
          </w:rPrChange>
        </w:rPr>
        <w:t>/</w:t>
      </w:r>
    </w:p>
    <w:p w14:paraId="6961589E" w14:textId="1E9DFE81" w:rsidR="006900EA" w:rsidRPr="00962782" w:rsidDel="00807A71" w:rsidRDefault="006900EA" w:rsidP="00415183">
      <w:pPr>
        <w:rPr>
          <w:del w:id="1643" w:author="Stephen Richard" w:date="2014-03-30T09:09:00Z"/>
        </w:rPr>
      </w:pPr>
    </w:p>
    <w:p w14:paraId="56919A49" w14:textId="437C9CF3" w:rsidR="00003EA5" w:rsidRPr="00415183" w:rsidDel="00807A71" w:rsidRDefault="00003EA5" w:rsidP="0031217E">
      <w:pPr>
        <w:rPr>
          <w:del w:id="1644" w:author="Stephen Richard" w:date="2014-03-30T09:09:00Z"/>
        </w:rPr>
        <w:pPrChange w:id="1645" w:author="Stephen Richard" w:date="2014-03-30T09:20:00Z">
          <w:pPr>
            <w:pStyle w:val="Body"/>
            <w:spacing w:before="0" w:after="100" w:line="240" w:lineRule="auto"/>
          </w:pPr>
        </w:pPrChange>
      </w:pPr>
    </w:p>
    <w:p w14:paraId="2AD8CA26" w14:textId="050988FE" w:rsidR="00DD0C2B" w:rsidRPr="00415183" w:rsidDel="00807A71" w:rsidRDefault="00DD0C2B" w:rsidP="0031217E">
      <w:pPr>
        <w:rPr>
          <w:del w:id="1646" w:author="Stephen Richard" w:date="2014-03-30T09:09:00Z"/>
          <w:noProof/>
        </w:rPr>
        <w:pPrChange w:id="1647" w:author="Stephen Richard" w:date="2014-03-30T09:20:00Z">
          <w:pPr>
            <w:pStyle w:val="Body"/>
            <w:keepNext/>
            <w:spacing w:before="0" w:after="100" w:line="240" w:lineRule="auto"/>
          </w:pPr>
        </w:pPrChange>
      </w:pPr>
    </w:p>
    <w:p w14:paraId="59CFCF4C" w14:textId="59D939FC" w:rsidR="00972A32" w:rsidDel="00807A71" w:rsidRDefault="00972A32" w:rsidP="0031217E">
      <w:pPr>
        <w:rPr>
          <w:del w:id="1648" w:author="Stephen Richard" w:date="2014-03-30T09:09:00Z"/>
        </w:rPr>
        <w:pPrChange w:id="1649" w:author="Stephen Richard" w:date="2014-03-30T09:20:00Z">
          <w:pPr/>
        </w:pPrChange>
      </w:pPr>
    </w:p>
    <w:p w14:paraId="145078FE" w14:textId="73273DD9" w:rsidR="00FD6C46" w:rsidDel="00807A71" w:rsidRDefault="00FD6C46" w:rsidP="0031217E">
      <w:pPr>
        <w:rPr>
          <w:del w:id="1650" w:author="Stephen Richard" w:date="2014-03-30T09:09:00Z"/>
          <w:color w:val="000000"/>
          <w:kern w:val="22"/>
        </w:rPr>
        <w:pPrChange w:id="1651" w:author="Stephen Richard" w:date="2014-03-30T09:20:00Z">
          <w:pPr/>
        </w:pPrChange>
      </w:pPr>
      <w:del w:id="1652" w:author="Stephen Richard" w:date="2014-03-30T09:09:00Z">
        <w:r w:rsidDel="00807A71">
          <w:br w:type="page"/>
        </w:r>
      </w:del>
    </w:p>
    <w:p w14:paraId="6E3E6EB4" w14:textId="77777777" w:rsidR="00FD6C46" w:rsidRPr="00FD6C46" w:rsidRDefault="00FD6C46" w:rsidP="0031217E">
      <w:pPr>
        <w:pPrChange w:id="1653" w:author="Stephen Richard" w:date="2014-03-30T09:20:00Z">
          <w:pPr/>
        </w:pPrChange>
      </w:pPr>
    </w:p>
    <w:sectPr w:rsidR="00FD6C46" w:rsidRPr="00FD6C46" w:rsidSect="00415183">
      <w:footerReference w:type="even" r:id="rId52"/>
      <w:footerReference w:type="default" r:id="rId53"/>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220AABC" w14:textId="77777777" w:rsidR="004D331D" w:rsidRDefault="004D331D">
      <w:r>
        <w:separator/>
      </w:r>
    </w:p>
  </w:endnote>
  <w:endnote w:type="continuationSeparator" w:id="0">
    <w:p w14:paraId="10A873E5" w14:textId="77777777" w:rsidR="004D331D" w:rsidRDefault="004D33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EC646F" w:rsidRDefault="00EC646F">
    <w:pPr>
      <w:pStyle w:val="Footer"/>
      <w:jc w:val="center"/>
    </w:pPr>
  </w:p>
  <w:p w14:paraId="624C3004" w14:textId="77777777" w:rsidR="00EC646F" w:rsidRDefault="00EC646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EC646F" w:rsidRDefault="00EC646F">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EC646F" w:rsidRDefault="00EC646F">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EC646F" w:rsidRDefault="00EC646F">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31217E">
          <w:t>26</w:t>
        </w:r>
        <w:r>
          <w:fldChar w:fldCharType="end"/>
        </w:r>
      </w:p>
    </w:sdtContent>
  </w:sdt>
  <w:p w14:paraId="6A3352FA" w14:textId="77777777" w:rsidR="00EC646F" w:rsidRDefault="00EC646F">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EC646F" w:rsidRDefault="00EC646F">
        <w:pPr>
          <w:pStyle w:val="Footer"/>
          <w:jc w:val="center"/>
        </w:pPr>
        <w:r>
          <w:rPr>
            <w:noProof w:val="0"/>
          </w:rPr>
          <w:fldChar w:fldCharType="begin"/>
        </w:r>
        <w:r>
          <w:instrText xml:space="preserve"> PAGE   \* MERGEFORMAT </w:instrText>
        </w:r>
        <w:r>
          <w:rPr>
            <w:noProof w:val="0"/>
          </w:rPr>
          <w:fldChar w:fldCharType="separate"/>
        </w:r>
        <w:r w:rsidR="0031217E">
          <w:t>25</w:t>
        </w:r>
        <w:r>
          <w:fldChar w:fldCharType="end"/>
        </w:r>
      </w:p>
    </w:sdtContent>
  </w:sdt>
  <w:p w14:paraId="65E37E21" w14:textId="77777777" w:rsidR="00EC646F" w:rsidRDefault="00EC646F">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7F1BB6" w14:textId="77777777" w:rsidR="004D331D" w:rsidRDefault="004D331D">
      <w:r>
        <w:separator/>
      </w:r>
    </w:p>
  </w:footnote>
  <w:footnote w:type="continuationSeparator" w:id="0">
    <w:p w14:paraId="34E64101" w14:textId="77777777" w:rsidR="004D331D" w:rsidRDefault="004D331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EC646F" w:rsidRPr="000F1287" w:rsidRDefault="00EC646F"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EC646F" w:rsidRDefault="00EC646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7777777" w:rsidR="00EC646F" w:rsidRDefault="00EC646F">
    <w:r>
      <w:fldChar w:fldCharType="begin"/>
    </w:r>
    <w:r>
      <w:instrText xml:space="preserve"> STYLEREF \t "Title-Line 1" \* MERGEFORMAT </w:instrText>
    </w:r>
    <w:r w:rsidR="00F57D24">
      <w:fldChar w:fldCharType="separate"/>
    </w:r>
    <w:r w:rsidR="0031217E">
      <w:rPr>
        <w:b/>
        <w:bCs/>
        <w:noProof/>
      </w:rPr>
      <w:t>Error! No text of specified style in document.</w:t>
    </w:r>
    <w:r>
      <w:rPr>
        <w:noProof/>
      </w:rPr>
      <w:fldChar w:fldCharType="end"/>
    </w:r>
    <w:r>
      <w:tab/>
    </w:r>
    <w:r>
      <w:tab/>
    </w:r>
    <w:r>
      <w:fldChar w:fldCharType="begin"/>
    </w:r>
    <w:r>
      <w:instrText xml:space="preserve"> STYLEREF \t "Title-Line 1" \* MERGEFORMAT </w:instrText>
    </w:r>
    <w:r w:rsidR="00F57D24">
      <w:fldChar w:fldCharType="separate"/>
    </w:r>
    <w:r w:rsidR="0031217E">
      <w:rPr>
        <w:b/>
        <w:bCs/>
        <w:noProof/>
      </w:rPr>
      <w:t>Error! No text of specified style in document.</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850527A"/>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E49E2E24"/>
    <w:lvl w:ilvl="0">
      <w:start w:val="1"/>
      <w:numFmt w:val="bullet"/>
      <w:lvlText w:val=""/>
      <w:lvlJc w:val="left"/>
      <w:pPr>
        <w:tabs>
          <w:tab w:val="num" w:pos="360"/>
        </w:tabs>
        <w:ind w:left="360" w:hanging="360"/>
      </w:pPr>
      <w:rPr>
        <w:rFonts w:ascii="Symbol" w:hAnsi="Symbol" w:hint="default"/>
      </w:rPr>
    </w:lvl>
  </w:abstractNum>
  <w:abstractNum w:abstractNumId="10">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DE2884"/>
    <w:multiLevelType w:val="multilevel"/>
    <w:tmpl w:val="782A43EA"/>
    <w:numStyleLink w:val="Style1"/>
  </w:abstractNum>
  <w:abstractNum w:abstractNumId="12">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0E4A6448"/>
    <w:multiLevelType w:val="multilevel"/>
    <w:tmpl w:val="77903124"/>
    <w:numStyleLink w:val="Style2"/>
  </w:abstractNum>
  <w:abstractNum w:abstractNumId="14">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18A473F7"/>
    <w:multiLevelType w:val="multilevel"/>
    <w:tmpl w:val="77903124"/>
    <w:numStyleLink w:val="Style2"/>
  </w:abstractNum>
  <w:abstractNum w:abstractNumId="19">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nsid w:val="3C640D60"/>
    <w:multiLevelType w:val="hybridMultilevel"/>
    <w:tmpl w:val="F4B6B0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43E20ABB"/>
    <w:multiLevelType w:val="multilevel"/>
    <w:tmpl w:val="77903124"/>
    <w:numStyleLink w:val="Style2"/>
  </w:abstractNum>
  <w:abstractNum w:abstractNumId="32">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35">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0">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E495336"/>
    <w:multiLevelType w:val="multilevel"/>
    <w:tmpl w:val="77903124"/>
    <w:numStyleLink w:val="Style2"/>
  </w:abstractNum>
  <w:abstractNum w:abstractNumId="42">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44">
    <w:nsid w:val="63D93C4B"/>
    <w:multiLevelType w:val="multilevel"/>
    <w:tmpl w:val="782A43EA"/>
    <w:numStyleLink w:val="Style1"/>
  </w:abstractNum>
  <w:abstractNum w:abstractNumId="4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6">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5">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3"/>
  </w:num>
  <w:num w:numId="3">
    <w:abstractNumId w:val="17"/>
  </w:num>
  <w:num w:numId="4">
    <w:abstractNumId w:val="12"/>
  </w:num>
  <w:num w:numId="5">
    <w:abstractNumId w:val="8"/>
  </w:num>
  <w:num w:numId="6">
    <w:abstractNumId w:val="7"/>
  </w:num>
  <w:num w:numId="7">
    <w:abstractNumId w:val="6"/>
  </w:num>
  <w:num w:numId="8">
    <w:abstractNumId w:val="3"/>
  </w:num>
  <w:num w:numId="9">
    <w:abstractNumId w:val="34"/>
  </w:num>
  <w:num w:numId="10">
    <w:abstractNumId w:val="23"/>
  </w:num>
  <w:num w:numId="11">
    <w:abstractNumId w:val="46"/>
  </w:num>
  <w:num w:numId="12">
    <w:abstractNumId w:val="49"/>
  </w:num>
  <w:num w:numId="13">
    <w:abstractNumId w:val="47"/>
  </w:num>
  <w:num w:numId="14">
    <w:abstractNumId w:val="10"/>
  </w:num>
  <w:num w:numId="15">
    <w:abstractNumId w:val="14"/>
  </w:num>
  <w:num w:numId="16">
    <w:abstractNumId w:val="50"/>
  </w:num>
  <w:num w:numId="17">
    <w:abstractNumId w:val="52"/>
  </w:num>
  <w:num w:numId="18">
    <w:abstractNumId w:val="21"/>
  </w:num>
  <w:num w:numId="19">
    <w:abstractNumId w:val="51"/>
  </w:num>
  <w:num w:numId="20">
    <w:abstractNumId w:val="40"/>
  </w:num>
  <w:num w:numId="21">
    <w:abstractNumId w:val="22"/>
  </w:num>
  <w:num w:numId="22">
    <w:abstractNumId w:val="35"/>
  </w:num>
  <w:num w:numId="2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num>
  <w:num w:numId="25">
    <w:abstractNumId w:val="25"/>
  </w:num>
  <w:num w:numId="26">
    <w:abstractNumId w:val="53"/>
  </w:num>
  <w:num w:numId="27">
    <w:abstractNumId w:val="37"/>
  </w:num>
  <w:num w:numId="28">
    <w:abstractNumId w:val="54"/>
  </w:num>
  <w:num w:numId="29">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9"/>
  </w:num>
  <w:num w:numId="31">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9"/>
  </w:num>
  <w:num w:numId="3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6"/>
  </w:num>
  <w:num w:numId="35">
    <w:abstractNumId w:val="48"/>
  </w:num>
  <w:num w:numId="36">
    <w:abstractNumId w:val="30"/>
  </w:num>
  <w:num w:numId="37">
    <w:abstractNumId w:val="42"/>
  </w:num>
  <w:num w:numId="38">
    <w:abstractNumId w:val="16"/>
  </w:num>
  <w:num w:numId="39">
    <w:abstractNumId w:val="41"/>
  </w:num>
  <w:num w:numId="40">
    <w:abstractNumId w:val="31"/>
  </w:num>
  <w:num w:numId="41">
    <w:abstractNumId w:val="13"/>
  </w:num>
  <w:num w:numId="42">
    <w:abstractNumId w:val="18"/>
  </w:num>
  <w:num w:numId="43">
    <w:abstractNumId w:val="27"/>
  </w:num>
  <w:num w:numId="44">
    <w:abstractNumId w:val="54"/>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1"/>
  </w:num>
  <w:num w:numId="47">
    <w:abstractNumId w:val="33"/>
  </w:num>
  <w:num w:numId="48">
    <w:abstractNumId w:val="45"/>
  </w:num>
  <w:num w:numId="49">
    <w:abstractNumId w:val="55"/>
  </w:num>
  <w:num w:numId="50">
    <w:abstractNumId w:val="32"/>
  </w:num>
  <w:num w:numId="51">
    <w:abstractNumId w:val="38"/>
  </w:num>
  <w:num w:numId="52">
    <w:abstractNumId w:val="29"/>
  </w:num>
  <w:num w:numId="53">
    <w:abstractNumId w:val="5"/>
  </w:num>
  <w:num w:numId="54">
    <w:abstractNumId w:val="4"/>
  </w:num>
  <w:num w:numId="55">
    <w:abstractNumId w:val="2"/>
  </w:num>
  <w:num w:numId="56">
    <w:abstractNumId w:val="1"/>
  </w:num>
  <w:num w:numId="57">
    <w:abstractNumId w:val="0"/>
  </w:num>
  <w:num w:numId="58">
    <w:abstractNumId w:val="15"/>
  </w:num>
  <w:num w:numId="59">
    <w:abstractNumId w:val="26"/>
  </w:num>
  <w:num w:numId="60">
    <w:abstractNumId w:val="24"/>
  </w:num>
  <w:num w:numId="61">
    <w:abstractNumId w:val="2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3225"/>
    <w:rsid w:val="00015876"/>
    <w:rsid w:val="00020B58"/>
    <w:rsid w:val="00020D54"/>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5DFC"/>
    <w:rsid w:val="00057730"/>
    <w:rsid w:val="00057E5A"/>
    <w:rsid w:val="0006106C"/>
    <w:rsid w:val="00061DC5"/>
    <w:rsid w:val="00063B0C"/>
    <w:rsid w:val="00063C4E"/>
    <w:rsid w:val="000671F4"/>
    <w:rsid w:val="0006727C"/>
    <w:rsid w:val="00072724"/>
    <w:rsid w:val="00075318"/>
    <w:rsid w:val="00075829"/>
    <w:rsid w:val="00076D02"/>
    <w:rsid w:val="00084FB9"/>
    <w:rsid w:val="0008503E"/>
    <w:rsid w:val="00085501"/>
    <w:rsid w:val="00086C06"/>
    <w:rsid w:val="00094388"/>
    <w:rsid w:val="00095666"/>
    <w:rsid w:val="000A10C2"/>
    <w:rsid w:val="000A20CC"/>
    <w:rsid w:val="000A5E32"/>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945"/>
    <w:rsid w:val="0011567F"/>
    <w:rsid w:val="001241DF"/>
    <w:rsid w:val="001243B6"/>
    <w:rsid w:val="001252BE"/>
    <w:rsid w:val="0012780F"/>
    <w:rsid w:val="00130F14"/>
    <w:rsid w:val="00130F57"/>
    <w:rsid w:val="001340E6"/>
    <w:rsid w:val="001347FA"/>
    <w:rsid w:val="0013717A"/>
    <w:rsid w:val="00145FB7"/>
    <w:rsid w:val="001572ED"/>
    <w:rsid w:val="00157774"/>
    <w:rsid w:val="001615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3CA7"/>
    <w:rsid w:val="00243EDF"/>
    <w:rsid w:val="002460C4"/>
    <w:rsid w:val="002462DB"/>
    <w:rsid w:val="00250876"/>
    <w:rsid w:val="00252B1A"/>
    <w:rsid w:val="00253D09"/>
    <w:rsid w:val="00254EB1"/>
    <w:rsid w:val="002603D5"/>
    <w:rsid w:val="002646CD"/>
    <w:rsid w:val="0027136D"/>
    <w:rsid w:val="00271921"/>
    <w:rsid w:val="002719D9"/>
    <w:rsid w:val="00272628"/>
    <w:rsid w:val="002737DA"/>
    <w:rsid w:val="00276F6B"/>
    <w:rsid w:val="00281D74"/>
    <w:rsid w:val="00282010"/>
    <w:rsid w:val="00286DBF"/>
    <w:rsid w:val="00287B74"/>
    <w:rsid w:val="00287C92"/>
    <w:rsid w:val="00290F44"/>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57B"/>
    <w:rsid w:val="002C1BF7"/>
    <w:rsid w:val="002C4709"/>
    <w:rsid w:val="002D24FD"/>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6AF8"/>
    <w:rsid w:val="00470B91"/>
    <w:rsid w:val="00470FA2"/>
    <w:rsid w:val="0047136E"/>
    <w:rsid w:val="00471DA8"/>
    <w:rsid w:val="0047328A"/>
    <w:rsid w:val="00473E8D"/>
    <w:rsid w:val="004743CD"/>
    <w:rsid w:val="004802B3"/>
    <w:rsid w:val="00485330"/>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331D"/>
    <w:rsid w:val="004D5B20"/>
    <w:rsid w:val="004D6B85"/>
    <w:rsid w:val="004D6FFC"/>
    <w:rsid w:val="004D75D8"/>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50CF1"/>
    <w:rsid w:val="00553099"/>
    <w:rsid w:val="00557EC5"/>
    <w:rsid w:val="00562BAA"/>
    <w:rsid w:val="005660CE"/>
    <w:rsid w:val="0056646E"/>
    <w:rsid w:val="00570A3F"/>
    <w:rsid w:val="00570AE9"/>
    <w:rsid w:val="00570EBE"/>
    <w:rsid w:val="0057546F"/>
    <w:rsid w:val="005814F9"/>
    <w:rsid w:val="0058197A"/>
    <w:rsid w:val="00581C17"/>
    <w:rsid w:val="0058205D"/>
    <w:rsid w:val="0058300E"/>
    <w:rsid w:val="005853A5"/>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55BA"/>
    <w:rsid w:val="00771C8F"/>
    <w:rsid w:val="00772D54"/>
    <w:rsid w:val="00773896"/>
    <w:rsid w:val="00774AA0"/>
    <w:rsid w:val="00774BF1"/>
    <w:rsid w:val="00775148"/>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5913"/>
    <w:rsid w:val="007E5C8B"/>
    <w:rsid w:val="007E6B3B"/>
    <w:rsid w:val="007E6C1C"/>
    <w:rsid w:val="007F49A7"/>
    <w:rsid w:val="007F747B"/>
    <w:rsid w:val="007F75B6"/>
    <w:rsid w:val="0080660A"/>
    <w:rsid w:val="00807A71"/>
    <w:rsid w:val="00811CED"/>
    <w:rsid w:val="00814F8A"/>
    <w:rsid w:val="00823A90"/>
    <w:rsid w:val="00824B0B"/>
    <w:rsid w:val="00825133"/>
    <w:rsid w:val="00826F4F"/>
    <w:rsid w:val="00830645"/>
    <w:rsid w:val="0083257D"/>
    <w:rsid w:val="00832E56"/>
    <w:rsid w:val="00835970"/>
    <w:rsid w:val="00837B06"/>
    <w:rsid w:val="00840A2A"/>
    <w:rsid w:val="008413BE"/>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62B4"/>
    <w:rsid w:val="008C1DC6"/>
    <w:rsid w:val="008C324B"/>
    <w:rsid w:val="008C39D7"/>
    <w:rsid w:val="008C43A9"/>
    <w:rsid w:val="008C4416"/>
    <w:rsid w:val="008D08E3"/>
    <w:rsid w:val="008D29F2"/>
    <w:rsid w:val="008D56AC"/>
    <w:rsid w:val="008D5A9E"/>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D0A9F"/>
    <w:rsid w:val="00AD0B90"/>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1011E"/>
    <w:rsid w:val="00C111FB"/>
    <w:rsid w:val="00C118B6"/>
    <w:rsid w:val="00C13A1B"/>
    <w:rsid w:val="00C22462"/>
    <w:rsid w:val="00C23A3D"/>
    <w:rsid w:val="00C26BC1"/>
    <w:rsid w:val="00C30676"/>
    <w:rsid w:val="00C347F0"/>
    <w:rsid w:val="00C351E1"/>
    <w:rsid w:val="00C36D3F"/>
    <w:rsid w:val="00C374C2"/>
    <w:rsid w:val="00C40AD1"/>
    <w:rsid w:val="00C40F19"/>
    <w:rsid w:val="00C419B6"/>
    <w:rsid w:val="00C41CE2"/>
    <w:rsid w:val="00C46A7B"/>
    <w:rsid w:val="00C4756A"/>
    <w:rsid w:val="00C47E5F"/>
    <w:rsid w:val="00C50112"/>
    <w:rsid w:val="00C532D6"/>
    <w:rsid w:val="00C57D26"/>
    <w:rsid w:val="00C606BD"/>
    <w:rsid w:val="00C63F94"/>
    <w:rsid w:val="00C64157"/>
    <w:rsid w:val="00C70111"/>
    <w:rsid w:val="00C701BD"/>
    <w:rsid w:val="00C71CD5"/>
    <w:rsid w:val="00C71FDD"/>
    <w:rsid w:val="00C7692F"/>
    <w:rsid w:val="00C832EB"/>
    <w:rsid w:val="00C852D1"/>
    <w:rsid w:val="00C856D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C0849"/>
    <w:rsid w:val="00CC3987"/>
    <w:rsid w:val="00CC4252"/>
    <w:rsid w:val="00CC5A1D"/>
    <w:rsid w:val="00CD2406"/>
    <w:rsid w:val="00CD5309"/>
    <w:rsid w:val="00CD572F"/>
    <w:rsid w:val="00CD6194"/>
    <w:rsid w:val="00CE2ABC"/>
    <w:rsid w:val="00CE3425"/>
    <w:rsid w:val="00CE49DC"/>
    <w:rsid w:val="00CE5B49"/>
    <w:rsid w:val="00CF07C2"/>
    <w:rsid w:val="00CF1B6B"/>
    <w:rsid w:val="00CF2CB5"/>
    <w:rsid w:val="00CF672F"/>
    <w:rsid w:val="00D0184C"/>
    <w:rsid w:val="00D01FB3"/>
    <w:rsid w:val="00D03A8A"/>
    <w:rsid w:val="00D03C98"/>
    <w:rsid w:val="00D04758"/>
    <w:rsid w:val="00D04926"/>
    <w:rsid w:val="00D06AEA"/>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3D44"/>
    <w:rsid w:val="00D44855"/>
    <w:rsid w:val="00D44A26"/>
    <w:rsid w:val="00D463E8"/>
    <w:rsid w:val="00D475C8"/>
    <w:rsid w:val="00D525EC"/>
    <w:rsid w:val="00D54B2F"/>
    <w:rsid w:val="00D566FD"/>
    <w:rsid w:val="00D603F1"/>
    <w:rsid w:val="00D62EC4"/>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67A"/>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57D24"/>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12780F"/>
    <w:pPr>
      <w:tabs>
        <w:tab w:val="left" w:pos="994"/>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12780F"/>
    <w:pPr>
      <w:tabs>
        <w:tab w:val="left" w:pos="1440"/>
        <w:tab w:val="right" w:leader="dot" w:pos="8280"/>
      </w:tabs>
      <w:spacing w:after="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Normal"/>
    <w:rsid w:val="00807A71"/>
    <w:pPr>
      <w:numPr>
        <w:numId w:val="1"/>
      </w:numPr>
      <w:tabs>
        <w:tab w:val="left" w:pos="432"/>
      </w:tabs>
      <w:suppressAutoHyphens/>
      <w:spacing w:after="40" w:line="220" w:lineRule="atLeast"/>
    </w:pPr>
    <w:rPr>
      <w:rFonts w:ascii="Arial" w:hAnsi="Arial"/>
      <w:kern w:val="22"/>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Change w:id="0" w:author="Stephen Richard" w:date="2014-03-30T09:04:00Z">
        <w:pPr>
          <w:tabs>
            <w:tab w:val="left" w:pos="2606"/>
          </w:tabs>
          <w:overflowPunct w:val="0"/>
          <w:autoSpaceDE w:val="0"/>
          <w:autoSpaceDN w:val="0"/>
          <w:adjustRightInd w:val="0"/>
          <w:spacing w:before="400" w:after="2000"/>
          <w:jc w:val="center"/>
          <w:textAlignment w:val="baseline"/>
        </w:pPr>
      </w:pPrChange>
    </w:pPr>
    <w:rPr>
      <w:b/>
      <w:color w:val="548DD4" w:themeColor="text2" w:themeTint="99"/>
      <w:sz w:val="24"/>
      <w:szCs w:val="24"/>
      <w:rPrChange w:id="0" w:author="Stephen Richard" w:date="2014-03-30T09:04:00Z">
        <w:rPr>
          <w:rFonts w:asciiTheme="minorHAnsi" w:eastAsiaTheme="minorEastAsia" w:hAnsiTheme="minorHAnsi" w:cstheme="minorBidi"/>
          <w:b/>
          <w:noProof/>
          <w:color w:val="548DD4" w:themeColor="text2" w:themeTint="99"/>
          <w:kern w:val="40"/>
          <w:sz w:val="24"/>
          <w:szCs w:val="24"/>
          <w:lang w:val="en-US" w:eastAsia="en-US" w:bidi="ar-SA"/>
        </w:rPr>
      </w:rPrChange>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807A71"/>
    <w:pPr>
      <w:numPr>
        <w:numId w:val="6"/>
      </w:numPr>
      <w:tabs>
        <w:tab w:val="clear" w:pos="720"/>
        <w:tab w:val="num" w:pos="1080"/>
      </w:tabs>
      <w:contextualSpacing/>
    </w:pPr>
  </w:style>
  <w:style w:type="paragraph" w:styleId="ListBullet">
    <w:name w:val="List Bullet"/>
    <w:basedOn w:val="Normal"/>
    <w:rsid w:val="00807A71"/>
    <w:pPr>
      <w:numPr>
        <w:numId w:val="1"/>
      </w:numPr>
      <w:tabs>
        <w:tab w:val="left" w:pos="432"/>
      </w:tabs>
      <w:suppressAutoHyphens/>
      <w:spacing w:after="0" w:line="240" w:lineRule="auto"/>
    </w:pPr>
    <w:rPr>
      <w:kern w:val="22"/>
    </w:r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tyleTitle-Line1LatinBodyCalibriLeftBefore0pt">
    <w:name w:val="Style Title-Line 1 + (Latin) +Body (Calibri) Left Before:  0 pt ..."/>
    <w:basedOn w:val="Normal"/>
    <w:rsid w:val="00F57D24"/>
    <w:pPr>
      <w:spacing w:line="240" w:lineRule="auto"/>
    </w:pPr>
    <w:rPr>
      <w:rFonts w:eastAsia="Times New Roman" w:cs="Times New Roman"/>
      <w:bCs/>
      <w:szCs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customStyle="1" w:styleId="StyleAfter5ptKernat11ptLinespacingsingle">
    <w:name w:val="Style After:  5 pt Kern at 11 pt Line spacing:  single"/>
    <w:basedOn w:val="Normal"/>
    <w:rsid w:val="00807A71"/>
    <w:pPr>
      <w:spacing w:after="100" w:line="240" w:lineRule="auto"/>
    </w:pPr>
    <w:rPr>
      <w:rFonts w:eastAsia="Times New Roman" w:cs="Times New Roman"/>
      <w:kern w:val="22"/>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F57D24"/>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12780F"/>
    <w:pPr>
      <w:tabs>
        <w:tab w:val="left" w:pos="994"/>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12780F"/>
    <w:pPr>
      <w:tabs>
        <w:tab w:val="left" w:pos="1440"/>
        <w:tab w:val="right" w:leader="dot" w:pos="8280"/>
      </w:tabs>
      <w:spacing w:after="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Normal"/>
    <w:rsid w:val="00807A71"/>
    <w:pPr>
      <w:numPr>
        <w:numId w:val="1"/>
      </w:numPr>
      <w:tabs>
        <w:tab w:val="left" w:pos="432"/>
      </w:tabs>
      <w:suppressAutoHyphens/>
      <w:spacing w:after="40" w:line="220" w:lineRule="atLeast"/>
    </w:pPr>
    <w:rPr>
      <w:rFonts w:ascii="Arial" w:hAnsi="Arial"/>
      <w:kern w:val="22"/>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Change w:id="1" w:author="Stephen Richard" w:date="2014-03-30T09:04:00Z">
        <w:pPr>
          <w:tabs>
            <w:tab w:val="left" w:pos="2606"/>
          </w:tabs>
          <w:overflowPunct w:val="0"/>
          <w:autoSpaceDE w:val="0"/>
          <w:autoSpaceDN w:val="0"/>
          <w:adjustRightInd w:val="0"/>
          <w:spacing w:before="400" w:after="2000"/>
          <w:jc w:val="center"/>
          <w:textAlignment w:val="baseline"/>
        </w:pPr>
      </w:pPrChange>
    </w:pPr>
    <w:rPr>
      <w:b/>
      <w:color w:val="548DD4" w:themeColor="text2" w:themeTint="99"/>
      <w:sz w:val="24"/>
      <w:szCs w:val="24"/>
      <w:rPrChange w:id="1" w:author="Stephen Richard" w:date="2014-03-30T09:04:00Z">
        <w:rPr>
          <w:rFonts w:asciiTheme="minorHAnsi" w:eastAsiaTheme="minorEastAsia" w:hAnsiTheme="minorHAnsi" w:cstheme="minorBidi"/>
          <w:b/>
          <w:noProof/>
          <w:color w:val="548DD4" w:themeColor="text2" w:themeTint="99"/>
          <w:kern w:val="40"/>
          <w:sz w:val="24"/>
          <w:szCs w:val="24"/>
          <w:lang w:val="en-US" w:eastAsia="en-US" w:bidi="ar-SA"/>
        </w:rPr>
      </w:rPrChange>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807A71"/>
    <w:pPr>
      <w:numPr>
        <w:numId w:val="6"/>
      </w:numPr>
      <w:tabs>
        <w:tab w:val="clear" w:pos="720"/>
        <w:tab w:val="num" w:pos="1080"/>
      </w:tabs>
      <w:contextualSpacing/>
    </w:pPr>
  </w:style>
  <w:style w:type="paragraph" w:styleId="ListBullet">
    <w:name w:val="List Bullet"/>
    <w:basedOn w:val="Normal"/>
    <w:rsid w:val="00807A71"/>
    <w:pPr>
      <w:numPr>
        <w:numId w:val="1"/>
      </w:numPr>
      <w:tabs>
        <w:tab w:val="left" w:pos="432"/>
      </w:tabs>
      <w:suppressAutoHyphens/>
      <w:spacing w:after="0" w:line="240" w:lineRule="auto"/>
    </w:pPr>
    <w:rPr>
      <w:kern w:val="22"/>
    </w:r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tyleTitle-Line1LatinBodyCalibriLeftBefore0pt">
    <w:name w:val="Style Title-Line 1 + (Latin) +Body (Calibri) Left Before:  0 pt ..."/>
    <w:basedOn w:val="Normal"/>
    <w:rsid w:val="00F57D24"/>
    <w:pPr>
      <w:spacing w:line="240" w:lineRule="auto"/>
    </w:pPr>
    <w:rPr>
      <w:rFonts w:eastAsia="Times New Roman" w:cs="Times New Roman"/>
      <w:bCs/>
      <w:szCs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customStyle="1" w:styleId="StyleAfter5ptKernat11ptLinespacingsingle">
    <w:name w:val="Style After:  5 pt Kern at 11 pt Line spacing:  single"/>
    <w:basedOn w:val="Normal"/>
    <w:rsid w:val="00807A71"/>
    <w:pPr>
      <w:spacing w:after="100" w:line="240" w:lineRule="auto"/>
    </w:pPr>
    <w:rPr>
      <w:rFonts w:eastAsia="Times New Roman" w:cs="Times New Roman"/>
      <w:kern w:val="22"/>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127.0.0.1:8080/geoserver/web/" TargetMode="External"/><Relationship Id="rId26" Type="http://schemas.openxmlformats.org/officeDocument/2006/relationships/hyperlink" Target="https://www.virtualbox.org/wiki/Downloads" TargetMode="External"/><Relationship Id="rId39" Type="http://schemas.openxmlformats.org/officeDocument/2006/relationships/image" Target="media/image15.png"/><Relationship Id="rId21" Type="http://schemas.openxmlformats.org/officeDocument/2006/relationships/hyperlink" Target="http://geothermaldata.org/ngds/data" TargetMode="External"/><Relationship Id="rId34" Type="http://schemas.openxmlformats.org/officeDocument/2006/relationships/image" Target="media/image10.png"/><Relationship Id="rId42" Type="http://schemas.openxmlformats.org/officeDocument/2006/relationships/image" Target="media/image17.png"/><Relationship Id="rId47" Type="http://schemas.openxmlformats.org/officeDocument/2006/relationships/image" Target="media/image21.jpeg"/><Relationship Id="rId50" Type="http://schemas.openxmlformats.org/officeDocument/2006/relationships/image" Target="media/image24.emf"/><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127.0.0.1/organization" TargetMode="External"/><Relationship Id="rId25" Type="http://schemas.openxmlformats.org/officeDocument/2006/relationships/hyperlink" Target="https://www.virtualbox.org/wiki/Downloads"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hyperlink" Target="http://cntlm.sourceforge.net/" TargetMode="External"/><Relationship Id="rId2" Type="http://schemas.openxmlformats.org/officeDocument/2006/relationships/numbering" Target="numbering.xml"/><Relationship Id="rId16" Type="http://schemas.openxmlformats.org/officeDocument/2006/relationships/hyperlink" Target="http://127.0.0.1/" TargetMode="External"/><Relationship Id="rId20" Type="http://schemas.openxmlformats.org/officeDocument/2006/relationships/hyperlink" Target="http://127.0.0.1/" TargetMode="External"/><Relationship Id="rId29" Type="http://schemas.openxmlformats.org/officeDocument/2006/relationships/image" Target="media/image5.png"/><Relationship Id="rId41" Type="http://schemas.openxmlformats.org/officeDocument/2006/relationships/hyperlink" Target="http://releases.ubuntu.com/12.04/"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www.vmware.com/products/player/"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0.png"/><Relationship Id="rId53"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schemas.usgin.org/models/" TargetMode="External"/><Relationship Id="rId28" Type="http://schemas.openxmlformats.org/officeDocument/2006/relationships/image" Target="media/image4.png"/><Relationship Id="rId36" Type="http://schemas.openxmlformats.org/officeDocument/2006/relationships/image" Target="media/image12.png"/><Relationship Id="rId49" Type="http://schemas.openxmlformats.org/officeDocument/2006/relationships/image" Target="media/image23.emf"/><Relationship Id="rId10" Type="http://schemas.openxmlformats.org/officeDocument/2006/relationships/header" Target="header1.xml"/><Relationship Id="rId19" Type="http://schemas.openxmlformats.org/officeDocument/2006/relationships/image" Target="media/image2.PNG"/><Relationship Id="rId31" Type="http://schemas.openxmlformats.org/officeDocument/2006/relationships/image" Target="media/image7.png"/><Relationship Id="rId44" Type="http://schemas.openxmlformats.org/officeDocument/2006/relationships/image" Target="media/image19.png"/><Relationship Id="rId52" Type="http://schemas.openxmlformats.org/officeDocument/2006/relationships/footer" Target="foot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https://github.com/ngds/system-design/wiki" TargetMode="External"/><Relationship Id="rId27" Type="http://schemas.openxmlformats.org/officeDocument/2006/relationships/image" Target="media/image3.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2.jpeg"/><Relationship Id="rId8" Type="http://schemas.openxmlformats.org/officeDocument/2006/relationships/endnotes" Target="endnotes.xml"/><Relationship Id="rId51" Type="http://schemas.openxmlformats.org/officeDocument/2006/relationships/image" Target="media/image25.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67BB52-F3EC-41B5-9651-4EDB2F8BB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153</TotalTime>
  <Pages>33</Pages>
  <Words>5870</Words>
  <Characters>33460</Characters>
  <Application>Microsoft Office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39252</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Stephen Richard</cp:lastModifiedBy>
  <cp:revision>14</cp:revision>
  <cp:lastPrinted>2014-03-27T19:09:00Z</cp:lastPrinted>
  <dcterms:created xsi:type="dcterms:W3CDTF">2014-03-26T20:23:00Z</dcterms:created>
  <dcterms:modified xsi:type="dcterms:W3CDTF">2014-03-30T16:21:00Z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